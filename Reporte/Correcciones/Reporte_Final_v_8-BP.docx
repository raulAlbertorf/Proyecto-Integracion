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F6F691" w14:textId="77777777" w:rsidR="00272554" w:rsidRPr="00E26B03" w:rsidRDefault="00272554" w:rsidP="00272554">
      <w:pPr>
        <w:jc w:val="center"/>
        <w:rPr>
          <w:rFonts w:asciiTheme="majorHAnsi" w:hAnsiTheme="majorHAnsi" w:cstheme="majorHAnsi"/>
          <w:sz w:val="28"/>
        </w:rPr>
      </w:pPr>
      <w:r w:rsidRPr="00E26B03">
        <w:rPr>
          <w:rFonts w:asciiTheme="majorHAnsi" w:hAnsiTheme="majorHAnsi" w:cstheme="majorHAnsi"/>
          <w:sz w:val="28"/>
        </w:rPr>
        <w:t>Universidad Autónoma Metropolitana – Azcapotzalco</w:t>
      </w:r>
    </w:p>
    <w:p w14:paraId="7D5E14C1" w14:textId="77777777" w:rsidR="00272554" w:rsidRPr="00E26B03" w:rsidRDefault="00272554" w:rsidP="00272554">
      <w:pPr>
        <w:jc w:val="center"/>
        <w:rPr>
          <w:rFonts w:asciiTheme="majorHAnsi" w:hAnsiTheme="majorHAnsi" w:cstheme="majorHAnsi"/>
          <w:sz w:val="28"/>
        </w:rPr>
      </w:pPr>
      <w:r w:rsidRPr="00E26B03">
        <w:rPr>
          <w:rFonts w:asciiTheme="majorHAnsi" w:hAnsiTheme="majorHAnsi" w:cstheme="majorHAnsi"/>
          <w:sz w:val="28"/>
        </w:rPr>
        <w:t>Licenciatura en Ingeniería en Computación</w:t>
      </w:r>
    </w:p>
    <w:p w14:paraId="1D4F2887" w14:textId="77777777" w:rsidR="00272554" w:rsidRPr="00E26B03" w:rsidRDefault="005E089C" w:rsidP="00272554">
      <w:pPr>
        <w:pStyle w:val="Sinespaciado"/>
        <w:jc w:val="center"/>
        <w:rPr>
          <w:rFonts w:asciiTheme="majorHAnsi" w:hAnsiTheme="majorHAnsi" w:cstheme="majorHAnsi"/>
          <w:sz w:val="28"/>
        </w:rPr>
      </w:pPr>
      <w:r w:rsidRPr="00E26B03">
        <w:rPr>
          <w:rFonts w:asciiTheme="majorHAnsi" w:hAnsiTheme="majorHAnsi" w:cstheme="majorHAnsi"/>
          <w:sz w:val="28"/>
        </w:rPr>
        <w:t>Reporte de Proyecto T</w:t>
      </w:r>
      <w:r w:rsidR="00272554" w:rsidRPr="00E26B03">
        <w:rPr>
          <w:rFonts w:asciiTheme="majorHAnsi" w:hAnsiTheme="majorHAnsi" w:cstheme="majorHAnsi"/>
          <w:sz w:val="28"/>
        </w:rPr>
        <w:t>ecnológico</w:t>
      </w:r>
    </w:p>
    <w:p w14:paraId="00D272A0" w14:textId="77777777" w:rsidR="00272554" w:rsidRPr="00F266A8" w:rsidRDefault="00272554" w:rsidP="00272554">
      <w:pPr>
        <w:rPr>
          <w:rFonts w:asciiTheme="majorHAnsi" w:hAnsiTheme="majorHAnsi" w:cstheme="majorHAnsi"/>
        </w:rPr>
      </w:pPr>
    </w:p>
    <w:p w14:paraId="248424B7" w14:textId="77777777" w:rsidR="00272554" w:rsidRPr="00E26B03" w:rsidRDefault="00272554" w:rsidP="00272554">
      <w:pPr>
        <w:jc w:val="center"/>
        <w:rPr>
          <w:rFonts w:asciiTheme="majorHAnsi" w:hAnsiTheme="majorHAnsi" w:cstheme="majorHAnsi"/>
          <w:sz w:val="28"/>
        </w:rPr>
      </w:pPr>
      <w:r w:rsidRPr="00E26B03">
        <w:rPr>
          <w:rFonts w:asciiTheme="majorHAnsi" w:hAnsiTheme="majorHAnsi" w:cstheme="majorHAnsi"/>
          <w:sz w:val="36"/>
        </w:rPr>
        <w:t xml:space="preserve">Sistema Web para gestionar incidentes delictivos </w:t>
      </w:r>
    </w:p>
    <w:p w14:paraId="7C8149FC" w14:textId="77777777" w:rsidR="00272554" w:rsidRPr="00F266A8" w:rsidRDefault="00272554" w:rsidP="00272554">
      <w:pPr>
        <w:jc w:val="center"/>
        <w:rPr>
          <w:rFonts w:asciiTheme="majorHAnsi" w:hAnsiTheme="majorHAnsi" w:cstheme="majorHAnsi"/>
        </w:rPr>
      </w:pPr>
    </w:p>
    <w:p w14:paraId="07003529" w14:textId="77777777" w:rsidR="005E089C" w:rsidRPr="00F266A8" w:rsidRDefault="005E089C" w:rsidP="00272554">
      <w:pPr>
        <w:pStyle w:val="Sinespaciado"/>
        <w:jc w:val="center"/>
        <w:rPr>
          <w:rFonts w:asciiTheme="majorHAnsi" w:hAnsiTheme="majorHAnsi" w:cstheme="majorHAnsi"/>
        </w:rPr>
      </w:pPr>
    </w:p>
    <w:p w14:paraId="2E041148" w14:textId="77777777" w:rsidR="005E089C" w:rsidRPr="00F266A8" w:rsidRDefault="002F723A" w:rsidP="00272554">
      <w:pPr>
        <w:pStyle w:val="Sinespaciado"/>
        <w:jc w:val="center"/>
        <w:rPr>
          <w:rFonts w:asciiTheme="majorHAnsi" w:hAnsiTheme="majorHAnsi" w:cstheme="majorHAnsi"/>
        </w:rPr>
      </w:pPr>
      <w:r>
        <w:rPr>
          <w:rStyle w:val="Refdecomentario"/>
          <w:rFonts w:asciiTheme="minorHAnsi" w:hAnsiTheme="minorHAnsi"/>
        </w:rPr>
        <w:commentReference w:id="0"/>
      </w:r>
    </w:p>
    <w:p w14:paraId="6D17B126" w14:textId="77777777" w:rsidR="00272554" w:rsidRPr="00E26B03" w:rsidRDefault="005E089C" w:rsidP="00272554">
      <w:pPr>
        <w:pStyle w:val="Sinespaciado"/>
        <w:jc w:val="center"/>
        <w:rPr>
          <w:rFonts w:asciiTheme="majorHAnsi" w:hAnsiTheme="majorHAnsi" w:cstheme="majorHAnsi"/>
          <w:sz w:val="24"/>
        </w:rPr>
      </w:pPr>
      <w:r w:rsidRPr="00E26B03">
        <w:rPr>
          <w:rFonts w:asciiTheme="majorHAnsi" w:hAnsiTheme="majorHAnsi" w:cstheme="majorHAnsi"/>
          <w:sz w:val="24"/>
        </w:rPr>
        <w:t>Presenta:</w:t>
      </w:r>
    </w:p>
    <w:p w14:paraId="40F3EF46" w14:textId="77777777" w:rsidR="005E089C" w:rsidRPr="00E26B03" w:rsidRDefault="00272554" w:rsidP="005E089C">
      <w:pPr>
        <w:pStyle w:val="Sinespaciado"/>
        <w:jc w:val="center"/>
        <w:rPr>
          <w:rFonts w:asciiTheme="majorHAnsi" w:hAnsiTheme="majorHAnsi" w:cstheme="majorHAnsi"/>
          <w:sz w:val="24"/>
        </w:rPr>
      </w:pPr>
      <w:r w:rsidRPr="00E26B03">
        <w:rPr>
          <w:rFonts w:asciiTheme="majorHAnsi" w:hAnsiTheme="majorHAnsi" w:cstheme="majorHAnsi"/>
          <w:sz w:val="24"/>
        </w:rPr>
        <w:t>Raúl</w:t>
      </w:r>
      <w:r w:rsidR="005E089C" w:rsidRPr="00E26B03">
        <w:rPr>
          <w:rFonts w:asciiTheme="majorHAnsi" w:hAnsiTheme="majorHAnsi" w:cstheme="majorHAnsi"/>
          <w:sz w:val="24"/>
        </w:rPr>
        <w:t xml:space="preserve"> Alberto Ruvalcaba Flores</w:t>
      </w:r>
    </w:p>
    <w:p w14:paraId="692F1CA1" w14:textId="77777777" w:rsidR="00272554" w:rsidRPr="00E26B03" w:rsidRDefault="00272554" w:rsidP="005E089C">
      <w:pPr>
        <w:pStyle w:val="Sinespaciado"/>
        <w:jc w:val="center"/>
        <w:rPr>
          <w:rFonts w:asciiTheme="majorHAnsi" w:hAnsiTheme="majorHAnsi" w:cstheme="majorHAnsi"/>
          <w:sz w:val="24"/>
        </w:rPr>
      </w:pPr>
      <w:r w:rsidRPr="00E26B03">
        <w:rPr>
          <w:rFonts w:asciiTheme="majorHAnsi" w:hAnsiTheme="majorHAnsi" w:cstheme="majorHAnsi"/>
          <w:sz w:val="24"/>
        </w:rPr>
        <w:t>2133000167</w:t>
      </w:r>
    </w:p>
    <w:p w14:paraId="4F6A4246" w14:textId="77777777" w:rsidR="00272554" w:rsidRPr="00E26B03" w:rsidRDefault="00272554" w:rsidP="00272554">
      <w:pPr>
        <w:pStyle w:val="Sinespaciado"/>
        <w:jc w:val="center"/>
        <w:rPr>
          <w:rFonts w:asciiTheme="majorHAnsi" w:hAnsiTheme="majorHAnsi" w:cstheme="majorHAnsi"/>
          <w:sz w:val="24"/>
        </w:rPr>
      </w:pPr>
    </w:p>
    <w:p w14:paraId="3A7D65F3" w14:textId="77777777" w:rsidR="00272554" w:rsidRPr="00E26B03" w:rsidRDefault="00272554" w:rsidP="00272554">
      <w:pPr>
        <w:pStyle w:val="Sinespaciado"/>
        <w:jc w:val="center"/>
        <w:rPr>
          <w:rFonts w:asciiTheme="majorHAnsi" w:hAnsiTheme="majorHAnsi" w:cstheme="majorHAnsi"/>
          <w:sz w:val="24"/>
        </w:rPr>
      </w:pPr>
    </w:p>
    <w:p w14:paraId="77BCF20B" w14:textId="77777777" w:rsidR="00272554" w:rsidRPr="00E26B03" w:rsidRDefault="00272554" w:rsidP="00272554">
      <w:pPr>
        <w:pStyle w:val="Sinespaciado"/>
        <w:jc w:val="center"/>
        <w:rPr>
          <w:rFonts w:asciiTheme="majorHAnsi" w:hAnsiTheme="majorHAnsi" w:cstheme="majorHAnsi"/>
          <w:sz w:val="24"/>
        </w:rPr>
      </w:pPr>
    </w:p>
    <w:p w14:paraId="269E76E0" w14:textId="77777777" w:rsidR="00272554" w:rsidRPr="00E26B03" w:rsidRDefault="00272554" w:rsidP="00272554">
      <w:pPr>
        <w:pStyle w:val="Sinespaciado"/>
        <w:jc w:val="center"/>
        <w:rPr>
          <w:rFonts w:asciiTheme="majorHAnsi" w:hAnsiTheme="majorHAnsi" w:cstheme="majorHAnsi"/>
          <w:sz w:val="24"/>
        </w:rPr>
      </w:pPr>
    </w:p>
    <w:p w14:paraId="284331FD" w14:textId="77777777" w:rsidR="00272554" w:rsidRPr="00E26B03" w:rsidRDefault="00272554" w:rsidP="00272554">
      <w:pPr>
        <w:pStyle w:val="Sinespaciado"/>
        <w:jc w:val="center"/>
        <w:rPr>
          <w:rFonts w:asciiTheme="majorHAnsi" w:hAnsiTheme="majorHAnsi" w:cstheme="majorHAnsi"/>
          <w:sz w:val="24"/>
        </w:rPr>
      </w:pPr>
    </w:p>
    <w:p w14:paraId="34E17CBF" w14:textId="77777777" w:rsidR="00272554" w:rsidRPr="00E26B03" w:rsidRDefault="00272554" w:rsidP="00272554">
      <w:pPr>
        <w:pStyle w:val="Sinespaciado"/>
        <w:jc w:val="center"/>
        <w:rPr>
          <w:rFonts w:asciiTheme="majorHAnsi" w:hAnsiTheme="majorHAnsi" w:cstheme="majorHAnsi"/>
          <w:sz w:val="24"/>
        </w:rPr>
      </w:pPr>
      <w:r w:rsidRPr="00E26B03">
        <w:rPr>
          <w:rFonts w:asciiTheme="majorHAnsi" w:hAnsiTheme="majorHAnsi" w:cstheme="majorHAnsi"/>
          <w:sz w:val="24"/>
        </w:rPr>
        <w:t>Asesor</w:t>
      </w:r>
      <w:r w:rsidR="005E089C" w:rsidRPr="00E26B03">
        <w:rPr>
          <w:rFonts w:asciiTheme="majorHAnsi" w:hAnsiTheme="majorHAnsi" w:cstheme="majorHAnsi"/>
          <w:sz w:val="24"/>
        </w:rPr>
        <w:t>es</w:t>
      </w:r>
      <w:r w:rsidRPr="00E26B03">
        <w:rPr>
          <w:rFonts w:asciiTheme="majorHAnsi" w:hAnsiTheme="majorHAnsi" w:cstheme="majorHAnsi"/>
          <w:sz w:val="24"/>
        </w:rPr>
        <w:t>:</w:t>
      </w:r>
    </w:p>
    <w:p w14:paraId="497B69F4" w14:textId="77777777" w:rsidR="00272554" w:rsidRPr="00E26B03" w:rsidRDefault="00272554" w:rsidP="00272554">
      <w:pPr>
        <w:pStyle w:val="Sinespaciado"/>
        <w:jc w:val="center"/>
        <w:rPr>
          <w:rFonts w:asciiTheme="majorHAnsi" w:hAnsiTheme="majorHAnsi" w:cstheme="majorHAnsi"/>
          <w:sz w:val="24"/>
        </w:rPr>
      </w:pPr>
      <w:bookmarkStart w:id="2" w:name="_Hlk487009527"/>
      <w:r w:rsidRPr="00E26B03">
        <w:rPr>
          <w:rFonts w:asciiTheme="majorHAnsi" w:hAnsiTheme="majorHAnsi" w:cstheme="majorHAnsi"/>
          <w:sz w:val="24"/>
        </w:rPr>
        <w:t>José Alejandro Reyes Ortiz</w:t>
      </w:r>
    </w:p>
    <w:bookmarkEnd w:id="2"/>
    <w:p w14:paraId="1E9C82D2" w14:textId="77777777" w:rsidR="005E089C" w:rsidRPr="00E26B03" w:rsidRDefault="00272554" w:rsidP="00272554">
      <w:pPr>
        <w:pStyle w:val="Sinespaciado"/>
        <w:jc w:val="center"/>
        <w:rPr>
          <w:rFonts w:asciiTheme="majorHAnsi" w:hAnsiTheme="majorHAnsi" w:cstheme="majorHAnsi"/>
          <w:sz w:val="24"/>
        </w:rPr>
      </w:pPr>
      <w:r w:rsidRPr="00E26B03">
        <w:rPr>
          <w:rFonts w:asciiTheme="majorHAnsi" w:hAnsiTheme="majorHAnsi" w:cstheme="majorHAnsi"/>
          <w:sz w:val="24"/>
        </w:rPr>
        <w:t>Doctor en Ciencias de la Computación</w:t>
      </w:r>
    </w:p>
    <w:p w14:paraId="75536935" w14:textId="77777777" w:rsidR="00272554" w:rsidRPr="00E26B03" w:rsidRDefault="00272554" w:rsidP="00272554">
      <w:pPr>
        <w:pStyle w:val="Sinespaciado"/>
        <w:jc w:val="center"/>
        <w:rPr>
          <w:rFonts w:asciiTheme="majorHAnsi" w:hAnsiTheme="majorHAnsi" w:cstheme="majorHAnsi"/>
          <w:sz w:val="24"/>
        </w:rPr>
      </w:pPr>
      <w:r w:rsidRPr="00E26B03">
        <w:rPr>
          <w:rFonts w:asciiTheme="majorHAnsi" w:hAnsiTheme="majorHAnsi" w:cstheme="majorHAnsi"/>
          <w:sz w:val="24"/>
        </w:rPr>
        <w:t>Departamento de Sistemas</w:t>
      </w:r>
    </w:p>
    <w:p w14:paraId="1BF81BEE" w14:textId="77777777" w:rsidR="00272554" w:rsidRPr="00E26B03" w:rsidRDefault="00272554" w:rsidP="00272554">
      <w:pPr>
        <w:pStyle w:val="Sinespaciado"/>
        <w:jc w:val="center"/>
        <w:rPr>
          <w:rFonts w:asciiTheme="majorHAnsi" w:hAnsiTheme="majorHAnsi" w:cstheme="majorHAnsi"/>
          <w:sz w:val="24"/>
        </w:rPr>
      </w:pPr>
    </w:p>
    <w:p w14:paraId="18542EBD" w14:textId="77777777" w:rsidR="005E089C" w:rsidRPr="00E26B03" w:rsidRDefault="005E089C" w:rsidP="00272554">
      <w:pPr>
        <w:pStyle w:val="Sinespaciado"/>
        <w:jc w:val="center"/>
        <w:rPr>
          <w:rFonts w:asciiTheme="majorHAnsi" w:hAnsiTheme="majorHAnsi" w:cstheme="majorHAnsi"/>
          <w:sz w:val="24"/>
        </w:rPr>
      </w:pPr>
    </w:p>
    <w:p w14:paraId="7091C1C1" w14:textId="77777777" w:rsidR="005E089C" w:rsidRPr="00E26B03" w:rsidRDefault="005E089C" w:rsidP="00272554">
      <w:pPr>
        <w:pStyle w:val="Sinespaciado"/>
        <w:jc w:val="center"/>
        <w:rPr>
          <w:rFonts w:asciiTheme="majorHAnsi" w:hAnsiTheme="majorHAnsi" w:cstheme="majorHAnsi"/>
          <w:sz w:val="24"/>
        </w:rPr>
      </w:pPr>
    </w:p>
    <w:p w14:paraId="22C2F2B0" w14:textId="77777777" w:rsidR="00272554" w:rsidRPr="00E26B03" w:rsidRDefault="00272554" w:rsidP="00272554">
      <w:pPr>
        <w:pStyle w:val="Sinespaciado"/>
        <w:jc w:val="center"/>
        <w:rPr>
          <w:rFonts w:asciiTheme="majorHAnsi" w:hAnsiTheme="majorHAnsi" w:cstheme="majorHAnsi"/>
          <w:sz w:val="24"/>
        </w:rPr>
      </w:pPr>
    </w:p>
    <w:p w14:paraId="2BE5213B" w14:textId="77777777" w:rsidR="00272554" w:rsidRPr="00E26B03" w:rsidRDefault="00272554" w:rsidP="00272554">
      <w:pPr>
        <w:pStyle w:val="Sinespaciado"/>
        <w:rPr>
          <w:rFonts w:asciiTheme="majorHAnsi" w:hAnsiTheme="majorHAnsi" w:cstheme="majorHAnsi"/>
          <w:sz w:val="24"/>
        </w:rPr>
      </w:pPr>
    </w:p>
    <w:p w14:paraId="10389F5D" w14:textId="773C44FC" w:rsidR="00272554" w:rsidRPr="00E26B03" w:rsidRDefault="00101273" w:rsidP="00272554">
      <w:pPr>
        <w:pStyle w:val="Sinespaciado"/>
        <w:jc w:val="center"/>
        <w:rPr>
          <w:rFonts w:asciiTheme="majorHAnsi" w:hAnsiTheme="majorHAnsi" w:cstheme="majorHAnsi"/>
          <w:sz w:val="24"/>
        </w:rPr>
      </w:pPr>
      <w:ins w:id="3" w:author="Profesor" w:date="2017-07-19T14:09:00Z">
        <w:r>
          <w:rPr>
            <w:rFonts w:asciiTheme="majorHAnsi" w:hAnsiTheme="majorHAnsi" w:cstheme="majorHAnsi"/>
            <w:sz w:val="24"/>
          </w:rPr>
          <w:t>A</w:t>
        </w:r>
      </w:ins>
      <w:del w:id="4" w:author="Profesor" w:date="2017-07-19T14:09:00Z">
        <w:r w:rsidR="00272554" w:rsidRPr="00E26B03" w:rsidDel="00101273">
          <w:rPr>
            <w:rFonts w:asciiTheme="majorHAnsi" w:hAnsiTheme="majorHAnsi" w:cstheme="majorHAnsi"/>
            <w:sz w:val="24"/>
          </w:rPr>
          <w:delText>Á</w:delText>
        </w:r>
      </w:del>
      <w:r w:rsidR="00272554" w:rsidRPr="00E26B03">
        <w:rPr>
          <w:rFonts w:asciiTheme="majorHAnsi" w:hAnsiTheme="majorHAnsi" w:cstheme="majorHAnsi"/>
          <w:sz w:val="24"/>
        </w:rPr>
        <w:t>ngeles Belém Priego Sánchez</w:t>
      </w:r>
    </w:p>
    <w:p w14:paraId="67467ED6" w14:textId="77777777" w:rsidR="00272554" w:rsidRPr="00E26B03" w:rsidRDefault="00272554" w:rsidP="00272554">
      <w:pPr>
        <w:pStyle w:val="Sinespaciado"/>
        <w:jc w:val="center"/>
        <w:rPr>
          <w:rFonts w:asciiTheme="majorHAnsi" w:hAnsiTheme="majorHAnsi" w:cstheme="majorHAnsi"/>
          <w:sz w:val="24"/>
        </w:rPr>
      </w:pPr>
      <w:r w:rsidRPr="00E26B03">
        <w:rPr>
          <w:rFonts w:asciiTheme="majorHAnsi" w:hAnsiTheme="majorHAnsi" w:cstheme="majorHAnsi"/>
          <w:sz w:val="24"/>
        </w:rPr>
        <w:t>Doctora en Ciencias del Lenguaje</w:t>
      </w:r>
    </w:p>
    <w:p w14:paraId="167CBF98" w14:textId="77777777" w:rsidR="00272554" w:rsidRPr="00E26B03" w:rsidRDefault="00272554" w:rsidP="005E089C">
      <w:pPr>
        <w:pStyle w:val="Sinespaciado"/>
        <w:jc w:val="center"/>
        <w:rPr>
          <w:rFonts w:asciiTheme="majorHAnsi" w:hAnsiTheme="majorHAnsi" w:cstheme="majorHAnsi"/>
          <w:sz w:val="24"/>
        </w:rPr>
      </w:pPr>
      <w:r w:rsidRPr="00E26B03">
        <w:rPr>
          <w:rFonts w:asciiTheme="majorHAnsi" w:hAnsiTheme="majorHAnsi" w:cstheme="majorHAnsi"/>
          <w:sz w:val="24"/>
        </w:rPr>
        <w:t>Departamento de Sistemas</w:t>
      </w:r>
    </w:p>
    <w:p w14:paraId="4ACEFA9E" w14:textId="77777777" w:rsidR="00272554" w:rsidRPr="00F266A8" w:rsidRDefault="00272554" w:rsidP="00272554">
      <w:pPr>
        <w:jc w:val="both"/>
        <w:rPr>
          <w:rFonts w:asciiTheme="majorHAnsi" w:hAnsiTheme="majorHAnsi" w:cstheme="majorHAnsi"/>
        </w:rPr>
      </w:pPr>
    </w:p>
    <w:p w14:paraId="0171556C" w14:textId="77777777" w:rsidR="00272554" w:rsidRPr="00F266A8" w:rsidRDefault="00272554" w:rsidP="00272554">
      <w:pPr>
        <w:jc w:val="both"/>
        <w:rPr>
          <w:rFonts w:asciiTheme="majorHAnsi" w:hAnsiTheme="majorHAnsi" w:cstheme="majorHAnsi"/>
        </w:rPr>
      </w:pPr>
    </w:p>
    <w:p w14:paraId="73E6B16D" w14:textId="77777777" w:rsidR="00272554" w:rsidRPr="00F266A8" w:rsidRDefault="00272554" w:rsidP="00272554">
      <w:pPr>
        <w:jc w:val="both"/>
        <w:rPr>
          <w:rFonts w:asciiTheme="majorHAnsi" w:hAnsiTheme="majorHAnsi" w:cstheme="majorHAnsi"/>
        </w:rPr>
      </w:pPr>
    </w:p>
    <w:p w14:paraId="74318E58" w14:textId="77777777" w:rsidR="005E089C" w:rsidRPr="00F266A8" w:rsidRDefault="005E089C" w:rsidP="00272554">
      <w:pPr>
        <w:jc w:val="both"/>
        <w:rPr>
          <w:rFonts w:asciiTheme="majorHAnsi" w:hAnsiTheme="majorHAnsi" w:cstheme="majorHAnsi"/>
        </w:rPr>
      </w:pPr>
    </w:p>
    <w:p w14:paraId="2C2EB2FE" w14:textId="77777777" w:rsidR="005E089C" w:rsidRPr="00F266A8" w:rsidRDefault="005E089C" w:rsidP="00272554">
      <w:pPr>
        <w:jc w:val="both"/>
        <w:rPr>
          <w:rFonts w:asciiTheme="majorHAnsi" w:hAnsiTheme="majorHAnsi" w:cstheme="majorHAnsi"/>
        </w:rPr>
      </w:pPr>
    </w:p>
    <w:p w14:paraId="169578D7" w14:textId="77777777" w:rsidR="00272554" w:rsidRPr="00E26B03" w:rsidRDefault="00272554" w:rsidP="00272554">
      <w:pPr>
        <w:pStyle w:val="Sinespaciado"/>
        <w:jc w:val="center"/>
        <w:rPr>
          <w:rFonts w:asciiTheme="majorHAnsi" w:hAnsiTheme="majorHAnsi" w:cstheme="majorHAnsi"/>
          <w:sz w:val="24"/>
          <w:u w:val="single"/>
        </w:rPr>
      </w:pPr>
      <w:r w:rsidRPr="00E26B03">
        <w:rPr>
          <w:rFonts w:asciiTheme="majorHAnsi" w:hAnsiTheme="majorHAnsi" w:cstheme="majorHAnsi"/>
          <w:sz w:val="24"/>
        </w:rPr>
        <w:t>Trimestre 2017 – Primavera</w:t>
      </w:r>
    </w:p>
    <w:p w14:paraId="7F499D47" w14:textId="77777777" w:rsidR="00272554" w:rsidRPr="00E26B03" w:rsidRDefault="00272554" w:rsidP="00272554">
      <w:pPr>
        <w:pStyle w:val="Sinespaciado"/>
        <w:jc w:val="center"/>
        <w:rPr>
          <w:rFonts w:asciiTheme="majorHAnsi" w:hAnsiTheme="majorHAnsi" w:cstheme="majorHAnsi"/>
          <w:sz w:val="24"/>
        </w:rPr>
      </w:pPr>
    </w:p>
    <w:p w14:paraId="4623B071" w14:textId="398D4C1C" w:rsidR="00272554" w:rsidRPr="00E26B03" w:rsidRDefault="00E26B03" w:rsidP="00E26B03">
      <w:pPr>
        <w:ind w:left="360"/>
        <w:jc w:val="center"/>
        <w:rPr>
          <w:rFonts w:asciiTheme="majorHAnsi" w:hAnsiTheme="majorHAnsi" w:cstheme="majorHAnsi"/>
          <w:sz w:val="24"/>
        </w:rPr>
      </w:pPr>
      <w:r w:rsidRPr="00E26B03">
        <w:rPr>
          <w:rFonts w:asciiTheme="majorHAnsi" w:hAnsiTheme="majorHAnsi" w:cstheme="majorHAnsi"/>
          <w:sz w:val="24"/>
        </w:rPr>
        <w:t xml:space="preserve">21 </w:t>
      </w:r>
      <w:r w:rsidR="00F266A8" w:rsidRPr="00E26B03">
        <w:rPr>
          <w:rFonts w:asciiTheme="majorHAnsi" w:hAnsiTheme="majorHAnsi" w:cstheme="majorHAnsi"/>
          <w:sz w:val="24"/>
        </w:rPr>
        <w:t>d</w:t>
      </w:r>
      <w:r w:rsidR="00272554" w:rsidRPr="00E26B03">
        <w:rPr>
          <w:rFonts w:asciiTheme="majorHAnsi" w:hAnsiTheme="majorHAnsi" w:cstheme="majorHAnsi"/>
          <w:sz w:val="24"/>
        </w:rPr>
        <w:t>e Julio del 2017</w:t>
      </w:r>
    </w:p>
    <w:p w14:paraId="79A2270E" w14:textId="2E613AD8" w:rsidR="005E089C" w:rsidRPr="00F266A8" w:rsidRDefault="005E089C" w:rsidP="00B75B3F">
      <w:pPr>
        <w:rPr>
          <w:rFonts w:asciiTheme="majorHAnsi" w:hAnsiTheme="majorHAnsi" w:cstheme="majorHAnsi"/>
          <w:b/>
          <w:sz w:val="24"/>
        </w:rPr>
      </w:pPr>
    </w:p>
    <w:p w14:paraId="5CC13E25" w14:textId="77777777" w:rsidR="00572622" w:rsidRPr="00F266A8" w:rsidRDefault="00572622" w:rsidP="00F266A8">
      <w:pPr>
        <w:pStyle w:val="Puesto"/>
      </w:pPr>
      <w:r w:rsidRPr="00F266A8">
        <w:lastRenderedPageBreak/>
        <w:t>Declaratorias</w:t>
      </w:r>
    </w:p>
    <w:p w14:paraId="7C79E73B" w14:textId="77777777" w:rsidR="00964CCD" w:rsidRPr="00F266A8" w:rsidRDefault="00964CCD" w:rsidP="00572622">
      <w:pPr>
        <w:jc w:val="both"/>
        <w:rPr>
          <w:rFonts w:asciiTheme="majorHAnsi" w:hAnsiTheme="majorHAnsi" w:cstheme="majorHAnsi"/>
          <w:b/>
          <w:iCs/>
          <w:sz w:val="24"/>
        </w:rPr>
      </w:pPr>
    </w:p>
    <w:p w14:paraId="6BA8C1CF" w14:textId="77777777" w:rsidR="00572622" w:rsidRPr="00CE29CA" w:rsidRDefault="00572622" w:rsidP="00572622">
      <w:pPr>
        <w:jc w:val="both"/>
        <w:rPr>
          <w:rFonts w:cstheme="minorHAnsi"/>
          <w:b/>
          <w:sz w:val="24"/>
        </w:rPr>
      </w:pPr>
      <w:r w:rsidRPr="00CE29CA">
        <w:rPr>
          <w:rFonts w:cstheme="minorHAnsi"/>
          <w:i/>
          <w:iCs/>
          <w:sz w:val="24"/>
        </w:rPr>
        <w:t xml:space="preserve">Yo, </w:t>
      </w:r>
      <w:r w:rsidRPr="00CE29CA">
        <w:rPr>
          <w:rFonts w:cstheme="minorHAnsi"/>
          <w:sz w:val="24"/>
        </w:rPr>
        <w:t>José Alejandro Reyes Ortiz</w:t>
      </w:r>
      <w:r w:rsidRPr="00CE29CA">
        <w:rPr>
          <w:rFonts w:cstheme="minorHAnsi"/>
          <w:i/>
          <w:iCs/>
          <w:sz w:val="24"/>
        </w:rPr>
        <w:t xml:space="preserve">, declaro que aprobé el contenido del presente Reporte de Proyecto de Integración </w:t>
      </w:r>
      <w:r w:rsidRPr="00CE29CA">
        <w:rPr>
          <w:rFonts w:cstheme="minorHAnsi"/>
          <w:sz w:val="24"/>
        </w:rPr>
        <w:t xml:space="preserve">y </w:t>
      </w:r>
      <w:r w:rsidRPr="00CE29CA">
        <w:rPr>
          <w:rFonts w:cstheme="minorHAnsi"/>
          <w:i/>
          <w:iCs/>
          <w:sz w:val="24"/>
        </w:rPr>
        <w:t xml:space="preserve">doy mi autorización para su </w:t>
      </w:r>
      <w:r w:rsidRPr="00CE29CA">
        <w:rPr>
          <w:rFonts w:cstheme="minorHAnsi"/>
          <w:sz w:val="24"/>
        </w:rPr>
        <w:t xml:space="preserve">publicación en la Biblioteca Digital, así como en el Repositorio Institucional de UAM Azcapotzalco. </w:t>
      </w:r>
    </w:p>
    <w:p w14:paraId="44201A4F" w14:textId="77777777" w:rsidR="00572622" w:rsidRPr="00CE29CA" w:rsidRDefault="00572622" w:rsidP="00572622">
      <w:pPr>
        <w:jc w:val="center"/>
        <w:rPr>
          <w:rFonts w:cstheme="minorHAnsi"/>
          <w:sz w:val="24"/>
        </w:rPr>
      </w:pPr>
    </w:p>
    <w:p w14:paraId="1E9E2922" w14:textId="77777777" w:rsidR="00572622" w:rsidRPr="00CE29CA" w:rsidRDefault="00572622" w:rsidP="00572622">
      <w:pPr>
        <w:jc w:val="center"/>
        <w:rPr>
          <w:rFonts w:cstheme="minorHAnsi"/>
          <w:sz w:val="24"/>
        </w:rPr>
      </w:pPr>
    </w:p>
    <w:p w14:paraId="349CCE6D" w14:textId="77777777" w:rsidR="00572622" w:rsidRPr="00CE29CA" w:rsidRDefault="00572622" w:rsidP="00572622">
      <w:pPr>
        <w:jc w:val="center"/>
        <w:rPr>
          <w:rFonts w:cstheme="minorHAnsi"/>
          <w:sz w:val="24"/>
        </w:rPr>
      </w:pPr>
    </w:p>
    <w:p w14:paraId="7EA7F39A" w14:textId="77777777" w:rsidR="00572622" w:rsidRPr="00CE29CA" w:rsidRDefault="00572622" w:rsidP="00572622">
      <w:pPr>
        <w:jc w:val="center"/>
        <w:rPr>
          <w:rFonts w:cstheme="minorHAnsi"/>
          <w:sz w:val="24"/>
        </w:rPr>
      </w:pPr>
      <w:r w:rsidRPr="00CE29CA">
        <w:rPr>
          <w:rFonts w:cstheme="minorHAnsi"/>
          <w:sz w:val="24"/>
        </w:rPr>
        <w:t>José Alejandro Reyes Ortiz</w:t>
      </w:r>
    </w:p>
    <w:p w14:paraId="0C394A24" w14:textId="77777777" w:rsidR="00572622" w:rsidRPr="00CE29CA" w:rsidRDefault="00572622" w:rsidP="00572622">
      <w:pPr>
        <w:jc w:val="center"/>
        <w:rPr>
          <w:rFonts w:cstheme="minorHAnsi"/>
          <w:sz w:val="24"/>
        </w:rPr>
      </w:pPr>
    </w:p>
    <w:p w14:paraId="0CDE0FD6" w14:textId="77777777" w:rsidR="00572622" w:rsidRPr="00CE29CA" w:rsidRDefault="00572622" w:rsidP="00572622">
      <w:pPr>
        <w:jc w:val="center"/>
        <w:rPr>
          <w:rFonts w:cstheme="minorHAnsi"/>
          <w:sz w:val="24"/>
        </w:rPr>
      </w:pPr>
    </w:p>
    <w:p w14:paraId="3E124688" w14:textId="77777777" w:rsidR="00572622" w:rsidRPr="00CE29CA" w:rsidRDefault="00572622" w:rsidP="00572622">
      <w:pPr>
        <w:jc w:val="both"/>
        <w:rPr>
          <w:rFonts w:cstheme="minorHAnsi"/>
          <w:b/>
          <w:sz w:val="24"/>
        </w:rPr>
      </w:pPr>
      <w:r w:rsidRPr="00CE29CA">
        <w:rPr>
          <w:rFonts w:cstheme="minorHAnsi"/>
          <w:i/>
          <w:iCs/>
          <w:sz w:val="24"/>
        </w:rPr>
        <w:t xml:space="preserve">Yo, </w:t>
      </w:r>
      <w:r w:rsidRPr="00CE29CA">
        <w:rPr>
          <w:rFonts w:cstheme="minorHAnsi"/>
          <w:sz w:val="24"/>
        </w:rPr>
        <w:t>Ángeles Belém Priego Sánchez</w:t>
      </w:r>
      <w:r w:rsidRPr="00CE29CA">
        <w:rPr>
          <w:rFonts w:cstheme="minorHAnsi"/>
          <w:i/>
          <w:iCs/>
          <w:sz w:val="24"/>
        </w:rPr>
        <w:t xml:space="preserve">, declaro que aprobé el contenido del presente Reporte de Proyecto de Integración </w:t>
      </w:r>
      <w:r w:rsidRPr="00CE29CA">
        <w:rPr>
          <w:rFonts w:cstheme="minorHAnsi"/>
          <w:sz w:val="24"/>
        </w:rPr>
        <w:t xml:space="preserve">y </w:t>
      </w:r>
      <w:r w:rsidRPr="00CE29CA">
        <w:rPr>
          <w:rFonts w:cstheme="minorHAnsi"/>
          <w:i/>
          <w:iCs/>
          <w:sz w:val="24"/>
        </w:rPr>
        <w:t xml:space="preserve">doy mi autorización para su </w:t>
      </w:r>
      <w:r w:rsidRPr="00CE29CA">
        <w:rPr>
          <w:rFonts w:cstheme="minorHAnsi"/>
          <w:sz w:val="24"/>
        </w:rPr>
        <w:t xml:space="preserve">publicación en la Biblioteca Digital, así como en el Repositorio Institucional de UAM Azcapotzalco. </w:t>
      </w:r>
    </w:p>
    <w:p w14:paraId="5E289550" w14:textId="77777777" w:rsidR="00572622" w:rsidRPr="00CE29CA" w:rsidRDefault="00572622" w:rsidP="00572622">
      <w:pPr>
        <w:jc w:val="center"/>
        <w:rPr>
          <w:rFonts w:cstheme="minorHAnsi"/>
          <w:sz w:val="24"/>
        </w:rPr>
      </w:pPr>
    </w:p>
    <w:p w14:paraId="55F509F5" w14:textId="77777777" w:rsidR="00572622" w:rsidRPr="00CE29CA" w:rsidRDefault="00572622" w:rsidP="00572622">
      <w:pPr>
        <w:jc w:val="center"/>
        <w:rPr>
          <w:rFonts w:cstheme="minorHAnsi"/>
          <w:sz w:val="24"/>
        </w:rPr>
      </w:pPr>
    </w:p>
    <w:p w14:paraId="348BEB6C" w14:textId="77777777" w:rsidR="00572622" w:rsidRPr="00CE29CA" w:rsidRDefault="00572622" w:rsidP="00572622">
      <w:pPr>
        <w:jc w:val="center"/>
        <w:rPr>
          <w:rFonts w:cstheme="minorHAnsi"/>
          <w:sz w:val="24"/>
        </w:rPr>
      </w:pPr>
    </w:p>
    <w:p w14:paraId="76D36BE4" w14:textId="5A9C7A54" w:rsidR="00572622" w:rsidRPr="00CE29CA" w:rsidRDefault="00101273" w:rsidP="00572622">
      <w:pPr>
        <w:jc w:val="center"/>
        <w:rPr>
          <w:rFonts w:cstheme="minorHAnsi"/>
          <w:sz w:val="24"/>
        </w:rPr>
      </w:pPr>
      <w:ins w:id="5" w:author="Profesor" w:date="2017-07-19T14:10:00Z">
        <w:r>
          <w:rPr>
            <w:rFonts w:cstheme="minorHAnsi"/>
            <w:sz w:val="24"/>
          </w:rPr>
          <w:t>A</w:t>
        </w:r>
      </w:ins>
      <w:del w:id="6" w:author="Profesor" w:date="2017-07-19T14:10:00Z">
        <w:r w:rsidR="00572622" w:rsidRPr="00CE29CA" w:rsidDel="00101273">
          <w:rPr>
            <w:rFonts w:cstheme="minorHAnsi"/>
            <w:sz w:val="24"/>
          </w:rPr>
          <w:delText>Á</w:delText>
        </w:r>
      </w:del>
      <w:r w:rsidR="00572622" w:rsidRPr="00CE29CA">
        <w:rPr>
          <w:rFonts w:cstheme="minorHAnsi"/>
          <w:sz w:val="24"/>
        </w:rPr>
        <w:t>ngeles Belém Priego Sánchez</w:t>
      </w:r>
    </w:p>
    <w:p w14:paraId="27DF0BFB" w14:textId="77777777" w:rsidR="00572622" w:rsidRPr="00CE29CA" w:rsidRDefault="00572622" w:rsidP="00572622">
      <w:pPr>
        <w:jc w:val="center"/>
        <w:rPr>
          <w:rFonts w:cstheme="minorHAnsi"/>
          <w:sz w:val="24"/>
        </w:rPr>
      </w:pPr>
    </w:p>
    <w:p w14:paraId="32DB634B" w14:textId="77777777" w:rsidR="00572622" w:rsidRPr="00CE29CA" w:rsidRDefault="00572622" w:rsidP="00F519DC">
      <w:pPr>
        <w:jc w:val="center"/>
        <w:rPr>
          <w:rFonts w:cstheme="minorHAnsi"/>
          <w:sz w:val="24"/>
        </w:rPr>
      </w:pPr>
    </w:p>
    <w:p w14:paraId="257CF62F" w14:textId="77777777" w:rsidR="00572622" w:rsidRPr="00CE29CA" w:rsidRDefault="00572622" w:rsidP="00572622">
      <w:pPr>
        <w:jc w:val="both"/>
        <w:rPr>
          <w:rFonts w:cstheme="minorHAnsi"/>
          <w:sz w:val="24"/>
        </w:rPr>
      </w:pPr>
      <w:r w:rsidRPr="00CE29CA">
        <w:rPr>
          <w:rFonts w:cstheme="minorHAnsi"/>
          <w:sz w:val="24"/>
        </w:rPr>
        <w:t>Yo, Raúl Alberto Ruvalcaba Flores, doy mi autorización a la Coordinación de Servicios de Información de la Universidad Autónoma Metropolitana, Unidad Azcapotzalco, para publicar el presente documento en la Biblioteca Digital, así como en el Repositorio Institucional de UAM Azcapotzalco.</w:t>
      </w:r>
    </w:p>
    <w:p w14:paraId="45FD3CEB" w14:textId="77777777" w:rsidR="00572622" w:rsidRPr="00CE29CA" w:rsidRDefault="00572622" w:rsidP="00572622">
      <w:pPr>
        <w:jc w:val="center"/>
        <w:rPr>
          <w:rFonts w:cstheme="minorHAnsi"/>
          <w:sz w:val="24"/>
        </w:rPr>
      </w:pPr>
    </w:p>
    <w:p w14:paraId="1F16E707" w14:textId="77777777" w:rsidR="00572622" w:rsidRPr="00CE29CA" w:rsidRDefault="00572622" w:rsidP="00572622">
      <w:pPr>
        <w:jc w:val="center"/>
        <w:rPr>
          <w:rFonts w:cstheme="minorHAnsi"/>
          <w:sz w:val="24"/>
        </w:rPr>
      </w:pPr>
    </w:p>
    <w:p w14:paraId="4CA9C159" w14:textId="77777777" w:rsidR="00572622" w:rsidRPr="00CE29CA" w:rsidRDefault="00572622" w:rsidP="00572622">
      <w:pPr>
        <w:jc w:val="center"/>
        <w:rPr>
          <w:rFonts w:cstheme="minorHAnsi"/>
          <w:sz w:val="24"/>
        </w:rPr>
      </w:pPr>
    </w:p>
    <w:p w14:paraId="276B49F3" w14:textId="77777777" w:rsidR="00572622" w:rsidRPr="00F266A8" w:rsidRDefault="00572622" w:rsidP="00572622">
      <w:pPr>
        <w:jc w:val="center"/>
        <w:rPr>
          <w:rFonts w:asciiTheme="majorHAnsi" w:hAnsiTheme="majorHAnsi" w:cstheme="majorHAnsi"/>
          <w:sz w:val="24"/>
        </w:rPr>
      </w:pPr>
      <w:r w:rsidRPr="00CE29CA">
        <w:rPr>
          <w:rFonts w:cstheme="minorHAnsi"/>
          <w:sz w:val="24"/>
        </w:rPr>
        <w:t>Raúl Alberto Ruvalcaba Flores</w:t>
      </w:r>
      <w:r w:rsidRPr="00F266A8">
        <w:rPr>
          <w:rFonts w:asciiTheme="majorHAnsi" w:hAnsiTheme="majorHAnsi" w:cstheme="majorHAnsi"/>
          <w:sz w:val="24"/>
        </w:rPr>
        <w:t xml:space="preserve"> </w:t>
      </w:r>
      <w:r w:rsidRPr="00F266A8">
        <w:rPr>
          <w:rFonts w:asciiTheme="majorHAnsi" w:hAnsiTheme="majorHAnsi" w:cstheme="majorHAnsi"/>
          <w:sz w:val="24"/>
        </w:rPr>
        <w:br w:type="page"/>
      </w:r>
    </w:p>
    <w:p w14:paraId="5A00C837" w14:textId="77777777" w:rsidR="00B75B3F" w:rsidRPr="00F266A8" w:rsidRDefault="00B75B3F" w:rsidP="00F266A8">
      <w:pPr>
        <w:pStyle w:val="Puesto"/>
      </w:pPr>
      <w:r w:rsidRPr="00F266A8">
        <w:lastRenderedPageBreak/>
        <w:t>Resumen</w:t>
      </w:r>
    </w:p>
    <w:p w14:paraId="6B0DD71F" w14:textId="77777777" w:rsidR="00DA7377" w:rsidRPr="00F266A8" w:rsidRDefault="00DA7377" w:rsidP="00B75B3F">
      <w:pPr>
        <w:rPr>
          <w:rFonts w:asciiTheme="majorHAnsi" w:hAnsiTheme="majorHAnsi" w:cstheme="majorHAnsi"/>
          <w:b/>
          <w:sz w:val="24"/>
        </w:rPr>
      </w:pPr>
    </w:p>
    <w:p w14:paraId="6A5549B5" w14:textId="462CCCAE" w:rsidR="00300A62" w:rsidRPr="00CE29CA" w:rsidRDefault="005E089C" w:rsidP="00300A62">
      <w:pPr>
        <w:jc w:val="both"/>
        <w:rPr>
          <w:rFonts w:cstheme="minorHAnsi"/>
          <w:sz w:val="24"/>
        </w:rPr>
      </w:pPr>
      <w:r w:rsidRPr="00F266A8">
        <w:rPr>
          <w:rFonts w:asciiTheme="majorHAnsi" w:hAnsiTheme="majorHAnsi" w:cstheme="majorHAnsi"/>
          <w:sz w:val="24"/>
        </w:rPr>
        <w:tab/>
      </w:r>
      <w:r w:rsidR="00300A62" w:rsidRPr="00CE29CA">
        <w:rPr>
          <w:rFonts w:cstheme="minorHAnsi"/>
          <w:sz w:val="24"/>
        </w:rPr>
        <w:t>E</w:t>
      </w:r>
      <w:ins w:id="7" w:author="Profesor" w:date="2017-07-19T14:10:00Z">
        <w:r w:rsidR="00101273">
          <w:rPr>
            <w:rFonts w:cstheme="minorHAnsi"/>
            <w:sz w:val="24"/>
          </w:rPr>
          <w:t>este</w:t>
        </w:r>
      </w:ins>
      <w:del w:id="8" w:author="Profesor" w:date="2017-07-19T14:10:00Z">
        <w:r w:rsidR="00300A62" w:rsidRPr="00CE29CA" w:rsidDel="00101273">
          <w:rPr>
            <w:rFonts w:cstheme="minorHAnsi"/>
            <w:sz w:val="24"/>
          </w:rPr>
          <w:delText>l presente</w:delText>
        </w:r>
      </w:del>
      <w:r w:rsidR="00300A62" w:rsidRPr="00CE29CA">
        <w:rPr>
          <w:rFonts w:cstheme="minorHAnsi"/>
          <w:sz w:val="24"/>
        </w:rPr>
        <w:t xml:space="preserve"> reporte tiene como objetivo principal </w:t>
      </w:r>
      <w:r w:rsidR="00300A62">
        <w:rPr>
          <w:rFonts w:cstheme="minorHAnsi"/>
          <w:sz w:val="24"/>
        </w:rPr>
        <w:t xml:space="preserve">presentar el </w:t>
      </w:r>
      <w:r w:rsidR="00300A62" w:rsidRPr="00CE29CA">
        <w:rPr>
          <w:rFonts w:cstheme="minorHAnsi"/>
          <w:sz w:val="24"/>
        </w:rPr>
        <w:t>desarroll</w:t>
      </w:r>
      <w:r w:rsidR="00300A62">
        <w:rPr>
          <w:rFonts w:cstheme="minorHAnsi"/>
          <w:sz w:val="24"/>
        </w:rPr>
        <w:t>o</w:t>
      </w:r>
      <w:r w:rsidR="00300A62" w:rsidRPr="00CE29CA">
        <w:rPr>
          <w:rFonts w:cstheme="minorHAnsi"/>
          <w:sz w:val="24"/>
        </w:rPr>
        <w:t xml:space="preserve"> </w:t>
      </w:r>
      <w:r w:rsidR="00300A62">
        <w:rPr>
          <w:rFonts w:cstheme="minorHAnsi"/>
          <w:sz w:val="24"/>
        </w:rPr>
        <w:t xml:space="preserve">de </w:t>
      </w:r>
      <w:r w:rsidR="00300A62" w:rsidRPr="00CE29CA">
        <w:rPr>
          <w:rFonts w:cstheme="minorHAnsi"/>
          <w:sz w:val="24"/>
        </w:rPr>
        <w:t>una aplicación web para la gestión de incidentes delictivos con publicaciones de usuarios autentificados por la misma aplicación, estos incidentes delictivos son organizados en cinco categorías:</w:t>
      </w:r>
    </w:p>
    <w:p w14:paraId="64F99345" w14:textId="77777777" w:rsidR="00300A62" w:rsidRPr="00CE29CA" w:rsidRDefault="00300A62" w:rsidP="00300A62">
      <w:pPr>
        <w:pStyle w:val="Prrafodelista"/>
        <w:numPr>
          <w:ilvl w:val="0"/>
          <w:numId w:val="3"/>
        </w:numPr>
        <w:jc w:val="both"/>
        <w:rPr>
          <w:rFonts w:cstheme="minorHAnsi"/>
          <w:sz w:val="24"/>
        </w:rPr>
      </w:pPr>
      <w:r w:rsidRPr="00CE29CA">
        <w:rPr>
          <w:rFonts w:cstheme="minorHAnsi"/>
          <w:sz w:val="24"/>
        </w:rPr>
        <w:t>Homicidio</w:t>
      </w:r>
    </w:p>
    <w:p w14:paraId="5593BB32" w14:textId="77777777" w:rsidR="00300A62" w:rsidRPr="00CE29CA" w:rsidRDefault="00300A62" w:rsidP="00300A62">
      <w:pPr>
        <w:pStyle w:val="Prrafodelista"/>
        <w:numPr>
          <w:ilvl w:val="0"/>
          <w:numId w:val="3"/>
        </w:numPr>
        <w:jc w:val="both"/>
        <w:rPr>
          <w:rFonts w:cstheme="minorHAnsi"/>
          <w:sz w:val="24"/>
        </w:rPr>
      </w:pPr>
      <w:r w:rsidRPr="00CE29CA">
        <w:rPr>
          <w:rFonts w:cstheme="minorHAnsi"/>
          <w:sz w:val="24"/>
        </w:rPr>
        <w:t>Suicidio</w:t>
      </w:r>
    </w:p>
    <w:p w14:paraId="1F81540B" w14:textId="77777777" w:rsidR="00300A62" w:rsidRPr="00CE29CA" w:rsidRDefault="00300A62" w:rsidP="00300A62">
      <w:pPr>
        <w:pStyle w:val="Prrafodelista"/>
        <w:numPr>
          <w:ilvl w:val="0"/>
          <w:numId w:val="3"/>
        </w:numPr>
        <w:jc w:val="both"/>
        <w:rPr>
          <w:rFonts w:cstheme="minorHAnsi"/>
          <w:sz w:val="24"/>
        </w:rPr>
      </w:pPr>
      <w:r w:rsidRPr="00CE29CA">
        <w:rPr>
          <w:rFonts w:cstheme="minorHAnsi"/>
          <w:sz w:val="24"/>
        </w:rPr>
        <w:t>Robo o Asalto</w:t>
      </w:r>
    </w:p>
    <w:p w14:paraId="3F81EC88" w14:textId="77777777" w:rsidR="00300A62" w:rsidRPr="00CE29CA" w:rsidRDefault="00300A62" w:rsidP="00300A62">
      <w:pPr>
        <w:pStyle w:val="Prrafodelista"/>
        <w:numPr>
          <w:ilvl w:val="0"/>
          <w:numId w:val="3"/>
        </w:numPr>
        <w:jc w:val="both"/>
        <w:rPr>
          <w:rFonts w:cstheme="minorHAnsi"/>
          <w:sz w:val="24"/>
        </w:rPr>
      </w:pPr>
      <w:r w:rsidRPr="00CE29CA">
        <w:rPr>
          <w:rFonts w:cstheme="minorHAnsi"/>
          <w:sz w:val="24"/>
        </w:rPr>
        <w:t>Violación</w:t>
      </w:r>
    </w:p>
    <w:p w14:paraId="765C02A2" w14:textId="77777777" w:rsidR="00300A62" w:rsidRPr="00CE29CA" w:rsidRDefault="00300A62" w:rsidP="00300A62">
      <w:pPr>
        <w:pStyle w:val="Prrafodelista"/>
        <w:numPr>
          <w:ilvl w:val="0"/>
          <w:numId w:val="3"/>
        </w:numPr>
        <w:jc w:val="both"/>
        <w:rPr>
          <w:rFonts w:cstheme="minorHAnsi"/>
          <w:sz w:val="24"/>
        </w:rPr>
      </w:pPr>
      <w:r w:rsidRPr="00CE29CA">
        <w:rPr>
          <w:rFonts w:cstheme="minorHAnsi"/>
          <w:sz w:val="24"/>
        </w:rPr>
        <w:t>Explotación sexual</w:t>
      </w:r>
    </w:p>
    <w:p w14:paraId="42DDE9E7" w14:textId="77777777" w:rsidR="00300A62" w:rsidRPr="00CE29CA" w:rsidRDefault="00300A62" w:rsidP="00300A62">
      <w:pPr>
        <w:ind w:firstLine="708"/>
        <w:jc w:val="both"/>
        <w:rPr>
          <w:rFonts w:cstheme="minorHAnsi"/>
          <w:sz w:val="24"/>
        </w:rPr>
      </w:pPr>
      <w:r w:rsidRPr="00CE29CA">
        <w:rPr>
          <w:rFonts w:cstheme="minorHAnsi"/>
          <w:sz w:val="24"/>
        </w:rPr>
        <w:t xml:space="preserve">A esta aplicación web se le dio el nombre de </w:t>
      </w:r>
      <w:r w:rsidRPr="00CE29CA">
        <w:rPr>
          <w:rFonts w:cstheme="minorHAnsi"/>
          <w:i/>
          <w:sz w:val="24"/>
        </w:rPr>
        <w:t>ReportIt</w:t>
      </w:r>
      <w:r w:rsidRPr="00CE29CA">
        <w:rPr>
          <w:rFonts w:cstheme="minorHAnsi"/>
          <w:sz w:val="24"/>
        </w:rPr>
        <w:t xml:space="preserve">. </w:t>
      </w:r>
      <w:r w:rsidRPr="00CE29CA">
        <w:rPr>
          <w:rFonts w:cstheme="minorHAnsi"/>
          <w:i/>
          <w:sz w:val="24"/>
        </w:rPr>
        <w:t>ReportIt</w:t>
      </w:r>
      <w:r w:rsidRPr="00CE29CA">
        <w:rPr>
          <w:rFonts w:cstheme="minorHAnsi"/>
          <w:sz w:val="24"/>
        </w:rPr>
        <w:t xml:space="preserve"> sirve para que la sociedad tenga un sitio que los apoye a geolocalizar los delitos</w:t>
      </w:r>
      <w:r>
        <w:rPr>
          <w:rFonts w:cstheme="minorHAnsi"/>
          <w:sz w:val="24"/>
        </w:rPr>
        <w:t xml:space="preserve">; </w:t>
      </w:r>
      <w:r w:rsidRPr="00CE29CA">
        <w:rPr>
          <w:rFonts w:cstheme="minorHAnsi"/>
          <w:sz w:val="24"/>
        </w:rPr>
        <w:t>se pretende que el usuario</w:t>
      </w:r>
      <w:r>
        <w:rPr>
          <w:rFonts w:cstheme="minorHAnsi"/>
          <w:sz w:val="24"/>
        </w:rPr>
        <w:t xml:space="preserve"> (</w:t>
      </w:r>
      <w:r w:rsidRPr="00CE29CA">
        <w:rPr>
          <w:rFonts w:cstheme="minorHAnsi"/>
          <w:sz w:val="24"/>
        </w:rPr>
        <w:t>ciudadano</w:t>
      </w:r>
      <w:r>
        <w:rPr>
          <w:rFonts w:cstheme="minorHAnsi"/>
          <w:sz w:val="24"/>
        </w:rPr>
        <w:t>)</w:t>
      </w:r>
      <w:r w:rsidRPr="00CE29CA">
        <w:rPr>
          <w:rFonts w:cstheme="minorHAnsi"/>
          <w:sz w:val="24"/>
        </w:rPr>
        <w:t xml:space="preserve">, se registre y comience a realizar publicaciones con ayuda de la geolocalización sobre los incidentes delictivos </w:t>
      </w:r>
      <w:r>
        <w:rPr>
          <w:rFonts w:cstheme="minorHAnsi"/>
          <w:sz w:val="24"/>
        </w:rPr>
        <w:t xml:space="preserve">de </w:t>
      </w:r>
      <w:r w:rsidRPr="00CE29CA">
        <w:rPr>
          <w:rFonts w:cstheme="minorHAnsi"/>
          <w:sz w:val="24"/>
        </w:rPr>
        <w:t xml:space="preserve">los cuales ha sido víctima o testigo. De igual forma </w:t>
      </w:r>
      <w:r w:rsidRPr="00CE29CA">
        <w:rPr>
          <w:rFonts w:cstheme="minorHAnsi"/>
          <w:i/>
          <w:sz w:val="24"/>
        </w:rPr>
        <w:t>ReportIt</w:t>
      </w:r>
      <w:r w:rsidRPr="00CE29CA">
        <w:rPr>
          <w:rFonts w:cstheme="minorHAnsi"/>
          <w:sz w:val="24"/>
        </w:rPr>
        <w:t xml:space="preserve"> permite, en caso de no tener cuenta en el sistema, usuario no autentificado, p</w:t>
      </w:r>
      <w:r>
        <w:rPr>
          <w:rFonts w:cstheme="minorHAnsi"/>
          <w:sz w:val="24"/>
        </w:rPr>
        <w:t>oder</w:t>
      </w:r>
      <w:r w:rsidRPr="00CE29CA">
        <w:rPr>
          <w:rFonts w:cstheme="minorHAnsi"/>
          <w:sz w:val="24"/>
        </w:rPr>
        <w:t xml:space="preserve"> realizar consultas de incidentes delictivos y </w:t>
      </w:r>
      <w:r>
        <w:rPr>
          <w:rFonts w:cstheme="minorHAnsi"/>
          <w:sz w:val="24"/>
        </w:rPr>
        <w:t xml:space="preserve">estar </w:t>
      </w:r>
      <w:r w:rsidRPr="00CE29CA">
        <w:rPr>
          <w:rFonts w:cstheme="minorHAnsi"/>
          <w:sz w:val="24"/>
        </w:rPr>
        <w:t>informado p</w:t>
      </w:r>
      <w:r>
        <w:rPr>
          <w:rFonts w:cstheme="minorHAnsi"/>
          <w:sz w:val="24"/>
        </w:rPr>
        <w:t xml:space="preserve">or propia seguridad </w:t>
      </w:r>
      <w:r w:rsidRPr="00CE29CA">
        <w:rPr>
          <w:rFonts w:cstheme="minorHAnsi"/>
          <w:sz w:val="24"/>
        </w:rPr>
        <w:t xml:space="preserve"> y la de </w:t>
      </w:r>
      <w:r>
        <w:rPr>
          <w:rFonts w:cstheme="minorHAnsi"/>
          <w:sz w:val="24"/>
        </w:rPr>
        <w:t>los</w:t>
      </w:r>
      <w:r w:rsidRPr="00CE29CA">
        <w:rPr>
          <w:rFonts w:cstheme="minorHAnsi"/>
          <w:sz w:val="24"/>
        </w:rPr>
        <w:t xml:space="preserve"> seres queridos.</w:t>
      </w:r>
    </w:p>
    <w:p w14:paraId="56630FDE" w14:textId="77777777" w:rsidR="00300A62" w:rsidRPr="00CE29CA" w:rsidRDefault="00300A62" w:rsidP="00300A62">
      <w:pPr>
        <w:ind w:firstLine="708"/>
        <w:jc w:val="both"/>
        <w:rPr>
          <w:rFonts w:cstheme="minorHAnsi"/>
          <w:sz w:val="24"/>
        </w:rPr>
      </w:pPr>
      <w:r w:rsidRPr="00CE29CA">
        <w:rPr>
          <w:rFonts w:cstheme="minorHAnsi"/>
          <w:sz w:val="24"/>
        </w:rPr>
        <w:t xml:space="preserve">El desarrollo de aplicaciones web está muy avanzado y existen diferentes lenguajes de programación y </w:t>
      </w:r>
      <w:r w:rsidRPr="00CE29CA">
        <w:rPr>
          <w:rFonts w:cstheme="minorHAnsi"/>
          <w:i/>
          <w:sz w:val="24"/>
        </w:rPr>
        <w:t>framework</w:t>
      </w:r>
      <w:del w:id="9" w:author="Profesor" w:date="2017-07-19T15:37:00Z">
        <w:r w:rsidRPr="00CE29CA" w:rsidDel="00196C60">
          <w:rPr>
            <w:rFonts w:cstheme="minorHAnsi"/>
            <w:i/>
            <w:sz w:val="24"/>
          </w:rPr>
          <w:delText>’</w:delText>
        </w:r>
      </w:del>
      <w:r w:rsidRPr="00CE29CA">
        <w:rPr>
          <w:rFonts w:cstheme="minorHAnsi"/>
          <w:i/>
          <w:sz w:val="24"/>
        </w:rPr>
        <w:t>s</w:t>
      </w:r>
      <w:r w:rsidRPr="00CE29CA">
        <w:rPr>
          <w:rFonts w:cstheme="minorHAnsi"/>
          <w:sz w:val="24"/>
        </w:rPr>
        <w:t xml:space="preserve"> de trabajo que facilitan el desarrollo de la aplicación a la hora de codificar las aplicaciones. En nuestro caso, </w:t>
      </w:r>
      <w:r w:rsidRPr="00CE29CA">
        <w:rPr>
          <w:rFonts w:cstheme="minorHAnsi"/>
          <w:i/>
          <w:sz w:val="24"/>
        </w:rPr>
        <w:t>ReportIt</w:t>
      </w:r>
      <w:r w:rsidRPr="00CE29CA">
        <w:rPr>
          <w:rFonts w:cstheme="minorHAnsi"/>
          <w:sz w:val="24"/>
        </w:rPr>
        <w:t xml:space="preserve"> fue desarrollado con: </w:t>
      </w:r>
    </w:p>
    <w:p w14:paraId="3164A665" w14:textId="77777777" w:rsidR="00300A62" w:rsidRPr="00CE29CA" w:rsidRDefault="00300A62" w:rsidP="00300A62">
      <w:pPr>
        <w:pStyle w:val="Prrafodelista"/>
        <w:numPr>
          <w:ilvl w:val="0"/>
          <w:numId w:val="4"/>
        </w:numPr>
        <w:jc w:val="both"/>
        <w:rPr>
          <w:rFonts w:cstheme="minorHAnsi"/>
          <w:color w:val="FF0000"/>
          <w:sz w:val="24"/>
        </w:rPr>
      </w:pPr>
      <w:r w:rsidRPr="00CE29CA">
        <w:rPr>
          <w:rFonts w:cstheme="minorHAnsi"/>
          <w:sz w:val="24"/>
        </w:rPr>
        <w:t xml:space="preserve">ASP.NET MVC </w:t>
      </w:r>
      <w:r w:rsidRPr="00CE29CA">
        <w:rPr>
          <w:rFonts w:cstheme="minorHAnsi"/>
          <w:i/>
          <w:sz w:val="24"/>
        </w:rPr>
        <w:t>framework</w:t>
      </w:r>
      <w:r w:rsidRPr="00CE29CA">
        <w:rPr>
          <w:rFonts w:cstheme="minorHAnsi"/>
          <w:sz w:val="24"/>
        </w:rPr>
        <w:t xml:space="preserve">, que, si bien ya lo menciona, este es un </w:t>
      </w:r>
      <w:r w:rsidRPr="00CE29CA">
        <w:rPr>
          <w:rFonts w:cstheme="minorHAnsi"/>
          <w:i/>
          <w:sz w:val="24"/>
        </w:rPr>
        <w:t>framework</w:t>
      </w:r>
      <w:r w:rsidRPr="00CE29CA">
        <w:rPr>
          <w:rFonts w:cstheme="minorHAnsi"/>
          <w:sz w:val="24"/>
        </w:rPr>
        <w:t xml:space="preserve"> de aplicaciones web que utiliza la arquitectura modelo-vista-controlador (MVC), de esta forma el desarrollador consigue ver que las aplicaciones web están compuestas de tres funciones: El modelo, la vista y el controlador. </w:t>
      </w:r>
    </w:p>
    <w:p w14:paraId="7D5035FF" w14:textId="0642CBCC" w:rsidR="00300A62" w:rsidRPr="00CE29CA" w:rsidRDefault="00300A62" w:rsidP="00300A62">
      <w:pPr>
        <w:ind w:firstLine="708"/>
        <w:jc w:val="both"/>
        <w:rPr>
          <w:rFonts w:cstheme="minorHAnsi"/>
          <w:sz w:val="24"/>
        </w:rPr>
      </w:pPr>
      <w:r w:rsidRPr="00CE29CA">
        <w:rPr>
          <w:rFonts w:cstheme="minorHAnsi"/>
          <w:sz w:val="24"/>
        </w:rPr>
        <w:t xml:space="preserve">Al tratarse de un </w:t>
      </w:r>
      <w:r w:rsidRPr="00CE29CA">
        <w:rPr>
          <w:rFonts w:cstheme="minorHAnsi"/>
          <w:i/>
          <w:sz w:val="24"/>
        </w:rPr>
        <w:t>framework</w:t>
      </w:r>
      <w:r w:rsidRPr="00CE29CA">
        <w:rPr>
          <w:rFonts w:cstheme="minorHAnsi"/>
          <w:sz w:val="24"/>
        </w:rPr>
        <w:t xml:space="preserve"> muy utilizado para el desarrollo web, existe mucha información en la web que  facilita la creación de tu aplicación.Existen desventajas a la hora de utilizar este </w:t>
      </w:r>
      <w:r w:rsidRPr="00CE29CA">
        <w:rPr>
          <w:rFonts w:cstheme="minorHAnsi"/>
          <w:i/>
          <w:sz w:val="24"/>
        </w:rPr>
        <w:t>framework</w:t>
      </w:r>
      <w:r w:rsidRPr="00CE29CA">
        <w:rPr>
          <w:rFonts w:cstheme="minorHAnsi"/>
          <w:sz w:val="24"/>
        </w:rPr>
        <w:t>, esto debido a que ASP .NET no  realiza el mapeo de tu base de</w:t>
      </w:r>
      <w:r>
        <w:rPr>
          <w:rFonts w:cstheme="minorHAnsi"/>
          <w:sz w:val="24"/>
        </w:rPr>
        <w:t xml:space="preserve"> </w:t>
      </w:r>
      <w:r w:rsidRPr="00CE29CA">
        <w:rPr>
          <w:rFonts w:cstheme="minorHAnsi"/>
          <w:sz w:val="24"/>
        </w:rPr>
        <w:t>datos como bien lo realiza Hibernate</w:t>
      </w:r>
      <w:r w:rsidRPr="00CE29CA">
        <w:rPr>
          <w:rStyle w:val="Refdenotaalpie"/>
          <w:rFonts w:cstheme="minorHAnsi"/>
          <w:sz w:val="24"/>
        </w:rPr>
        <w:footnoteReference w:id="2"/>
      </w:r>
      <w:r w:rsidRPr="00CE29CA">
        <w:rPr>
          <w:rFonts w:cstheme="minorHAnsi"/>
          <w:sz w:val="24"/>
        </w:rPr>
        <w:t xml:space="preserve">, pero de igual forma es una herramienta que se adaptó y que facilitó el desarrollo de </w:t>
      </w:r>
      <w:r w:rsidRPr="00CE29CA">
        <w:rPr>
          <w:rFonts w:cstheme="minorHAnsi"/>
          <w:i/>
          <w:sz w:val="24"/>
        </w:rPr>
        <w:t>ReportIt</w:t>
      </w:r>
      <w:r w:rsidRPr="00CE29CA">
        <w:rPr>
          <w:rFonts w:cstheme="minorHAnsi"/>
          <w:sz w:val="24"/>
        </w:rPr>
        <w:t>.</w:t>
      </w:r>
    </w:p>
    <w:p w14:paraId="09347884" w14:textId="77777777" w:rsidR="00300A62" w:rsidRPr="00CE29CA" w:rsidRDefault="00300A62" w:rsidP="00300A62">
      <w:pPr>
        <w:ind w:firstLine="708"/>
        <w:jc w:val="both"/>
        <w:rPr>
          <w:rFonts w:cstheme="minorHAnsi"/>
          <w:sz w:val="24"/>
        </w:rPr>
      </w:pPr>
      <w:r w:rsidRPr="00CE29CA">
        <w:rPr>
          <w:rFonts w:cstheme="minorHAnsi"/>
          <w:sz w:val="24"/>
        </w:rPr>
        <w:lastRenderedPageBreak/>
        <w:t>La IDE</w:t>
      </w:r>
      <w:r w:rsidRPr="00CE29CA">
        <w:rPr>
          <w:rStyle w:val="Refdenotaalpie"/>
          <w:rFonts w:cstheme="minorHAnsi"/>
          <w:sz w:val="24"/>
        </w:rPr>
        <w:footnoteReference w:id="3"/>
      </w:r>
      <w:r w:rsidRPr="00CE29CA">
        <w:rPr>
          <w:rFonts w:cstheme="minorHAnsi"/>
          <w:sz w:val="24"/>
        </w:rPr>
        <w:t xml:space="preserve"> utilizada para el desarrollo de </w:t>
      </w:r>
      <w:r w:rsidRPr="00CE29CA">
        <w:rPr>
          <w:rFonts w:cstheme="minorHAnsi"/>
          <w:i/>
          <w:sz w:val="24"/>
        </w:rPr>
        <w:t>ReportIt</w:t>
      </w:r>
      <w:r w:rsidRPr="00CE29CA">
        <w:rPr>
          <w:rFonts w:cstheme="minorHAnsi"/>
          <w:sz w:val="24"/>
        </w:rPr>
        <w:t xml:space="preserve"> fue Visual Studio 2015 la cual cuenta con grandes ventajas por la rapidez con la que se puede desarrollar software y por la diversidad de servicios que se proporcionan en diferentes lenguajes como lo es el depurador de aplicaciones, que en nuestro caso fue crucial utilizarlo.</w:t>
      </w:r>
    </w:p>
    <w:p w14:paraId="3D00239D" w14:textId="77777777" w:rsidR="00300A62" w:rsidRPr="00CE29CA" w:rsidRDefault="00300A62" w:rsidP="00300A62">
      <w:pPr>
        <w:jc w:val="both"/>
        <w:rPr>
          <w:rFonts w:cstheme="minorHAnsi"/>
          <w:sz w:val="24"/>
        </w:rPr>
      </w:pPr>
      <w:r w:rsidRPr="00CE29CA">
        <w:rPr>
          <w:rFonts w:cstheme="minorHAnsi"/>
          <w:sz w:val="24"/>
        </w:rPr>
        <w:t xml:space="preserve">En este reporte se detallará la metodología utilizada para el desarrollo de </w:t>
      </w:r>
      <w:r w:rsidRPr="00CE29CA">
        <w:rPr>
          <w:rFonts w:cstheme="minorHAnsi"/>
          <w:i/>
          <w:sz w:val="24"/>
        </w:rPr>
        <w:t>ReportIt</w:t>
      </w:r>
      <w:r w:rsidRPr="00CE29CA">
        <w:rPr>
          <w:rFonts w:cstheme="minorHAnsi"/>
          <w:sz w:val="24"/>
        </w:rPr>
        <w:t xml:space="preserve"> la cual es una metodología con la que se busca estructurar en el desarrollo del proyecto.</w:t>
      </w:r>
      <w:r>
        <w:rPr>
          <w:rFonts w:cstheme="minorHAnsi"/>
          <w:sz w:val="24"/>
        </w:rPr>
        <w:t xml:space="preserve"> </w:t>
      </w:r>
      <w:r w:rsidRPr="00CE29CA">
        <w:rPr>
          <w:rFonts w:cstheme="minorHAnsi"/>
          <w:sz w:val="24"/>
        </w:rPr>
        <w:t xml:space="preserve">La metodología a grandes rasgos utilizada para el desarrollo de </w:t>
      </w:r>
      <w:r w:rsidRPr="002E79B4">
        <w:rPr>
          <w:rFonts w:cstheme="minorHAnsi"/>
          <w:i/>
          <w:sz w:val="24"/>
        </w:rPr>
        <w:t>ReportIt</w:t>
      </w:r>
      <w:r w:rsidRPr="00CE29CA">
        <w:rPr>
          <w:rFonts w:cstheme="minorHAnsi"/>
          <w:sz w:val="24"/>
        </w:rPr>
        <w:t xml:space="preserve"> fue la siguiente: Generar el modelo de clases, con este generar el modelo entidad – relación de la base de datos, codificar los objetos en C#, conectar la base de datos y de ahí en adelante las funciones fueron de vista controlador. En los capítulos que se verán más adelante se detalla</w:t>
      </w:r>
      <w:r>
        <w:rPr>
          <w:rFonts w:cstheme="minorHAnsi"/>
          <w:sz w:val="24"/>
        </w:rPr>
        <w:t>rá</w:t>
      </w:r>
      <w:r w:rsidRPr="00CE29CA">
        <w:rPr>
          <w:rFonts w:cstheme="minorHAnsi"/>
          <w:sz w:val="24"/>
        </w:rPr>
        <w:t xml:space="preserve"> la metodología propuesta.</w:t>
      </w:r>
    </w:p>
    <w:p w14:paraId="496318B3" w14:textId="77777777" w:rsidR="00300A62" w:rsidRPr="00CE29CA" w:rsidRDefault="00300A62" w:rsidP="00300A62">
      <w:pPr>
        <w:ind w:firstLine="708"/>
        <w:jc w:val="both"/>
        <w:rPr>
          <w:rFonts w:cstheme="minorHAnsi"/>
          <w:sz w:val="24"/>
        </w:rPr>
      </w:pPr>
      <w:r w:rsidRPr="00CE29CA">
        <w:rPr>
          <w:rFonts w:cstheme="minorHAnsi"/>
          <w:sz w:val="24"/>
        </w:rPr>
        <w:t xml:space="preserve">Para el desarrollo de este proyecto se usaron </w:t>
      </w:r>
      <w:r w:rsidRPr="00CE29CA">
        <w:rPr>
          <w:rFonts w:cstheme="minorHAnsi"/>
          <w:i/>
          <w:sz w:val="24"/>
        </w:rPr>
        <w:t>cookies</w:t>
      </w:r>
      <w:r w:rsidRPr="00CE29CA">
        <w:rPr>
          <w:rFonts w:cstheme="minorHAnsi"/>
          <w:sz w:val="24"/>
        </w:rPr>
        <w:t xml:space="preserve"> para un manejador de sesiones, se utilizaron envíos de email para bienvenida, y olvido de contraseña. </w:t>
      </w:r>
    </w:p>
    <w:p w14:paraId="79B75C9F" w14:textId="77777777" w:rsidR="00300A62" w:rsidRPr="00CE29CA" w:rsidRDefault="00300A62" w:rsidP="00300A62">
      <w:pPr>
        <w:ind w:firstLine="708"/>
        <w:jc w:val="both"/>
        <w:rPr>
          <w:rFonts w:cstheme="minorHAnsi"/>
          <w:sz w:val="24"/>
        </w:rPr>
      </w:pPr>
      <w:r w:rsidRPr="00CE29CA">
        <w:rPr>
          <w:rFonts w:cstheme="minorHAnsi"/>
          <w:sz w:val="24"/>
        </w:rPr>
        <w:t xml:space="preserve"> Resultados Obtenidos:</w:t>
      </w:r>
    </w:p>
    <w:p w14:paraId="0A69388D" w14:textId="77777777" w:rsidR="00300A62" w:rsidRPr="00CE29CA" w:rsidRDefault="00300A62" w:rsidP="00300A62">
      <w:pPr>
        <w:jc w:val="both"/>
        <w:rPr>
          <w:rFonts w:cstheme="minorHAnsi"/>
          <w:sz w:val="24"/>
        </w:rPr>
      </w:pPr>
      <w:r w:rsidRPr="002E79B4">
        <w:rPr>
          <w:rFonts w:cstheme="minorHAnsi"/>
          <w:i/>
          <w:sz w:val="24"/>
        </w:rPr>
        <w:t>ReportIt</w:t>
      </w:r>
      <w:r w:rsidRPr="00CE29CA">
        <w:rPr>
          <w:rFonts w:cstheme="minorHAnsi"/>
          <w:sz w:val="24"/>
        </w:rPr>
        <w:t>: una aplicación para gestión de incidentes delictivos.</w:t>
      </w:r>
    </w:p>
    <w:p w14:paraId="01AB2536" w14:textId="77777777" w:rsidR="00300A62" w:rsidRDefault="00300A62" w:rsidP="00300A62">
      <w:pPr>
        <w:pStyle w:val="Prrafodelista"/>
        <w:numPr>
          <w:ilvl w:val="0"/>
          <w:numId w:val="5"/>
        </w:numPr>
        <w:jc w:val="both"/>
        <w:rPr>
          <w:rFonts w:cstheme="minorHAnsi"/>
          <w:sz w:val="24"/>
        </w:rPr>
      </w:pPr>
      <w:r w:rsidRPr="00CE29CA">
        <w:rPr>
          <w:rFonts w:cstheme="minorHAnsi"/>
          <w:sz w:val="24"/>
        </w:rPr>
        <w:t>Consultas de incidentes delictivos:</w:t>
      </w:r>
    </w:p>
    <w:p w14:paraId="1DBF2DA2" w14:textId="77777777" w:rsidR="00300A62" w:rsidRPr="00CE29CA" w:rsidRDefault="00300A62" w:rsidP="00300A62">
      <w:pPr>
        <w:pStyle w:val="Prrafodelista"/>
        <w:ind w:left="360"/>
        <w:jc w:val="both"/>
        <w:rPr>
          <w:rFonts w:cstheme="minorHAnsi"/>
          <w:sz w:val="24"/>
        </w:rPr>
      </w:pPr>
      <w:r w:rsidRPr="00CE29CA">
        <w:rPr>
          <w:rFonts w:cstheme="minorHAnsi"/>
          <w:sz w:val="24"/>
        </w:rPr>
        <w:t xml:space="preserve"> Usuarios no autentificados en </w:t>
      </w:r>
      <w:r w:rsidRPr="002E79B4">
        <w:rPr>
          <w:rFonts w:cstheme="minorHAnsi"/>
          <w:i/>
          <w:sz w:val="24"/>
        </w:rPr>
        <w:t>ReportIt</w:t>
      </w:r>
      <w:r w:rsidRPr="00CE29CA">
        <w:rPr>
          <w:rFonts w:cstheme="minorHAnsi"/>
          <w:sz w:val="24"/>
        </w:rPr>
        <w:t xml:space="preserve"> son usuarios que tienen la posibilidad de realizar consultas a las publicaciones de los incidentes delictivos y visualizar </w:t>
      </w:r>
      <w:r>
        <w:rPr>
          <w:rFonts w:cstheme="minorHAnsi"/>
          <w:sz w:val="24"/>
        </w:rPr>
        <w:t>é</w:t>
      </w:r>
      <w:r w:rsidRPr="00CE29CA">
        <w:rPr>
          <w:rFonts w:cstheme="minorHAnsi"/>
          <w:sz w:val="24"/>
        </w:rPr>
        <w:t>stos en un mapa</w:t>
      </w:r>
      <w:r>
        <w:rPr>
          <w:rFonts w:cstheme="minorHAnsi"/>
          <w:sz w:val="24"/>
        </w:rPr>
        <w:t>. D</w:t>
      </w:r>
      <w:r w:rsidRPr="00CE29CA">
        <w:rPr>
          <w:rFonts w:cstheme="minorHAnsi"/>
          <w:sz w:val="24"/>
        </w:rPr>
        <w:t>e igual forma</w:t>
      </w:r>
      <w:r>
        <w:rPr>
          <w:rFonts w:cstheme="minorHAnsi"/>
          <w:sz w:val="24"/>
        </w:rPr>
        <w:t>,</w:t>
      </w:r>
      <w:r w:rsidRPr="00CE29CA">
        <w:rPr>
          <w:rFonts w:cstheme="minorHAnsi"/>
          <w:sz w:val="24"/>
        </w:rPr>
        <w:t xml:space="preserve"> tiene la facilidad de entrar a ver detalles de cada una de estas publicaciones y visualizar al autor de dichas publicaciones.</w:t>
      </w:r>
    </w:p>
    <w:p w14:paraId="4A466F5A" w14:textId="77777777" w:rsidR="00300A62" w:rsidRPr="00CE29CA" w:rsidRDefault="00300A62" w:rsidP="00300A62">
      <w:pPr>
        <w:ind w:left="360"/>
        <w:jc w:val="both"/>
        <w:rPr>
          <w:rFonts w:cstheme="minorHAnsi"/>
          <w:sz w:val="24"/>
        </w:rPr>
      </w:pPr>
      <w:r w:rsidRPr="00CE29CA">
        <w:rPr>
          <w:rFonts w:cstheme="minorHAnsi"/>
          <w:sz w:val="24"/>
        </w:rPr>
        <w:t xml:space="preserve">Para los usuarios que si están registrados en </w:t>
      </w:r>
      <w:r w:rsidRPr="002E79B4">
        <w:rPr>
          <w:rFonts w:cstheme="minorHAnsi"/>
          <w:i/>
          <w:sz w:val="24"/>
        </w:rPr>
        <w:t>ReportIt</w:t>
      </w:r>
      <w:r w:rsidRPr="00CE29CA">
        <w:rPr>
          <w:rFonts w:cstheme="minorHAnsi"/>
          <w:sz w:val="24"/>
        </w:rPr>
        <w:t xml:space="preserve"> cuentan con el beneficio del uso de búsquedas avanzadas con geolocalización, mostrando todas las publicaciones de incidentes delictivos, sucedidos en un radio de 40 km desde su punto de ubicación.</w:t>
      </w:r>
    </w:p>
    <w:p w14:paraId="0B2AB5D3" w14:textId="77777777" w:rsidR="00300A62" w:rsidRPr="00CE29CA" w:rsidRDefault="00300A62" w:rsidP="00300A62">
      <w:pPr>
        <w:pStyle w:val="Prrafodelista"/>
        <w:numPr>
          <w:ilvl w:val="0"/>
          <w:numId w:val="5"/>
        </w:numPr>
        <w:jc w:val="both"/>
        <w:rPr>
          <w:rFonts w:cstheme="minorHAnsi"/>
          <w:sz w:val="24"/>
        </w:rPr>
      </w:pPr>
      <w:r w:rsidRPr="00CE29CA">
        <w:rPr>
          <w:rFonts w:cstheme="minorHAnsi"/>
          <w:sz w:val="24"/>
        </w:rPr>
        <w:t>Gestión de tu perfil:</w:t>
      </w:r>
    </w:p>
    <w:p w14:paraId="008E293C" w14:textId="0939D4B3" w:rsidR="00300A62" w:rsidRPr="00CE29CA" w:rsidRDefault="00300A62" w:rsidP="00300A62">
      <w:pPr>
        <w:pStyle w:val="Prrafodelista"/>
        <w:ind w:left="360"/>
        <w:jc w:val="both"/>
        <w:rPr>
          <w:rFonts w:cstheme="minorHAnsi"/>
          <w:sz w:val="24"/>
        </w:rPr>
      </w:pPr>
      <w:r w:rsidRPr="00CE29CA">
        <w:rPr>
          <w:rFonts w:cstheme="minorHAnsi"/>
          <w:sz w:val="24"/>
        </w:rPr>
        <w:t>Este servicio es únicamente para usuarios registrados ya que ellos tienen la posibilidad de acceder a sus perfiles, modificar su</w:t>
      </w:r>
      <w:r>
        <w:rPr>
          <w:rFonts w:cstheme="minorHAnsi"/>
          <w:sz w:val="24"/>
        </w:rPr>
        <w:t xml:space="preserve"> información, </w:t>
      </w:r>
      <w:r w:rsidRPr="00CE29CA">
        <w:rPr>
          <w:rFonts w:cstheme="minorHAnsi"/>
          <w:sz w:val="24"/>
        </w:rPr>
        <w:t xml:space="preserve">fotos de perfil, ubicación y </w:t>
      </w:r>
      <w:r>
        <w:rPr>
          <w:rFonts w:cstheme="minorHAnsi"/>
          <w:sz w:val="24"/>
        </w:rPr>
        <w:t xml:space="preserve">nombre, </w:t>
      </w:r>
      <w:r w:rsidRPr="00CE29CA">
        <w:rPr>
          <w:rFonts w:cstheme="minorHAnsi"/>
          <w:sz w:val="24"/>
        </w:rPr>
        <w:t xml:space="preserve"> o eliminar su cuenta </w:t>
      </w:r>
      <w:r>
        <w:rPr>
          <w:rFonts w:cstheme="minorHAnsi"/>
          <w:sz w:val="24"/>
        </w:rPr>
        <w:t>de</w:t>
      </w:r>
      <w:r w:rsidRPr="00CE29CA">
        <w:rPr>
          <w:rFonts w:cstheme="minorHAnsi"/>
          <w:sz w:val="24"/>
        </w:rPr>
        <w:t xml:space="preserve"> </w:t>
      </w:r>
      <w:r w:rsidRPr="002E79B4">
        <w:rPr>
          <w:rFonts w:cstheme="minorHAnsi"/>
          <w:i/>
          <w:sz w:val="24"/>
        </w:rPr>
        <w:t>ReportIt</w:t>
      </w:r>
      <w:r w:rsidRPr="00CE29CA">
        <w:rPr>
          <w:rFonts w:cstheme="minorHAnsi"/>
          <w:sz w:val="24"/>
        </w:rPr>
        <w:t>.</w:t>
      </w:r>
    </w:p>
    <w:p w14:paraId="68D0A482" w14:textId="77777777" w:rsidR="00300A62" w:rsidRPr="00CE29CA" w:rsidRDefault="00300A62" w:rsidP="00300A62">
      <w:pPr>
        <w:pStyle w:val="Prrafodelista"/>
        <w:ind w:left="360"/>
        <w:jc w:val="both"/>
        <w:rPr>
          <w:rFonts w:cstheme="minorHAnsi"/>
          <w:sz w:val="24"/>
        </w:rPr>
      </w:pPr>
    </w:p>
    <w:p w14:paraId="2743F488" w14:textId="77777777" w:rsidR="00300A62" w:rsidRPr="00CE29CA" w:rsidRDefault="00300A62" w:rsidP="00300A62">
      <w:pPr>
        <w:pStyle w:val="Prrafodelista"/>
        <w:numPr>
          <w:ilvl w:val="0"/>
          <w:numId w:val="5"/>
        </w:numPr>
        <w:jc w:val="both"/>
        <w:rPr>
          <w:rFonts w:cstheme="minorHAnsi"/>
          <w:sz w:val="24"/>
        </w:rPr>
      </w:pPr>
      <w:r w:rsidRPr="00CE29CA">
        <w:rPr>
          <w:rFonts w:cstheme="minorHAnsi"/>
          <w:sz w:val="24"/>
        </w:rPr>
        <w:t xml:space="preserve">Gestión de tus incidentes delictivos: </w:t>
      </w:r>
    </w:p>
    <w:p w14:paraId="7508DA86" w14:textId="77777777" w:rsidR="00300A62" w:rsidRPr="00CE29CA" w:rsidRDefault="00300A62" w:rsidP="00300A62">
      <w:pPr>
        <w:pStyle w:val="Prrafodelista"/>
        <w:ind w:left="360"/>
        <w:jc w:val="both"/>
        <w:rPr>
          <w:rFonts w:cstheme="minorHAnsi"/>
          <w:sz w:val="24"/>
        </w:rPr>
      </w:pPr>
      <w:r w:rsidRPr="00CE29CA">
        <w:rPr>
          <w:rFonts w:cstheme="minorHAnsi"/>
          <w:sz w:val="24"/>
        </w:rPr>
        <w:t>Se trata de un servicio exclusivamente para usuarios registrados, ya que solo ellos pueden realizar publicaciones de incidentes delictivos y tener todo el manejo de estas publicaciones</w:t>
      </w:r>
      <w:r>
        <w:rPr>
          <w:rFonts w:cstheme="minorHAnsi"/>
          <w:sz w:val="24"/>
        </w:rPr>
        <w:t>. El manejo de las publicaciones incluye</w:t>
      </w:r>
      <w:r w:rsidRPr="00CE29CA">
        <w:rPr>
          <w:rFonts w:cstheme="minorHAnsi"/>
          <w:sz w:val="24"/>
        </w:rPr>
        <w:t xml:space="preserve">: modificar </w:t>
      </w:r>
      <w:r>
        <w:rPr>
          <w:rFonts w:cstheme="minorHAnsi"/>
          <w:sz w:val="24"/>
        </w:rPr>
        <w:t>la</w:t>
      </w:r>
      <w:r w:rsidRPr="00CE29CA">
        <w:rPr>
          <w:rFonts w:cstheme="minorHAnsi"/>
          <w:sz w:val="24"/>
        </w:rPr>
        <w:t xml:space="preserve"> ubicación, la fecha del incidente, la descripción del incidente y/o el tipo de incidente suscitado.</w:t>
      </w:r>
    </w:p>
    <w:p w14:paraId="72C050C8" w14:textId="5CDEEF1B" w:rsidR="00300A62" w:rsidRDefault="00C966AF" w:rsidP="00300A62">
      <w:pPr>
        <w:pStyle w:val="Puesto"/>
        <w:rPr>
          <w:rFonts w:cstheme="majorHAnsi"/>
        </w:rPr>
      </w:pPr>
      <w:r>
        <w:br w:type="page"/>
      </w:r>
      <w:r w:rsidR="00300A62">
        <w:rPr>
          <w:rFonts w:cstheme="majorHAnsi"/>
        </w:rPr>
        <w:lastRenderedPageBreak/>
        <w:t>Indice</w:t>
      </w:r>
      <w:r w:rsidR="00300A62" w:rsidRPr="00F266A8">
        <w:rPr>
          <w:rFonts w:cstheme="majorHAnsi"/>
        </w:rPr>
        <w:t xml:space="preserve"> </w:t>
      </w:r>
    </w:p>
    <w:p w14:paraId="7576B907" w14:textId="07C653A7" w:rsidR="00B75B3F" w:rsidRPr="00C966AF" w:rsidRDefault="00B75B3F" w:rsidP="00300A62">
      <w:pPr>
        <w:jc w:val="both"/>
      </w:pPr>
    </w:p>
    <w:p w14:paraId="66A5348E" w14:textId="2127BD0B" w:rsidR="006948C9" w:rsidRDefault="006948C9" w:rsidP="004027C3">
      <w:pPr>
        <w:rPr>
          <w:rFonts w:asciiTheme="majorHAnsi" w:hAnsiTheme="majorHAnsi" w:cstheme="majorHAnsi"/>
          <w:b/>
          <w:sz w:val="24"/>
        </w:rPr>
      </w:pPr>
    </w:p>
    <w:p w14:paraId="0C8C23E5" w14:textId="1802270C" w:rsidR="00F266A8" w:rsidRDefault="00F266A8" w:rsidP="004027C3">
      <w:pPr>
        <w:rPr>
          <w:rFonts w:asciiTheme="majorHAnsi" w:hAnsiTheme="majorHAnsi" w:cstheme="majorHAnsi"/>
          <w:b/>
          <w:sz w:val="24"/>
        </w:rPr>
      </w:pPr>
    </w:p>
    <w:p w14:paraId="25A0C55D" w14:textId="416BCA14" w:rsidR="00F266A8" w:rsidRDefault="00F266A8" w:rsidP="004027C3">
      <w:pPr>
        <w:rPr>
          <w:rFonts w:asciiTheme="majorHAnsi" w:hAnsiTheme="majorHAnsi" w:cstheme="majorHAnsi"/>
          <w:b/>
          <w:sz w:val="24"/>
        </w:rPr>
      </w:pPr>
    </w:p>
    <w:p w14:paraId="5F342DC4" w14:textId="7AA4658B" w:rsidR="00F266A8" w:rsidRDefault="00F266A8" w:rsidP="004027C3">
      <w:pPr>
        <w:rPr>
          <w:rFonts w:asciiTheme="majorHAnsi" w:hAnsiTheme="majorHAnsi" w:cstheme="majorHAnsi"/>
          <w:b/>
          <w:sz w:val="24"/>
        </w:rPr>
      </w:pPr>
    </w:p>
    <w:p w14:paraId="0FD87298" w14:textId="1C595E5C" w:rsidR="00F266A8" w:rsidRDefault="00F266A8" w:rsidP="004027C3">
      <w:pPr>
        <w:rPr>
          <w:rFonts w:asciiTheme="majorHAnsi" w:hAnsiTheme="majorHAnsi" w:cstheme="majorHAnsi"/>
          <w:b/>
          <w:sz w:val="24"/>
        </w:rPr>
      </w:pPr>
    </w:p>
    <w:p w14:paraId="2B85BFD2" w14:textId="143F4D91" w:rsidR="00F266A8" w:rsidRDefault="00F266A8" w:rsidP="004027C3">
      <w:pPr>
        <w:rPr>
          <w:rFonts w:asciiTheme="majorHAnsi" w:hAnsiTheme="majorHAnsi" w:cstheme="majorHAnsi"/>
          <w:b/>
          <w:sz w:val="24"/>
        </w:rPr>
      </w:pPr>
    </w:p>
    <w:p w14:paraId="5B8F601B" w14:textId="5ED486E7" w:rsidR="00F266A8" w:rsidRDefault="00F266A8" w:rsidP="004027C3">
      <w:pPr>
        <w:rPr>
          <w:rFonts w:asciiTheme="majorHAnsi" w:hAnsiTheme="majorHAnsi" w:cstheme="majorHAnsi"/>
          <w:b/>
          <w:sz w:val="24"/>
        </w:rPr>
      </w:pPr>
    </w:p>
    <w:p w14:paraId="1A483C8A" w14:textId="132CD52B" w:rsidR="00F266A8" w:rsidRDefault="00F266A8" w:rsidP="004027C3">
      <w:pPr>
        <w:rPr>
          <w:rFonts w:asciiTheme="majorHAnsi" w:hAnsiTheme="majorHAnsi" w:cstheme="majorHAnsi"/>
          <w:b/>
          <w:sz w:val="24"/>
        </w:rPr>
      </w:pPr>
    </w:p>
    <w:p w14:paraId="39FA8726" w14:textId="785A1ED6" w:rsidR="00F266A8" w:rsidRDefault="00F266A8" w:rsidP="004027C3">
      <w:pPr>
        <w:rPr>
          <w:rFonts w:asciiTheme="majorHAnsi" w:hAnsiTheme="majorHAnsi" w:cstheme="majorHAnsi"/>
          <w:b/>
          <w:sz w:val="24"/>
        </w:rPr>
      </w:pPr>
    </w:p>
    <w:p w14:paraId="345DF2DA" w14:textId="1E6349C7" w:rsidR="00F266A8" w:rsidRDefault="00F266A8" w:rsidP="004027C3">
      <w:pPr>
        <w:rPr>
          <w:rFonts w:asciiTheme="majorHAnsi" w:hAnsiTheme="majorHAnsi" w:cstheme="majorHAnsi"/>
          <w:b/>
          <w:sz w:val="24"/>
        </w:rPr>
      </w:pPr>
    </w:p>
    <w:p w14:paraId="62121748" w14:textId="79971EA0" w:rsidR="00F266A8" w:rsidRDefault="00F266A8" w:rsidP="004027C3">
      <w:pPr>
        <w:rPr>
          <w:rFonts w:asciiTheme="majorHAnsi" w:hAnsiTheme="majorHAnsi" w:cstheme="majorHAnsi"/>
          <w:b/>
          <w:sz w:val="24"/>
        </w:rPr>
      </w:pPr>
    </w:p>
    <w:p w14:paraId="357EE952" w14:textId="543786E9" w:rsidR="00F266A8" w:rsidRDefault="00F266A8" w:rsidP="004027C3">
      <w:pPr>
        <w:rPr>
          <w:rFonts w:asciiTheme="majorHAnsi" w:hAnsiTheme="majorHAnsi" w:cstheme="majorHAnsi"/>
          <w:b/>
          <w:sz w:val="24"/>
        </w:rPr>
      </w:pPr>
    </w:p>
    <w:p w14:paraId="713F85E3" w14:textId="5C3602C5" w:rsidR="00F266A8" w:rsidRDefault="00F266A8" w:rsidP="004027C3">
      <w:pPr>
        <w:rPr>
          <w:rFonts w:asciiTheme="majorHAnsi" w:hAnsiTheme="majorHAnsi" w:cstheme="majorHAnsi"/>
          <w:b/>
          <w:sz w:val="24"/>
        </w:rPr>
      </w:pPr>
    </w:p>
    <w:p w14:paraId="1F1535E1" w14:textId="47082ABC" w:rsidR="00F266A8" w:rsidRDefault="00F266A8" w:rsidP="004027C3">
      <w:pPr>
        <w:rPr>
          <w:rFonts w:asciiTheme="majorHAnsi" w:hAnsiTheme="majorHAnsi" w:cstheme="majorHAnsi"/>
          <w:b/>
          <w:sz w:val="24"/>
        </w:rPr>
      </w:pPr>
    </w:p>
    <w:p w14:paraId="1F5C3E3F" w14:textId="40D3F1D5" w:rsidR="00F266A8" w:rsidRDefault="00F266A8" w:rsidP="004027C3">
      <w:pPr>
        <w:rPr>
          <w:rFonts w:asciiTheme="majorHAnsi" w:hAnsiTheme="majorHAnsi" w:cstheme="majorHAnsi"/>
          <w:b/>
          <w:sz w:val="24"/>
        </w:rPr>
      </w:pPr>
    </w:p>
    <w:p w14:paraId="1DF14F26" w14:textId="4FD57BAF" w:rsidR="00F266A8" w:rsidRDefault="00F266A8" w:rsidP="004027C3">
      <w:pPr>
        <w:rPr>
          <w:rFonts w:asciiTheme="majorHAnsi" w:hAnsiTheme="majorHAnsi" w:cstheme="majorHAnsi"/>
          <w:b/>
          <w:sz w:val="24"/>
        </w:rPr>
      </w:pPr>
    </w:p>
    <w:p w14:paraId="4BF6C962" w14:textId="42C61770" w:rsidR="00F266A8" w:rsidRDefault="00F266A8" w:rsidP="004027C3">
      <w:pPr>
        <w:rPr>
          <w:rFonts w:asciiTheme="majorHAnsi" w:hAnsiTheme="majorHAnsi" w:cstheme="majorHAnsi"/>
          <w:b/>
          <w:sz w:val="24"/>
        </w:rPr>
      </w:pPr>
    </w:p>
    <w:p w14:paraId="447E09F7" w14:textId="28E85D54" w:rsidR="00F266A8" w:rsidRDefault="00F266A8" w:rsidP="004027C3">
      <w:pPr>
        <w:rPr>
          <w:rFonts w:asciiTheme="majorHAnsi" w:hAnsiTheme="majorHAnsi" w:cstheme="majorHAnsi"/>
          <w:b/>
          <w:sz w:val="24"/>
        </w:rPr>
      </w:pPr>
    </w:p>
    <w:p w14:paraId="75513083" w14:textId="57640B4A" w:rsidR="00F266A8" w:rsidRDefault="00F266A8" w:rsidP="004027C3">
      <w:pPr>
        <w:rPr>
          <w:rFonts w:asciiTheme="majorHAnsi" w:hAnsiTheme="majorHAnsi" w:cstheme="majorHAnsi"/>
          <w:b/>
          <w:sz w:val="24"/>
        </w:rPr>
      </w:pPr>
    </w:p>
    <w:p w14:paraId="3411FFE8" w14:textId="3D093311" w:rsidR="00F266A8" w:rsidRDefault="00F266A8" w:rsidP="004027C3">
      <w:pPr>
        <w:rPr>
          <w:rFonts w:asciiTheme="majorHAnsi" w:hAnsiTheme="majorHAnsi" w:cstheme="majorHAnsi"/>
          <w:b/>
          <w:sz w:val="24"/>
        </w:rPr>
      </w:pPr>
    </w:p>
    <w:p w14:paraId="24F8E2AD" w14:textId="69BCAA82" w:rsidR="00F266A8" w:rsidRDefault="00F266A8" w:rsidP="004027C3">
      <w:pPr>
        <w:rPr>
          <w:rFonts w:asciiTheme="majorHAnsi" w:hAnsiTheme="majorHAnsi" w:cstheme="majorHAnsi"/>
          <w:b/>
          <w:sz w:val="24"/>
        </w:rPr>
      </w:pPr>
    </w:p>
    <w:p w14:paraId="2447C8EF" w14:textId="77777777" w:rsidR="001C5954" w:rsidRDefault="001C5954" w:rsidP="004027C3">
      <w:pPr>
        <w:rPr>
          <w:rFonts w:asciiTheme="majorHAnsi" w:hAnsiTheme="majorHAnsi" w:cstheme="majorHAnsi"/>
          <w:b/>
          <w:sz w:val="24"/>
        </w:rPr>
        <w:sectPr w:rsidR="001C5954" w:rsidSect="00300A62">
          <w:pgSz w:w="12240" w:h="15840"/>
          <w:pgMar w:top="1417" w:right="1701" w:bottom="993" w:left="1701" w:header="708" w:footer="708" w:gutter="0"/>
          <w:cols w:space="708"/>
          <w:docGrid w:linePitch="360"/>
        </w:sectPr>
      </w:pPr>
    </w:p>
    <w:p w14:paraId="58C6F333" w14:textId="4942F328" w:rsidR="00936D47" w:rsidRPr="00852B5B" w:rsidRDefault="0043769B" w:rsidP="00F266A8">
      <w:pPr>
        <w:pStyle w:val="Puesto"/>
        <w:rPr>
          <w:rStyle w:val="nfasisintenso"/>
        </w:rPr>
      </w:pPr>
      <w:bookmarkStart w:id="10" w:name="_Hlk487189866"/>
      <w:r w:rsidRPr="00EC3FBB">
        <w:rPr>
          <w:rStyle w:val="Referenciasutil"/>
        </w:rPr>
        <w:lastRenderedPageBreak/>
        <w:t>Capítulo 1</w:t>
      </w:r>
      <w:r w:rsidR="007C0D2D">
        <w:rPr>
          <w:rStyle w:val="Referenciasutil"/>
        </w:rPr>
        <w:t>.</w:t>
      </w:r>
      <w:r>
        <w:rPr>
          <w:rFonts w:cstheme="majorHAnsi"/>
        </w:rPr>
        <w:t xml:space="preserve"> </w:t>
      </w:r>
      <w:bookmarkEnd w:id="10"/>
      <w:r w:rsidR="00512A35" w:rsidRPr="00852B5B">
        <w:rPr>
          <w:rStyle w:val="nfasisintenso"/>
        </w:rPr>
        <w:t>Acercamiento teórico.</w:t>
      </w:r>
    </w:p>
    <w:p w14:paraId="440E53D2" w14:textId="77777777" w:rsidR="00C92276" w:rsidRDefault="00C92276" w:rsidP="00F266A8">
      <w:pPr>
        <w:pStyle w:val="Puesto"/>
        <w:rPr>
          <w:ins w:id="11" w:author="Profesor" w:date="2017-07-19T14:15:00Z"/>
          <w:rFonts w:cstheme="majorHAnsi"/>
        </w:rPr>
      </w:pPr>
    </w:p>
    <w:p w14:paraId="6ADE24E4" w14:textId="17ACBC78" w:rsidR="00572622" w:rsidRDefault="00572622" w:rsidP="00F266A8">
      <w:pPr>
        <w:pStyle w:val="Puesto"/>
        <w:rPr>
          <w:rFonts w:cstheme="majorHAnsi"/>
        </w:rPr>
      </w:pPr>
      <w:r w:rsidRPr="00F266A8">
        <w:rPr>
          <w:rFonts w:cstheme="majorHAnsi"/>
        </w:rPr>
        <w:t xml:space="preserve">Introducción </w:t>
      </w:r>
    </w:p>
    <w:p w14:paraId="6E0B1581" w14:textId="69C31C1D" w:rsidR="00FB6838" w:rsidRDefault="00FB6838" w:rsidP="00FB6838">
      <w:pPr>
        <w:rPr>
          <w:rFonts w:asciiTheme="majorHAnsi" w:hAnsiTheme="majorHAnsi" w:cstheme="majorHAnsi"/>
        </w:rPr>
      </w:pPr>
    </w:p>
    <w:p w14:paraId="7D1A7958" w14:textId="77777777" w:rsidR="00512A35" w:rsidRPr="00FB6838" w:rsidRDefault="00512A35" w:rsidP="00FB6838">
      <w:pPr>
        <w:rPr>
          <w:rFonts w:asciiTheme="majorHAnsi" w:hAnsiTheme="majorHAnsi" w:cstheme="majorHAnsi"/>
        </w:rPr>
      </w:pPr>
    </w:p>
    <w:p w14:paraId="307649D3" w14:textId="09EDCBC1" w:rsidR="00F266A8" w:rsidRPr="00CE29CA" w:rsidRDefault="00F266A8" w:rsidP="00F266A8">
      <w:pPr>
        <w:ind w:firstLine="360"/>
        <w:jc w:val="both"/>
        <w:rPr>
          <w:rFonts w:cstheme="minorHAnsi"/>
          <w:sz w:val="24"/>
        </w:rPr>
      </w:pPr>
      <w:bookmarkStart w:id="12" w:name="_Hlk479624837"/>
      <w:r w:rsidRPr="00CE29CA">
        <w:rPr>
          <w:rFonts w:cstheme="minorHAnsi"/>
          <w:sz w:val="24"/>
        </w:rPr>
        <w:t>En la ciudad de México, a diario hay incidentes violentos, tales como: robos, asaltos, asesinatos, entre otros, y conforme han pasado los años éstos han ido incrementando. Si tan solo se compara la tasa nacional, por cada 100 mil habitantes de víctimas de homicidio doloso</w:t>
      </w:r>
      <w:r w:rsidRPr="00CE29CA">
        <w:rPr>
          <w:rStyle w:val="Refdenotaalpie"/>
          <w:rFonts w:cstheme="minorHAnsi"/>
          <w:sz w:val="24"/>
        </w:rPr>
        <w:footnoteReference w:id="4"/>
      </w:r>
      <w:r w:rsidRPr="00CE29CA">
        <w:rPr>
          <w:rFonts w:cstheme="minorHAnsi"/>
          <w:sz w:val="24"/>
        </w:rPr>
        <w:t xml:space="preserve">, de enero del 2017 contra el promedio del año 2016, se vio un aumento significativo del 11.46% [1]. Estas estadísticas nos llevan a preocuparnos por la inseguridad que existe en </w:t>
      </w:r>
      <w:r w:rsidR="0043769B" w:rsidRPr="00CE29CA">
        <w:rPr>
          <w:rFonts w:cstheme="minorHAnsi"/>
          <w:sz w:val="24"/>
        </w:rPr>
        <w:t>México</w:t>
      </w:r>
      <w:r w:rsidRPr="00CE29CA">
        <w:rPr>
          <w:rFonts w:cstheme="minorHAnsi"/>
          <w:sz w:val="24"/>
        </w:rPr>
        <w:t>.</w:t>
      </w:r>
    </w:p>
    <w:p w14:paraId="44FAE1EB" w14:textId="2FA4221B" w:rsidR="00F266A8" w:rsidRPr="00CE29CA" w:rsidRDefault="00F266A8" w:rsidP="00F266A8">
      <w:pPr>
        <w:ind w:firstLine="360"/>
        <w:jc w:val="both"/>
        <w:rPr>
          <w:rFonts w:cstheme="minorHAnsi"/>
          <w:sz w:val="24"/>
        </w:rPr>
      </w:pPr>
      <w:r w:rsidRPr="00CE29CA">
        <w:rPr>
          <w:rFonts w:cstheme="minorHAnsi"/>
          <w:sz w:val="24"/>
        </w:rPr>
        <w:t xml:space="preserve">En este </w:t>
      </w:r>
      <w:r w:rsidR="00FB6838" w:rsidRPr="00CE29CA">
        <w:rPr>
          <w:rFonts w:cstheme="minorHAnsi"/>
          <w:sz w:val="24"/>
        </w:rPr>
        <w:t>reporte se desarrolla</w:t>
      </w:r>
      <w:r w:rsidRPr="00CE29CA">
        <w:rPr>
          <w:rFonts w:cstheme="minorHAnsi"/>
          <w:sz w:val="24"/>
        </w:rPr>
        <w:t xml:space="preserve"> una aplicación web </w:t>
      </w:r>
      <w:r w:rsidR="00C3434D" w:rsidRPr="00CE29CA">
        <w:rPr>
          <w:rFonts w:cstheme="minorHAnsi"/>
          <w:sz w:val="24"/>
        </w:rPr>
        <w:t>de</w:t>
      </w:r>
      <w:r w:rsidR="00300A62">
        <w:rPr>
          <w:rFonts w:cstheme="minorHAnsi"/>
          <w:sz w:val="24"/>
        </w:rPr>
        <w:t xml:space="preserve">nominada </w:t>
      </w:r>
      <w:r w:rsidR="00C3434D" w:rsidRPr="00CE29CA">
        <w:rPr>
          <w:rFonts w:cstheme="minorHAnsi"/>
          <w:i/>
          <w:sz w:val="24"/>
        </w:rPr>
        <w:t>ReportIt</w:t>
      </w:r>
      <w:r w:rsidR="00C3434D" w:rsidRPr="00CE29CA">
        <w:rPr>
          <w:rFonts w:cstheme="minorHAnsi"/>
          <w:sz w:val="24"/>
        </w:rPr>
        <w:t xml:space="preserve"> </w:t>
      </w:r>
      <w:r w:rsidRPr="00CE29CA">
        <w:rPr>
          <w:rFonts w:cstheme="minorHAnsi"/>
          <w:sz w:val="24"/>
        </w:rPr>
        <w:t>para gestionar incidentes delictivos</w:t>
      </w:r>
      <w:r w:rsidRPr="00CE29CA">
        <w:rPr>
          <w:rStyle w:val="Refdenotaalpie"/>
          <w:rFonts w:cstheme="minorHAnsi"/>
          <w:sz w:val="24"/>
        </w:rPr>
        <w:footnoteReference w:id="5"/>
      </w:r>
      <w:r w:rsidRPr="00CE29CA">
        <w:rPr>
          <w:rFonts w:cstheme="minorHAnsi"/>
          <w:sz w:val="24"/>
        </w:rPr>
        <w:t xml:space="preserve"> </w:t>
      </w:r>
      <w:r w:rsidR="00FB6838" w:rsidRPr="00CE29CA">
        <w:rPr>
          <w:rFonts w:cstheme="minorHAnsi"/>
          <w:sz w:val="24"/>
        </w:rPr>
        <w:t xml:space="preserve">en </w:t>
      </w:r>
      <w:r w:rsidRPr="00CE29CA">
        <w:rPr>
          <w:rFonts w:cstheme="minorHAnsi"/>
          <w:sz w:val="24"/>
        </w:rPr>
        <w:t>México. Esto es con el fin de contribuir con la sociedad para una mejor seguridad.</w:t>
      </w:r>
    </w:p>
    <w:p w14:paraId="67B9CC09" w14:textId="226A43EB" w:rsidR="00F266A8" w:rsidRPr="00CE29CA" w:rsidRDefault="00F266A8" w:rsidP="00F266A8">
      <w:pPr>
        <w:ind w:firstLine="360"/>
        <w:jc w:val="both"/>
        <w:rPr>
          <w:rFonts w:cstheme="minorHAnsi"/>
          <w:sz w:val="24"/>
          <w:u w:val="single"/>
        </w:rPr>
      </w:pPr>
      <w:r w:rsidRPr="00CE29CA">
        <w:rPr>
          <w:rFonts w:cstheme="minorHAnsi"/>
          <w:sz w:val="24"/>
        </w:rPr>
        <w:t>Por tal motivo</w:t>
      </w:r>
      <w:r w:rsidR="00FB6838" w:rsidRPr="00CE29CA">
        <w:rPr>
          <w:rFonts w:cstheme="minorHAnsi"/>
          <w:sz w:val="24"/>
        </w:rPr>
        <w:t xml:space="preserve">, esta aplicación </w:t>
      </w:r>
      <w:r w:rsidRPr="00CE29CA">
        <w:rPr>
          <w:rFonts w:cstheme="minorHAnsi"/>
          <w:sz w:val="24"/>
        </w:rPr>
        <w:t xml:space="preserve">se </w:t>
      </w:r>
      <w:r w:rsidR="0043769B" w:rsidRPr="00CE29CA">
        <w:rPr>
          <w:rFonts w:cstheme="minorHAnsi"/>
          <w:sz w:val="24"/>
        </w:rPr>
        <w:t>realizó</w:t>
      </w:r>
      <w:r w:rsidRPr="00CE29CA">
        <w:rPr>
          <w:rFonts w:cstheme="minorHAnsi"/>
          <w:sz w:val="24"/>
        </w:rPr>
        <w:t xml:space="preserve"> con el objetivo de ayudar a los habitantes a realizar, principalmente, publicaciones y consultas de incidentes delictivos </w:t>
      </w:r>
      <w:r w:rsidR="00085A6D" w:rsidRPr="00CE29CA">
        <w:rPr>
          <w:rFonts w:cstheme="minorHAnsi"/>
          <w:sz w:val="24"/>
        </w:rPr>
        <w:t xml:space="preserve">geolocalizados </w:t>
      </w:r>
      <w:r w:rsidR="00C3434D" w:rsidRPr="00CE29CA">
        <w:rPr>
          <w:rFonts w:cstheme="minorHAnsi"/>
          <w:sz w:val="24"/>
        </w:rPr>
        <w:t>en</w:t>
      </w:r>
      <w:r w:rsidR="00FB6838" w:rsidRPr="00CE29CA">
        <w:rPr>
          <w:rFonts w:cstheme="minorHAnsi"/>
          <w:sz w:val="24"/>
        </w:rPr>
        <w:t xml:space="preserve"> </w:t>
      </w:r>
      <w:r w:rsidRPr="00CE29CA">
        <w:rPr>
          <w:rFonts w:cstheme="minorHAnsi"/>
          <w:sz w:val="24"/>
        </w:rPr>
        <w:t>México. Estos incidentes incluyen los siguientes tipos:</w:t>
      </w:r>
    </w:p>
    <w:p w14:paraId="5DD5630A" w14:textId="29F023C2" w:rsidR="00F266A8" w:rsidRPr="00CE29CA" w:rsidRDefault="00187F9B" w:rsidP="00F266A8">
      <w:pPr>
        <w:pStyle w:val="Prrafodelista"/>
        <w:numPr>
          <w:ilvl w:val="0"/>
          <w:numId w:val="6"/>
        </w:numPr>
        <w:jc w:val="both"/>
        <w:rPr>
          <w:rFonts w:cstheme="minorHAnsi"/>
          <w:sz w:val="24"/>
        </w:rPr>
      </w:pPr>
      <w:r w:rsidRPr="00CE29CA">
        <w:rPr>
          <w:rFonts w:cstheme="minorHAnsi"/>
          <w:sz w:val="24"/>
        </w:rPr>
        <w:t>Homicidio</w:t>
      </w:r>
    </w:p>
    <w:p w14:paraId="5E455471" w14:textId="30BEF962" w:rsidR="00F266A8" w:rsidRPr="00CE29CA" w:rsidRDefault="00187F9B" w:rsidP="00F266A8">
      <w:pPr>
        <w:pStyle w:val="Prrafodelista"/>
        <w:numPr>
          <w:ilvl w:val="0"/>
          <w:numId w:val="6"/>
        </w:numPr>
        <w:jc w:val="both"/>
        <w:rPr>
          <w:rFonts w:cstheme="minorHAnsi"/>
          <w:sz w:val="24"/>
        </w:rPr>
      </w:pPr>
      <w:r w:rsidRPr="00CE29CA">
        <w:rPr>
          <w:rFonts w:cstheme="minorHAnsi"/>
          <w:sz w:val="24"/>
        </w:rPr>
        <w:t>Secuestro</w:t>
      </w:r>
    </w:p>
    <w:p w14:paraId="26FE288B" w14:textId="656126D8" w:rsidR="00187F9B" w:rsidRPr="00CE29CA" w:rsidRDefault="00187F9B" w:rsidP="00F266A8">
      <w:pPr>
        <w:pStyle w:val="Prrafodelista"/>
        <w:numPr>
          <w:ilvl w:val="0"/>
          <w:numId w:val="6"/>
        </w:numPr>
        <w:jc w:val="both"/>
        <w:rPr>
          <w:rFonts w:cstheme="minorHAnsi"/>
          <w:sz w:val="24"/>
        </w:rPr>
      </w:pPr>
      <w:r w:rsidRPr="00CE29CA">
        <w:rPr>
          <w:rFonts w:cstheme="minorHAnsi"/>
          <w:sz w:val="24"/>
        </w:rPr>
        <w:t xml:space="preserve">Robo o </w:t>
      </w:r>
      <w:r w:rsidR="007A0E34" w:rsidRPr="00CE29CA">
        <w:rPr>
          <w:rFonts w:cstheme="minorHAnsi"/>
          <w:sz w:val="24"/>
        </w:rPr>
        <w:t>a</w:t>
      </w:r>
      <w:r w:rsidRPr="00CE29CA">
        <w:rPr>
          <w:rFonts w:cstheme="minorHAnsi"/>
          <w:sz w:val="24"/>
        </w:rPr>
        <w:t>salto</w:t>
      </w:r>
    </w:p>
    <w:p w14:paraId="730A2B11" w14:textId="79794AA6" w:rsidR="00F266A8" w:rsidRPr="00CE29CA" w:rsidRDefault="00F266A8" w:rsidP="00F266A8">
      <w:pPr>
        <w:pStyle w:val="Prrafodelista"/>
        <w:numPr>
          <w:ilvl w:val="0"/>
          <w:numId w:val="6"/>
        </w:numPr>
        <w:jc w:val="both"/>
        <w:rPr>
          <w:rFonts w:cstheme="minorHAnsi"/>
          <w:sz w:val="24"/>
        </w:rPr>
      </w:pPr>
      <w:r w:rsidRPr="00CE29CA">
        <w:rPr>
          <w:rFonts w:cstheme="minorHAnsi"/>
          <w:sz w:val="24"/>
        </w:rPr>
        <w:t>Violación</w:t>
      </w:r>
    </w:p>
    <w:p w14:paraId="3D31C368" w14:textId="40D8B462" w:rsidR="00187F9B" w:rsidRPr="00CE29CA" w:rsidRDefault="00187F9B" w:rsidP="00F266A8">
      <w:pPr>
        <w:pStyle w:val="Prrafodelista"/>
        <w:numPr>
          <w:ilvl w:val="0"/>
          <w:numId w:val="6"/>
        </w:numPr>
        <w:jc w:val="both"/>
        <w:rPr>
          <w:rFonts w:cstheme="minorHAnsi"/>
          <w:sz w:val="24"/>
        </w:rPr>
      </w:pPr>
      <w:r w:rsidRPr="00CE29CA">
        <w:rPr>
          <w:rFonts w:cstheme="minorHAnsi"/>
          <w:sz w:val="24"/>
        </w:rPr>
        <w:t>Explotación sexual</w:t>
      </w:r>
    </w:p>
    <w:bookmarkEnd w:id="12"/>
    <w:p w14:paraId="68231340" w14:textId="635A7DCD" w:rsidR="00F266A8" w:rsidRPr="00CE29CA" w:rsidRDefault="00F266A8" w:rsidP="00F266A8">
      <w:pPr>
        <w:ind w:firstLine="360"/>
        <w:jc w:val="both"/>
        <w:rPr>
          <w:rFonts w:cstheme="minorHAnsi"/>
          <w:sz w:val="24"/>
        </w:rPr>
      </w:pPr>
      <w:r w:rsidRPr="00CE29CA">
        <w:rPr>
          <w:rFonts w:cstheme="minorHAnsi"/>
          <w:sz w:val="24"/>
        </w:rPr>
        <w:t xml:space="preserve">Los incidentes, anteriormente mencionados, podrán ser gestionados. Es decir, </w:t>
      </w:r>
      <w:r w:rsidR="0043769B" w:rsidRPr="00CE29CA">
        <w:rPr>
          <w:rFonts w:cstheme="minorHAnsi"/>
          <w:sz w:val="24"/>
        </w:rPr>
        <w:t>son</w:t>
      </w:r>
      <w:r w:rsidRPr="00CE29CA">
        <w:rPr>
          <w:rFonts w:cstheme="minorHAnsi"/>
          <w:sz w:val="24"/>
        </w:rPr>
        <w:t xml:space="preserve"> consultados por cualquier ciudadano y publicados, eliminados o editados, solo por aquellos usuarios autentificados en la aplicación. Esta gestión de los incidentes </w:t>
      </w:r>
      <w:r w:rsidR="0043769B" w:rsidRPr="00CE29CA">
        <w:rPr>
          <w:rFonts w:cstheme="minorHAnsi"/>
          <w:sz w:val="24"/>
        </w:rPr>
        <w:t>es</w:t>
      </w:r>
      <w:r w:rsidRPr="00CE29CA">
        <w:rPr>
          <w:rFonts w:cstheme="minorHAnsi"/>
          <w:sz w:val="24"/>
        </w:rPr>
        <w:t xml:space="preserve"> únicamente con el propósito de informar a la sociedad sobre lo que ocurre diariamente en la ciudad.</w:t>
      </w:r>
    </w:p>
    <w:p w14:paraId="5C8B50C4" w14:textId="74B268CA" w:rsidR="00F266A8" w:rsidRPr="00F266A8" w:rsidDel="00C92276" w:rsidRDefault="00F266A8" w:rsidP="00F266A8">
      <w:pPr>
        <w:rPr>
          <w:del w:id="13" w:author="Profesor" w:date="2017-07-19T14:15:00Z"/>
        </w:rPr>
      </w:pPr>
    </w:p>
    <w:p w14:paraId="73BBD63F" w14:textId="7B6B14DA" w:rsidR="00F266A8" w:rsidDel="00C92276" w:rsidRDefault="00F266A8" w:rsidP="00B75B3F">
      <w:pPr>
        <w:rPr>
          <w:del w:id="14" w:author="Profesor" w:date="2017-07-19T14:15:00Z"/>
          <w:rFonts w:asciiTheme="majorHAnsi" w:hAnsiTheme="majorHAnsi" w:cstheme="majorHAnsi"/>
          <w:b/>
          <w:sz w:val="24"/>
        </w:rPr>
      </w:pPr>
    </w:p>
    <w:p w14:paraId="786AB854" w14:textId="560BD89E" w:rsidR="00FB6838" w:rsidDel="00C92276" w:rsidRDefault="00FB6838" w:rsidP="00B75B3F">
      <w:pPr>
        <w:rPr>
          <w:del w:id="15" w:author="Profesor" w:date="2017-07-19T14:15:00Z"/>
          <w:rFonts w:asciiTheme="majorHAnsi" w:hAnsiTheme="majorHAnsi" w:cstheme="majorHAnsi"/>
          <w:b/>
          <w:sz w:val="24"/>
        </w:rPr>
      </w:pPr>
    </w:p>
    <w:p w14:paraId="120EB88B" w14:textId="1F82151E" w:rsidR="00E26B03" w:rsidDel="00C92276" w:rsidRDefault="00E26B03" w:rsidP="00B75B3F">
      <w:pPr>
        <w:rPr>
          <w:del w:id="16" w:author="Profesor" w:date="2017-07-19T14:15:00Z"/>
          <w:rFonts w:asciiTheme="majorHAnsi" w:hAnsiTheme="majorHAnsi" w:cstheme="majorHAnsi"/>
          <w:b/>
          <w:sz w:val="24"/>
        </w:rPr>
      </w:pPr>
    </w:p>
    <w:p w14:paraId="34C97E44" w14:textId="5C70F311" w:rsidR="00E26B03" w:rsidRPr="00F266A8" w:rsidDel="00C92276" w:rsidRDefault="00E26B03" w:rsidP="00B75B3F">
      <w:pPr>
        <w:rPr>
          <w:del w:id="17" w:author="Profesor" w:date="2017-07-19T14:15:00Z"/>
          <w:rFonts w:asciiTheme="majorHAnsi" w:hAnsiTheme="majorHAnsi" w:cstheme="majorHAnsi"/>
          <w:b/>
          <w:sz w:val="24"/>
        </w:rPr>
      </w:pPr>
    </w:p>
    <w:p w14:paraId="54178198" w14:textId="1C1C0D98" w:rsidR="00E26B03" w:rsidRDefault="00572622" w:rsidP="00E26B03">
      <w:pPr>
        <w:pStyle w:val="Puesto"/>
      </w:pPr>
      <w:r w:rsidRPr="00F266A8">
        <w:t>Antecedentes</w:t>
      </w:r>
    </w:p>
    <w:p w14:paraId="7B424C91" w14:textId="5EEF96A5" w:rsidR="00E26B03" w:rsidRDefault="00E26B03" w:rsidP="00E26B03"/>
    <w:p w14:paraId="2873214B" w14:textId="1A049498" w:rsidR="00E26B03" w:rsidRDefault="00E26B03" w:rsidP="00E26B03"/>
    <w:p w14:paraId="57A98E28" w14:textId="786765AD" w:rsidR="005639D9" w:rsidRDefault="00936D47" w:rsidP="005639D9">
      <w:pPr>
        <w:jc w:val="both"/>
      </w:pPr>
      <w:r>
        <w:tab/>
      </w:r>
      <w:r w:rsidR="00512A35" w:rsidRPr="00DA028E">
        <w:rPr>
          <w:sz w:val="24"/>
        </w:rPr>
        <w:t xml:space="preserve">A </w:t>
      </w:r>
      <w:r w:rsidR="005639D9" w:rsidRPr="00DA028E">
        <w:rPr>
          <w:sz w:val="24"/>
        </w:rPr>
        <w:t>continuación,</w:t>
      </w:r>
      <w:r w:rsidR="00512A35" w:rsidRPr="00DA028E">
        <w:rPr>
          <w:sz w:val="24"/>
        </w:rPr>
        <w:t xml:space="preserve"> se presentan</w:t>
      </w:r>
      <w:r w:rsidR="005639D9" w:rsidRPr="00DA028E">
        <w:rPr>
          <w:sz w:val="24"/>
        </w:rPr>
        <w:t xml:space="preserve"> algunos</w:t>
      </w:r>
      <w:r w:rsidR="00512A35" w:rsidRPr="00DA028E">
        <w:rPr>
          <w:sz w:val="24"/>
        </w:rPr>
        <w:t xml:space="preserve"> trabajos relacionados que dan tratamiento al problema de la inseguridad por medio de algoritmos que realizan minería de textos</w:t>
      </w:r>
      <w:r w:rsidR="005639D9" w:rsidRPr="00DA028E">
        <w:rPr>
          <w:sz w:val="24"/>
        </w:rPr>
        <w:t xml:space="preserve"> de páginas web</w:t>
      </w:r>
      <w:r w:rsidR="00512A35" w:rsidRPr="00DA028E">
        <w:rPr>
          <w:sz w:val="24"/>
        </w:rPr>
        <w:t>, sistemas de información</w:t>
      </w:r>
      <w:r w:rsidR="005639D9" w:rsidRPr="00DA028E">
        <w:rPr>
          <w:sz w:val="24"/>
        </w:rPr>
        <w:t xml:space="preserve"> o</w:t>
      </w:r>
      <w:r w:rsidR="00512A35" w:rsidRPr="00DA028E">
        <w:rPr>
          <w:sz w:val="24"/>
        </w:rPr>
        <w:t xml:space="preserve"> aplicaciones mó</w:t>
      </w:r>
      <w:r w:rsidR="005639D9" w:rsidRPr="00DA028E">
        <w:rPr>
          <w:sz w:val="24"/>
        </w:rPr>
        <w:t>viles donde se realizan publicaciones y se dan atención a estas publicaciones. Algunos</w:t>
      </w:r>
      <w:r w:rsidR="00F516C6" w:rsidRPr="00DA028E">
        <w:rPr>
          <w:sz w:val="24"/>
        </w:rPr>
        <w:t xml:space="preserve"> otros trabajos, </w:t>
      </w:r>
      <w:r w:rsidR="005639D9" w:rsidRPr="00DA028E">
        <w:rPr>
          <w:sz w:val="24"/>
        </w:rPr>
        <w:t xml:space="preserve">son sistemas de información </w:t>
      </w:r>
      <w:r w:rsidR="00F516C6" w:rsidRPr="00DA028E">
        <w:rPr>
          <w:sz w:val="24"/>
        </w:rPr>
        <w:t xml:space="preserve">en los que </w:t>
      </w:r>
      <w:r w:rsidR="005639D9" w:rsidRPr="00DA028E">
        <w:rPr>
          <w:sz w:val="24"/>
        </w:rPr>
        <w:t xml:space="preserve">se realizan publicaciones </w:t>
      </w:r>
      <w:r w:rsidR="00F516C6" w:rsidRPr="00DA028E">
        <w:rPr>
          <w:sz w:val="24"/>
        </w:rPr>
        <w:t xml:space="preserve">de otros temas de interés como médicos </w:t>
      </w:r>
      <w:r w:rsidR="005639D9" w:rsidRPr="00DA028E">
        <w:rPr>
          <w:sz w:val="24"/>
        </w:rPr>
        <w:t xml:space="preserve">y se analizan todos los datos obtenidos después de un periodo de tiempo. </w:t>
      </w:r>
    </w:p>
    <w:p w14:paraId="29190FD4" w14:textId="77777777" w:rsidR="005639D9" w:rsidRPr="00512A35" w:rsidRDefault="005639D9" w:rsidP="005639D9">
      <w:pPr>
        <w:jc w:val="both"/>
      </w:pPr>
    </w:p>
    <w:p w14:paraId="2B7B705D" w14:textId="7C44E7DD" w:rsidR="00E26B03" w:rsidRPr="00CD5EC1" w:rsidRDefault="00E26B03" w:rsidP="00C3434D">
      <w:pPr>
        <w:pStyle w:val="Subttulo"/>
        <w:rPr>
          <w:rFonts w:cstheme="minorHAnsi"/>
          <w:sz w:val="28"/>
        </w:rPr>
      </w:pPr>
      <w:r w:rsidRPr="00CD5EC1">
        <w:rPr>
          <w:rFonts w:cstheme="minorHAnsi"/>
          <w:sz w:val="32"/>
        </w:rPr>
        <w:t>Proyectos Terminales</w:t>
      </w:r>
    </w:p>
    <w:p w14:paraId="65972E81" w14:textId="77EF2795" w:rsidR="002403B5" w:rsidRPr="00CE29CA" w:rsidRDefault="00C3434D" w:rsidP="002403B5">
      <w:pPr>
        <w:pStyle w:val="Prrafodelista"/>
        <w:numPr>
          <w:ilvl w:val="0"/>
          <w:numId w:val="10"/>
        </w:numPr>
        <w:jc w:val="both"/>
        <w:rPr>
          <w:rFonts w:cstheme="minorHAnsi"/>
          <w:sz w:val="24"/>
        </w:rPr>
      </w:pPr>
      <w:r w:rsidRPr="00CE29CA">
        <w:rPr>
          <w:rFonts w:cstheme="minorHAnsi"/>
          <w:sz w:val="24"/>
        </w:rPr>
        <w:t>Sistema de información para el análisis de la seguridad social o pública a través de periódicos [</w:t>
      </w:r>
      <w:r w:rsidR="0043769B" w:rsidRPr="00CE29CA">
        <w:rPr>
          <w:rFonts w:cstheme="minorHAnsi"/>
          <w:sz w:val="24"/>
        </w:rPr>
        <w:t>3</w:t>
      </w:r>
      <w:r w:rsidRPr="00CE29CA">
        <w:rPr>
          <w:rFonts w:cstheme="minorHAnsi"/>
          <w:sz w:val="24"/>
        </w:rPr>
        <w:t>].</w:t>
      </w:r>
    </w:p>
    <w:p w14:paraId="69113769" w14:textId="566FF668" w:rsidR="00C3434D" w:rsidRPr="00CE29CA" w:rsidRDefault="00C3434D" w:rsidP="002403B5">
      <w:pPr>
        <w:ind w:firstLine="708"/>
        <w:jc w:val="both"/>
        <w:rPr>
          <w:rFonts w:cstheme="minorHAnsi"/>
          <w:sz w:val="24"/>
        </w:rPr>
      </w:pPr>
      <w:r w:rsidRPr="00CE29CA">
        <w:rPr>
          <w:rFonts w:cstheme="minorHAnsi"/>
          <w:sz w:val="24"/>
        </w:rPr>
        <w:t>En el proyecto descrito en [</w:t>
      </w:r>
      <w:r w:rsidR="0043769B" w:rsidRPr="00CE29CA">
        <w:rPr>
          <w:rFonts w:cstheme="minorHAnsi"/>
          <w:sz w:val="24"/>
        </w:rPr>
        <w:t>3</w:t>
      </w:r>
      <w:r w:rsidRPr="00CE29CA">
        <w:rPr>
          <w:rFonts w:cstheme="minorHAnsi"/>
          <w:sz w:val="24"/>
        </w:rPr>
        <w:t>], el objetivo es analizar periódicos; el análisis se realiza mediante la conversión de noticias de una página web en archivos de textos. A partir de los archivos se aplica minería de textos y entonces realizar el análisis, para así de esta manera obtener datos adicionales y clasificados.</w:t>
      </w:r>
    </w:p>
    <w:p w14:paraId="0A4E6346" w14:textId="58AFA762" w:rsidR="00E26B03" w:rsidRPr="00CE29CA" w:rsidRDefault="002403B5" w:rsidP="002403B5">
      <w:pPr>
        <w:ind w:firstLine="708"/>
        <w:jc w:val="both"/>
        <w:rPr>
          <w:rFonts w:cstheme="minorHAnsi"/>
          <w:sz w:val="24"/>
        </w:rPr>
      </w:pPr>
      <w:r w:rsidRPr="00CE29CA">
        <w:rPr>
          <w:rFonts w:cstheme="minorHAnsi"/>
          <w:sz w:val="24"/>
        </w:rPr>
        <w:t xml:space="preserve">Si se compara </w:t>
      </w:r>
      <w:r w:rsidRPr="00CE29CA">
        <w:rPr>
          <w:rFonts w:cstheme="minorHAnsi"/>
          <w:i/>
          <w:sz w:val="24"/>
        </w:rPr>
        <w:t>ReportIt</w:t>
      </w:r>
      <w:r w:rsidRPr="00CE29CA">
        <w:rPr>
          <w:rFonts w:cstheme="minorHAnsi"/>
          <w:sz w:val="24"/>
        </w:rPr>
        <w:t xml:space="preserve"> con este proyecto, existe la semejanza del problema central a tratar, los incidentes delictivos que ocurren a diario, pero en diferencia el proyecto [</w:t>
      </w:r>
      <w:r w:rsidR="0043769B" w:rsidRPr="00CE29CA">
        <w:rPr>
          <w:rFonts w:cstheme="minorHAnsi"/>
          <w:sz w:val="24"/>
        </w:rPr>
        <w:t>3</w:t>
      </w:r>
      <w:r w:rsidRPr="00CE29CA">
        <w:rPr>
          <w:rFonts w:cstheme="minorHAnsi"/>
          <w:sz w:val="24"/>
        </w:rPr>
        <w:t>] realiza minería de textos de páginas web, clasifica los datos y los muestra en una interfaz gráfica.</w:t>
      </w:r>
    </w:p>
    <w:p w14:paraId="743526EF" w14:textId="77777777" w:rsidR="002403B5" w:rsidRDefault="002403B5" w:rsidP="002403B5">
      <w:pPr>
        <w:ind w:firstLine="708"/>
        <w:jc w:val="both"/>
        <w:rPr>
          <w:rFonts w:asciiTheme="majorHAnsi" w:hAnsiTheme="majorHAnsi" w:cstheme="majorHAnsi"/>
          <w:sz w:val="24"/>
        </w:rPr>
      </w:pPr>
    </w:p>
    <w:p w14:paraId="2573188D" w14:textId="48900B3C" w:rsidR="002403B5" w:rsidRPr="001025F0" w:rsidRDefault="002403B5" w:rsidP="00CD5EC1">
      <w:pPr>
        <w:pStyle w:val="Subttulo"/>
        <w:rPr>
          <w:sz w:val="28"/>
        </w:rPr>
      </w:pPr>
      <w:r w:rsidRPr="00CD5EC1">
        <w:rPr>
          <w:sz w:val="32"/>
        </w:rPr>
        <w:t>Artículos</w:t>
      </w:r>
    </w:p>
    <w:p w14:paraId="590BC7E0" w14:textId="1E2F4B82" w:rsidR="002403B5" w:rsidRPr="00CE29CA" w:rsidRDefault="002403B5" w:rsidP="002403B5">
      <w:pPr>
        <w:pStyle w:val="Prrafodelista"/>
        <w:numPr>
          <w:ilvl w:val="0"/>
          <w:numId w:val="8"/>
        </w:numPr>
        <w:rPr>
          <w:rFonts w:cstheme="minorHAnsi"/>
          <w:sz w:val="24"/>
          <w:lang w:val="en-US"/>
        </w:rPr>
      </w:pPr>
      <w:r w:rsidRPr="00CE29CA">
        <w:rPr>
          <w:rFonts w:cstheme="minorHAnsi"/>
          <w:sz w:val="24"/>
          <w:lang w:val="en-US"/>
        </w:rPr>
        <w:t>Extracting Violent Events From On-Line News for Ontology Population [</w:t>
      </w:r>
      <w:r w:rsidR="0043769B" w:rsidRPr="00CE29CA">
        <w:rPr>
          <w:rFonts w:cstheme="minorHAnsi"/>
          <w:sz w:val="24"/>
          <w:lang w:val="en-US"/>
        </w:rPr>
        <w:t>4</w:t>
      </w:r>
      <w:r w:rsidRPr="00CE29CA">
        <w:rPr>
          <w:rFonts w:cstheme="minorHAnsi"/>
          <w:sz w:val="24"/>
          <w:lang w:val="en-US"/>
        </w:rPr>
        <w:t>].</w:t>
      </w:r>
    </w:p>
    <w:p w14:paraId="0E8EC589" w14:textId="5B487B22" w:rsidR="002403B5" w:rsidRPr="00CE29CA" w:rsidRDefault="002403B5" w:rsidP="002403B5">
      <w:pPr>
        <w:jc w:val="both"/>
        <w:rPr>
          <w:rFonts w:cstheme="minorHAnsi"/>
          <w:sz w:val="24"/>
        </w:rPr>
      </w:pPr>
      <w:r w:rsidRPr="00CE29CA">
        <w:rPr>
          <w:rFonts w:cstheme="minorHAnsi"/>
          <w:sz w:val="24"/>
          <w:lang w:val="en-US"/>
        </w:rPr>
        <w:lastRenderedPageBreak/>
        <w:tab/>
      </w:r>
      <w:r w:rsidRPr="00CE29CA">
        <w:rPr>
          <w:rFonts w:cstheme="minorHAnsi"/>
          <w:sz w:val="24"/>
        </w:rPr>
        <w:t>En el artículo [</w:t>
      </w:r>
      <w:r w:rsidR="0043769B" w:rsidRPr="00CE29CA">
        <w:rPr>
          <w:rFonts w:cstheme="minorHAnsi"/>
          <w:sz w:val="24"/>
        </w:rPr>
        <w:t>4</w:t>
      </w:r>
      <w:r w:rsidRPr="00CE29CA">
        <w:rPr>
          <w:rFonts w:cstheme="minorHAnsi"/>
          <w:sz w:val="24"/>
        </w:rPr>
        <w:t xml:space="preserve">], se desarrolló un sistema de extracción de eventos violentos con el cual llena la base de datos de conocimiento de incidentes violentos. Este sistema extrae automáticamente eventos relacionados con seguridad ciudadana de noticias en línea con un algoritmo de </w:t>
      </w:r>
      <w:r w:rsidRPr="00300A62">
        <w:rPr>
          <w:rFonts w:cstheme="minorHAnsi"/>
          <w:i/>
          <w:sz w:val="24"/>
        </w:rPr>
        <w:t>bootstrapping</w:t>
      </w:r>
      <w:r w:rsidRPr="00CE29CA">
        <w:rPr>
          <w:rStyle w:val="Refdenotaalpie"/>
          <w:rFonts w:cstheme="minorHAnsi"/>
          <w:sz w:val="24"/>
        </w:rPr>
        <w:footnoteReference w:id="6"/>
      </w:r>
      <w:r w:rsidRPr="00CE29CA">
        <w:rPr>
          <w:rFonts w:cstheme="minorHAnsi"/>
          <w:sz w:val="24"/>
        </w:rPr>
        <w:t>.</w:t>
      </w:r>
    </w:p>
    <w:p w14:paraId="3DCBB0D1" w14:textId="17C91A3D" w:rsidR="002403B5" w:rsidRPr="00CE29CA" w:rsidRDefault="002403B5" w:rsidP="002403B5">
      <w:pPr>
        <w:ind w:firstLine="708"/>
        <w:jc w:val="both"/>
        <w:rPr>
          <w:rFonts w:cstheme="minorHAnsi"/>
          <w:sz w:val="24"/>
        </w:rPr>
      </w:pPr>
      <w:r w:rsidRPr="00CE29CA">
        <w:rPr>
          <w:rFonts w:cstheme="minorHAnsi"/>
          <w:sz w:val="24"/>
        </w:rPr>
        <w:t xml:space="preserve">En este artículo se extrae datos de eventos de seguridad mediante un algoritmo de </w:t>
      </w:r>
      <w:r w:rsidRPr="00300A62">
        <w:rPr>
          <w:rFonts w:cstheme="minorHAnsi"/>
          <w:i/>
          <w:sz w:val="24"/>
        </w:rPr>
        <w:t>bootstrapping</w:t>
      </w:r>
      <w:r w:rsidRPr="00CE29CA">
        <w:rPr>
          <w:rFonts w:cstheme="minorHAnsi"/>
          <w:sz w:val="24"/>
        </w:rPr>
        <w:t xml:space="preserve"> y con esto llena una base de datos, no se realiza una aplicación para visualizar la información en una interfaz de usuario.</w:t>
      </w:r>
    </w:p>
    <w:p w14:paraId="50FB6A05" w14:textId="6AA2334C" w:rsidR="00E26B03" w:rsidRPr="00CE29CA" w:rsidRDefault="00E26B03" w:rsidP="00E26B03">
      <w:pPr>
        <w:rPr>
          <w:rFonts w:cstheme="minorHAnsi"/>
        </w:rPr>
      </w:pPr>
    </w:p>
    <w:p w14:paraId="14E576F6" w14:textId="51F7F57A" w:rsidR="002403B5" w:rsidRPr="00DA028E" w:rsidRDefault="002403B5" w:rsidP="00DA028E">
      <w:pPr>
        <w:pStyle w:val="Prrafodelista"/>
        <w:numPr>
          <w:ilvl w:val="0"/>
          <w:numId w:val="8"/>
        </w:numPr>
        <w:jc w:val="both"/>
        <w:rPr>
          <w:lang w:val="en-US"/>
        </w:rPr>
      </w:pPr>
      <w:r w:rsidRPr="00DA028E">
        <w:rPr>
          <w:lang w:val="en-US"/>
        </w:rPr>
        <w:t>The Impact of a Web-based Reporting System on the Collection of Med</w:t>
      </w:r>
      <w:r w:rsidR="0043769B" w:rsidRPr="00DA028E">
        <w:rPr>
          <w:lang w:val="en-US"/>
        </w:rPr>
        <w:t>ication Error Occurrence Data [5</w:t>
      </w:r>
      <w:r w:rsidRPr="00DA028E">
        <w:rPr>
          <w:lang w:val="en-US"/>
        </w:rPr>
        <w:t>].</w:t>
      </w:r>
    </w:p>
    <w:p w14:paraId="421183AC" w14:textId="777F65B4" w:rsidR="002403B5" w:rsidRPr="00CE29CA" w:rsidRDefault="002403B5" w:rsidP="002403B5">
      <w:pPr>
        <w:ind w:firstLine="708"/>
        <w:jc w:val="both"/>
        <w:rPr>
          <w:rFonts w:cstheme="minorHAnsi"/>
          <w:sz w:val="24"/>
        </w:rPr>
      </w:pPr>
      <w:r w:rsidRPr="00CE29CA">
        <w:rPr>
          <w:rFonts w:cstheme="minorHAnsi"/>
          <w:sz w:val="24"/>
        </w:rPr>
        <w:t>El artículo descrito en [</w:t>
      </w:r>
      <w:r w:rsidR="0043769B" w:rsidRPr="00CE29CA">
        <w:rPr>
          <w:rFonts w:cstheme="minorHAnsi"/>
          <w:sz w:val="24"/>
        </w:rPr>
        <w:t>5</w:t>
      </w:r>
      <w:r w:rsidRPr="00CE29CA">
        <w:rPr>
          <w:rFonts w:cstheme="minorHAnsi"/>
          <w:sz w:val="24"/>
        </w:rPr>
        <w:t>], examina la ocurrencia de errores de medicación, estos datos se dividieron en dos bloques, el primero, los datos se analizaron en papel y el segundo, los datos los datos se registraron en un sistema web. Categorizaron cuatro áreas de errores: aumento en el número total de errores de medicación publicados, aumento en el número de errores de medicación interceptados, aumento en el número documentado de errores de medicación atribuidos por el médico y por último mejora en la calidad y especificidad de los datos.</w:t>
      </w:r>
    </w:p>
    <w:p w14:paraId="4D2096A1" w14:textId="01715B01" w:rsidR="00E26B03" w:rsidRPr="00CE29CA" w:rsidRDefault="002403B5" w:rsidP="001025F0">
      <w:pPr>
        <w:ind w:firstLine="708"/>
        <w:jc w:val="both"/>
        <w:rPr>
          <w:rFonts w:cstheme="minorHAnsi"/>
          <w:sz w:val="24"/>
        </w:rPr>
      </w:pPr>
      <w:r w:rsidRPr="00CE29CA">
        <w:rPr>
          <w:rFonts w:cstheme="minorHAnsi"/>
          <w:sz w:val="24"/>
        </w:rPr>
        <w:t xml:space="preserve">Se encuentra relación del </w:t>
      </w:r>
      <w:del w:id="18" w:author="Profesor" w:date="2017-07-19T14:15:00Z">
        <w:r w:rsidRPr="00CE29CA" w:rsidDel="00C92276">
          <w:rPr>
            <w:rFonts w:cstheme="minorHAnsi"/>
            <w:sz w:val="24"/>
          </w:rPr>
          <w:delText>articulo</w:delText>
        </w:r>
      </w:del>
      <w:ins w:id="19" w:author="Profesor" w:date="2017-07-19T14:15:00Z">
        <w:r w:rsidR="00C92276" w:rsidRPr="00CE29CA">
          <w:rPr>
            <w:rFonts w:cstheme="minorHAnsi"/>
            <w:sz w:val="24"/>
          </w:rPr>
          <w:t>artículo</w:t>
        </w:r>
      </w:ins>
      <w:r w:rsidRPr="00CE29CA">
        <w:rPr>
          <w:rFonts w:cstheme="minorHAnsi"/>
          <w:sz w:val="24"/>
        </w:rPr>
        <w:t xml:space="preserve"> [</w:t>
      </w:r>
      <w:r w:rsidR="0043769B" w:rsidRPr="00CE29CA">
        <w:rPr>
          <w:rFonts w:cstheme="minorHAnsi"/>
          <w:sz w:val="24"/>
        </w:rPr>
        <w:t>5</w:t>
      </w:r>
      <w:r w:rsidRPr="00CE29CA">
        <w:rPr>
          <w:rFonts w:cstheme="minorHAnsi"/>
          <w:sz w:val="24"/>
        </w:rPr>
        <w:t xml:space="preserve">] y </w:t>
      </w:r>
      <w:r w:rsidRPr="00CE29CA">
        <w:rPr>
          <w:rFonts w:cstheme="minorHAnsi"/>
          <w:i/>
          <w:sz w:val="24"/>
        </w:rPr>
        <w:t xml:space="preserve">ReportIt </w:t>
      </w:r>
      <w:r w:rsidRPr="00CE29CA">
        <w:rPr>
          <w:rFonts w:cstheme="minorHAnsi"/>
          <w:sz w:val="24"/>
        </w:rPr>
        <w:t xml:space="preserve">ya que </w:t>
      </w:r>
      <w:r w:rsidR="001025F0" w:rsidRPr="00CE29CA">
        <w:rPr>
          <w:rFonts w:cstheme="minorHAnsi"/>
          <w:sz w:val="24"/>
        </w:rPr>
        <w:t>en los</w:t>
      </w:r>
      <w:r w:rsidRPr="00CE29CA">
        <w:rPr>
          <w:rFonts w:cstheme="minorHAnsi"/>
          <w:sz w:val="24"/>
        </w:rPr>
        <w:t xml:space="preserve"> dos </w:t>
      </w:r>
      <w:r w:rsidR="001025F0" w:rsidRPr="00CE29CA">
        <w:rPr>
          <w:rFonts w:cstheme="minorHAnsi"/>
          <w:sz w:val="24"/>
        </w:rPr>
        <w:t xml:space="preserve">sistemas web su función principal es el poder realizar publicaciones, en caso de </w:t>
      </w:r>
      <w:r w:rsidR="001025F0" w:rsidRPr="00CE29CA">
        <w:rPr>
          <w:rFonts w:cstheme="minorHAnsi"/>
          <w:i/>
          <w:sz w:val="24"/>
        </w:rPr>
        <w:t xml:space="preserve">ReportIt </w:t>
      </w:r>
      <w:r w:rsidR="001025F0" w:rsidRPr="00CE29CA">
        <w:rPr>
          <w:rFonts w:cstheme="minorHAnsi"/>
          <w:sz w:val="24"/>
        </w:rPr>
        <w:t>no se realiza un análisis de los datos que se van publicando, sino únicamente se publican. Se difiere en los problemas a resolver debido a que este artículo se enfoca en errores médicos no en inseguridad ciudadana.</w:t>
      </w:r>
    </w:p>
    <w:p w14:paraId="5E758CA5" w14:textId="165121B0" w:rsidR="00E26B03" w:rsidRPr="002403B5" w:rsidRDefault="00E26B03" w:rsidP="00E26B03"/>
    <w:p w14:paraId="4186125D" w14:textId="0176F2C5" w:rsidR="00E26B03" w:rsidRPr="00CD5EC1" w:rsidRDefault="001025F0" w:rsidP="00CD5EC1">
      <w:pPr>
        <w:pStyle w:val="Subttulo"/>
        <w:rPr>
          <w:sz w:val="32"/>
        </w:rPr>
      </w:pPr>
      <w:r w:rsidRPr="00CD5EC1">
        <w:rPr>
          <w:sz w:val="32"/>
        </w:rPr>
        <w:t>Software</w:t>
      </w:r>
    </w:p>
    <w:p w14:paraId="2DE7FF23" w14:textId="272532D9" w:rsidR="001025F0" w:rsidRPr="00DA028E" w:rsidRDefault="0043769B" w:rsidP="00DA028E">
      <w:pPr>
        <w:pStyle w:val="Prrafodelista"/>
        <w:numPr>
          <w:ilvl w:val="0"/>
          <w:numId w:val="8"/>
        </w:numPr>
        <w:rPr>
          <w:sz w:val="24"/>
        </w:rPr>
      </w:pPr>
      <w:r w:rsidRPr="00DA028E">
        <w:rPr>
          <w:sz w:val="24"/>
        </w:rPr>
        <w:t>Alertux [6</w:t>
      </w:r>
      <w:r w:rsidR="001025F0" w:rsidRPr="00DA028E">
        <w:rPr>
          <w:sz w:val="24"/>
        </w:rPr>
        <w:t>]</w:t>
      </w:r>
    </w:p>
    <w:p w14:paraId="3833B88F" w14:textId="5CFD734A" w:rsidR="001025F0" w:rsidRPr="00DA028E" w:rsidRDefault="001025F0" w:rsidP="00DA028E">
      <w:pPr>
        <w:ind w:firstLine="708"/>
        <w:rPr>
          <w:sz w:val="24"/>
        </w:rPr>
      </w:pPr>
      <w:r w:rsidRPr="00DA028E">
        <w:rPr>
          <w:sz w:val="24"/>
        </w:rPr>
        <w:t>Es una aplicación móvil y web que recopila, organiza y distribuye alertas generadas por la sociedad. Se comparte el objetivo de ayudar a la sociedad evitando lugares peligrosos y contribuir con el desempeño de las autoridades.</w:t>
      </w:r>
    </w:p>
    <w:p w14:paraId="333C0D6F" w14:textId="232B5930" w:rsidR="001025F0" w:rsidRPr="00DA028E" w:rsidRDefault="001025F0" w:rsidP="00DA028E">
      <w:pPr>
        <w:pStyle w:val="Prrafodelista"/>
        <w:numPr>
          <w:ilvl w:val="0"/>
          <w:numId w:val="8"/>
        </w:numPr>
        <w:rPr>
          <w:sz w:val="24"/>
        </w:rPr>
      </w:pPr>
      <w:r w:rsidRPr="00DA028E">
        <w:rPr>
          <w:sz w:val="24"/>
        </w:rPr>
        <w:t>Mi policía [</w:t>
      </w:r>
      <w:r w:rsidR="0043769B" w:rsidRPr="00DA028E">
        <w:rPr>
          <w:sz w:val="24"/>
        </w:rPr>
        <w:t>7</w:t>
      </w:r>
      <w:r w:rsidRPr="00DA028E">
        <w:rPr>
          <w:sz w:val="24"/>
        </w:rPr>
        <w:t>]</w:t>
      </w:r>
    </w:p>
    <w:p w14:paraId="4B4C1747" w14:textId="758E59AA" w:rsidR="001025F0" w:rsidRPr="00DA028E" w:rsidRDefault="001025F0" w:rsidP="00DA028E">
      <w:pPr>
        <w:ind w:firstLine="708"/>
        <w:rPr>
          <w:sz w:val="24"/>
        </w:rPr>
      </w:pPr>
      <w:r w:rsidRPr="00DA028E">
        <w:rPr>
          <w:sz w:val="24"/>
        </w:rPr>
        <w:lastRenderedPageBreak/>
        <w:t xml:space="preserve">Aplicación por parte de la policía de la Ciudad de México, que sirve para realizar llamados de emergencia y así conocer la ubicación automáticamente y dar una eficiente respuesta a la emergencia. Esta aplicación únicamente genera publicaciones al igual que </w:t>
      </w:r>
      <w:r w:rsidRPr="00DA028E">
        <w:rPr>
          <w:i/>
          <w:sz w:val="24"/>
        </w:rPr>
        <w:t>ReportIt</w:t>
      </w:r>
      <w:r w:rsidRPr="00DA028E">
        <w:rPr>
          <w:sz w:val="24"/>
        </w:rPr>
        <w:t>.</w:t>
      </w:r>
    </w:p>
    <w:p w14:paraId="410102AF" w14:textId="1CB29FAC" w:rsidR="00572622" w:rsidRDefault="00572622" w:rsidP="001025F0">
      <w:pPr>
        <w:pStyle w:val="Puesto"/>
      </w:pPr>
      <w:r w:rsidRPr="00F266A8">
        <w:t>Justificación</w:t>
      </w:r>
    </w:p>
    <w:p w14:paraId="75697E34" w14:textId="7C457A9F" w:rsidR="001025F0" w:rsidRPr="009543A3" w:rsidRDefault="001025F0" w:rsidP="001025F0">
      <w:pPr>
        <w:rPr>
          <w:sz w:val="24"/>
        </w:rPr>
      </w:pPr>
    </w:p>
    <w:p w14:paraId="107E2555" w14:textId="77777777" w:rsidR="001C5954" w:rsidRPr="009543A3" w:rsidRDefault="001C5954" w:rsidP="001025F0">
      <w:pPr>
        <w:rPr>
          <w:sz w:val="24"/>
        </w:rPr>
      </w:pPr>
    </w:p>
    <w:p w14:paraId="25CF2CCA" w14:textId="50BDA93F" w:rsidR="001C5954" w:rsidRPr="00DA028E" w:rsidRDefault="001C5954" w:rsidP="00DA028E">
      <w:pPr>
        <w:ind w:firstLine="708"/>
        <w:jc w:val="both"/>
        <w:rPr>
          <w:sz w:val="24"/>
        </w:rPr>
      </w:pPr>
      <w:r w:rsidRPr="00DA028E">
        <w:rPr>
          <w:sz w:val="24"/>
        </w:rPr>
        <w:t>Un 57% de los habitantes de México cuentan con un teléfono inteligente [</w:t>
      </w:r>
      <w:r w:rsidR="0043769B" w:rsidRPr="00DA028E">
        <w:rPr>
          <w:sz w:val="24"/>
        </w:rPr>
        <w:t>8</w:t>
      </w:r>
      <w:r w:rsidRPr="00DA028E">
        <w:rPr>
          <w:sz w:val="24"/>
        </w:rPr>
        <w:t xml:space="preserve">], su gran mayoría en la Ciudad de México. Por tanto, es una ciudad que se encuentra en uso constante de los servicios proporcionados por internet, como lo son, por ejemplo, el uso de las redes sociales, las aplicaciones, entre otros, y principalmente, el acceso a la información. Es por ello que se necesita una aplicación para generar una sociedad más participativa y tener impacto sobre la misma poniendo a su alcance información sobre la seguridad </w:t>
      </w:r>
      <w:r w:rsidR="0043769B" w:rsidRPr="00DA028E">
        <w:rPr>
          <w:sz w:val="24"/>
        </w:rPr>
        <w:t>en el país</w:t>
      </w:r>
      <w:r w:rsidRPr="00DA028E">
        <w:rPr>
          <w:sz w:val="24"/>
        </w:rPr>
        <w:t xml:space="preserve">, así como la posibilidad de publicar cualquier incidente delictivo. </w:t>
      </w:r>
    </w:p>
    <w:p w14:paraId="66188579" w14:textId="0EF0D88D" w:rsidR="001025F0" w:rsidRPr="00DA028E" w:rsidRDefault="001C5954" w:rsidP="00DA028E">
      <w:pPr>
        <w:ind w:firstLine="708"/>
        <w:jc w:val="both"/>
        <w:rPr>
          <w:sz w:val="24"/>
        </w:rPr>
      </w:pPr>
      <w:r w:rsidRPr="00DA028E">
        <w:rPr>
          <w:sz w:val="24"/>
        </w:rPr>
        <w:t>Po</w:t>
      </w:r>
      <w:r w:rsidR="0043769B" w:rsidRPr="00DA028E">
        <w:rPr>
          <w:sz w:val="24"/>
        </w:rPr>
        <w:t>r lo tanto, en este proyecto se desarrolla</w:t>
      </w:r>
      <w:r w:rsidRPr="00DA028E">
        <w:rPr>
          <w:sz w:val="24"/>
        </w:rPr>
        <w:t xml:space="preserve"> una aplicación donde los usuarios puedan, entre otras funcionalidades, publicar y consultar información sobre incidentes delictivos de una manera fácil. Con esta aplicación y el uso adecuado de la información publicada por los usuarios, se espera que los niveles de delincuencia sean de dominio público, y que la sociedad sea consciente de las zonas con mayores incidentes delictivos.</w:t>
      </w:r>
    </w:p>
    <w:p w14:paraId="48B046C7" w14:textId="0FF22A50" w:rsidR="00CE29CA" w:rsidRPr="00CE29CA" w:rsidRDefault="00CE29CA" w:rsidP="00CE29CA">
      <w:pPr>
        <w:rPr>
          <w:rFonts w:cstheme="minorHAnsi"/>
          <w:sz w:val="24"/>
          <w:szCs w:val="24"/>
        </w:rPr>
      </w:pPr>
    </w:p>
    <w:p w14:paraId="6BD4775D" w14:textId="792F9A25" w:rsidR="00135C8E" w:rsidRPr="00135C8E" w:rsidRDefault="00CE29CA" w:rsidP="00135C8E">
      <w:pPr>
        <w:jc w:val="both"/>
        <w:rPr>
          <w:rFonts w:cstheme="minorHAnsi"/>
          <w:color w:val="222222"/>
          <w:sz w:val="24"/>
          <w:szCs w:val="24"/>
          <w:lang w:val="es-419"/>
        </w:rPr>
      </w:pPr>
      <w:r w:rsidRPr="00CE29CA">
        <w:rPr>
          <w:rFonts w:cstheme="minorHAnsi"/>
          <w:sz w:val="24"/>
          <w:szCs w:val="24"/>
        </w:rPr>
        <w:tab/>
      </w:r>
      <w:r>
        <w:rPr>
          <w:rFonts w:cstheme="minorHAnsi"/>
          <w:sz w:val="24"/>
          <w:szCs w:val="24"/>
        </w:rPr>
        <w:t>Hagamos énfasis en el tema del uso del internet, desde su aparición, todo lo que use este ser</w:t>
      </w:r>
      <w:r w:rsidR="00135C8E">
        <w:rPr>
          <w:rFonts w:cstheme="minorHAnsi"/>
          <w:sz w:val="24"/>
          <w:szCs w:val="24"/>
        </w:rPr>
        <w:t>vicio se ha ido revolucionando con</w:t>
      </w:r>
      <w:r>
        <w:rPr>
          <w:rFonts w:cstheme="minorHAnsi"/>
          <w:sz w:val="24"/>
          <w:szCs w:val="24"/>
        </w:rPr>
        <w:t xml:space="preserve">forme pasa el tiempo a tal grado que si comparamos el valor </w:t>
      </w:r>
      <w:r w:rsidR="00135C8E">
        <w:rPr>
          <w:rFonts w:cstheme="minorHAnsi"/>
          <w:sz w:val="24"/>
          <w:szCs w:val="24"/>
        </w:rPr>
        <w:t xml:space="preserve">al mercado </w:t>
      </w:r>
      <w:r>
        <w:rPr>
          <w:rFonts w:cstheme="minorHAnsi"/>
          <w:sz w:val="24"/>
          <w:szCs w:val="24"/>
        </w:rPr>
        <w:t xml:space="preserve">de una empresa como lo </w:t>
      </w:r>
      <w:r w:rsidRPr="00135C8E">
        <w:rPr>
          <w:rFonts w:cstheme="minorHAnsi"/>
          <w:sz w:val="24"/>
          <w:szCs w:val="24"/>
        </w:rPr>
        <w:t xml:space="preserve">es </w:t>
      </w:r>
      <w:r w:rsidRPr="00135C8E">
        <w:rPr>
          <w:rStyle w:val="kxbc"/>
          <w:rFonts w:cstheme="minorHAnsi"/>
          <w:color w:val="222222"/>
          <w:sz w:val="24"/>
          <w:szCs w:val="24"/>
          <w:lang w:val="es-419"/>
        </w:rPr>
        <w:t>Alphabet Inc. que es una empresa filial de Google</w:t>
      </w:r>
      <w:r w:rsidR="00135C8E">
        <w:rPr>
          <w:rStyle w:val="kxbc"/>
          <w:rFonts w:cstheme="minorHAnsi"/>
          <w:color w:val="222222"/>
          <w:sz w:val="24"/>
          <w:szCs w:val="24"/>
          <w:lang w:val="es-419"/>
        </w:rPr>
        <w:t>, CapitalG, Nest Labs, entre otras empresas (</w:t>
      </w:r>
      <w:r w:rsidRPr="00135C8E">
        <w:rPr>
          <w:rStyle w:val="kxbc"/>
          <w:rFonts w:cstheme="minorHAnsi"/>
          <w:color w:val="222222"/>
          <w:sz w:val="24"/>
          <w:szCs w:val="24"/>
          <w:lang w:val="es-419"/>
        </w:rPr>
        <w:t>valor al mercado de 554,000 millones de dólares</w:t>
      </w:r>
      <w:r w:rsidR="00135C8E">
        <w:rPr>
          <w:rStyle w:val="kxbc"/>
          <w:rFonts w:cstheme="minorHAnsi"/>
          <w:color w:val="222222"/>
          <w:sz w:val="24"/>
          <w:szCs w:val="24"/>
          <w:lang w:val="es-419"/>
        </w:rPr>
        <w:t>[9]), contra el</w:t>
      </w:r>
      <w:r w:rsidR="00135C8E" w:rsidRPr="00135C8E">
        <w:rPr>
          <w:rStyle w:val="kxbc"/>
          <w:rFonts w:cstheme="minorHAnsi"/>
          <w:color w:val="222222"/>
          <w:sz w:val="24"/>
          <w:szCs w:val="24"/>
          <w:lang w:val="es-419"/>
        </w:rPr>
        <w:t xml:space="preserve"> de una automotriz fuerte como lo es la Ford </w:t>
      </w:r>
      <w:r w:rsidR="00135C8E">
        <w:rPr>
          <w:rStyle w:val="kxbc"/>
          <w:rFonts w:cstheme="minorHAnsi"/>
          <w:color w:val="222222"/>
          <w:sz w:val="24"/>
          <w:szCs w:val="24"/>
          <w:lang w:val="es-419"/>
        </w:rPr>
        <w:t>(</w:t>
      </w:r>
      <w:r w:rsidR="00135C8E" w:rsidRPr="00135C8E">
        <w:rPr>
          <w:rStyle w:val="kxbc"/>
          <w:rFonts w:cstheme="minorHAnsi"/>
          <w:color w:val="222222"/>
          <w:sz w:val="24"/>
          <w:szCs w:val="24"/>
          <w:lang w:val="es-419"/>
        </w:rPr>
        <w:t>valor al mercado de 44.9 millones de dólares [</w:t>
      </w:r>
      <w:r w:rsidR="00135C8E">
        <w:rPr>
          <w:rStyle w:val="kxbc"/>
          <w:rFonts w:cstheme="minorHAnsi"/>
          <w:color w:val="222222"/>
          <w:sz w:val="24"/>
          <w:szCs w:val="24"/>
          <w:lang w:val="es-419"/>
        </w:rPr>
        <w:t>10</w:t>
      </w:r>
      <w:r w:rsidR="00135C8E" w:rsidRPr="00135C8E">
        <w:rPr>
          <w:rStyle w:val="kxbc"/>
          <w:rFonts w:cstheme="minorHAnsi"/>
          <w:color w:val="222222"/>
          <w:sz w:val="24"/>
          <w:szCs w:val="24"/>
          <w:lang w:val="es-419"/>
        </w:rPr>
        <w:t>]</w:t>
      </w:r>
      <w:r w:rsidR="00135C8E">
        <w:rPr>
          <w:rStyle w:val="kxbc"/>
          <w:rFonts w:cstheme="minorHAnsi"/>
          <w:color w:val="222222"/>
          <w:sz w:val="24"/>
          <w:szCs w:val="24"/>
          <w:lang w:val="es-419"/>
        </w:rPr>
        <w:t>), podemos darnos cuenta del gran impacto que tiene una empresa de software en la sociedad, es por ello que las aplicaciones ya sean móviles o web, son relevantes dentro de esta época.</w:t>
      </w:r>
    </w:p>
    <w:p w14:paraId="2463866E" w14:textId="77777777" w:rsidR="001025F0" w:rsidRDefault="001025F0" w:rsidP="001025F0">
      <w:pPr>
        <w:pStyle w:val="Puesto"/>
      </w:pPr>
    </w:p>
    <w:p w14:paraId="72F2D869" w14:textId="77777777" w:rsidR="001025F0" w:rsidRDefault="001025F0" w:rsidP="001025F0">
      <w:pPr>
        <w:pStyle w:val="Puesto"/>
      </w:pPr>
    </w:p>
    <w:p w14:paraId="2324C1FB" w14:textId="77777777" w:rsidR="001025F0" w:rsidRDefault="001025F0" w:rsidP="001025F0">
      <w:pPr>
        <w:pStyle w:val="Puesto"/>
      </w:pPr>
    </w:p>
    <w:p w14:paraId="4CA40110" w14:textId="77777777" w:rsidR="001025F0" w:rsidRDefault="001025F0" w:rsidP="001025F0">
      <w:pPr>
        <w:pStyle w:val="Puesto"/>
      </w:pPr>
    </w:p>
    <w:p w14:paraId="4C021129" w14:textId="74BCE23E" w:rsidR="00CD5EC1" w:rsidDel="00C92276" w:rsidRDefault="00CD5EC1" w:rsidP="001025F0">
      <w:pPr>
        <w:pStyle w:val="Puesto"/>
        <w:rPr>
          <w:del w:id="20" w:author="Profesor" w:date="2017-07-19T14:15:00Z"/>
        </w:rPr>
      </w:pPr>
    </w:p>
    <w:p w14:paraId="5ED0D3A1" w14:textId="354C5267" w:rsidR="001025F0" w:rsidRDefault="00572622" w:rsidP="001025F0">
      <w:pPr>
        <w:pStyle w:val="Puesto"/>
      </w:pPr>
      <w:r w:rsidRPr="00F266A8">
        <w:t>Objetivos</w:t>
      </w:r>
    </w:p>
    <w:p w14:paraId="6C2AD250" w14:textId="43DD5613" w:rsidR="001C5954" w:rsidRDefault="001C5954" w:rsidP="001C5954">
      <w:pPr>
        <w:rPr>
          <w:sz w:val="24"/>
        </w:rPr>
      </w:pPr>
    </w:p>
    <w:p w14:paraId="1D3BF9CF" w14:textId="77777777" w:rsidR="009543A3" w:rsidRPr="009543A3" w:rsidRDefault="009543A3" w:rsidP="001C5954">
      <w:pPr>
        <w:rPr>
          <w:sz w:val="24"/>
        </w:rPr>
      </w:pPr>
    </w:p>
    <w:p w14:paraId="7C454185" w14:textId="15859397" w:rsidR="001C5954" w:rsidRPr="00CD5EC1" w:rsidRDefault="001C5954" w:rsidP="00696413">
      <w:pPr>
        <w:pStyle w:val="Subttulo"/>
        <w:rPr>
          <w:sz w:val="32"/>
        </w:rPr>
      </w:pPr>
      <w:r w:rsidRPr="00CD5EC1">
        <w:rPr>
          <w:sz w:val="32"/>
        </w:rPr>
        <w:t>Objetivo general</w:t>
      </w:r>
    </w:p>
    <w:p w14:paraId="407BB364" w14:textId="6373AD6C" w:rsidR="00696413" w:rsidRPr="00696413" w:rsidRDefault="00696413" w:rsidP="00696413"/>
    <w:p w14:paraId="07EF903E" w14:textId="4DF0672A" w:rsidR="001C5954" w:rsidRDefault="001C5954" w:rsidP="00696413">
      <w:pPr>
        <w:jc w:val="both"/>
        <w:rPr>
          <w:rFonts w:asciiTheme="majorHAnsi" w:hAnsiTheme="majorHAnsi" w:cstheme="majorHAnsi"/>
          <w:sz w:val="24"/>
        </w:rPr>
      </w:pPr>
      <w:r w:rsidRPr="001C5954">
        <w:rPr>
          <w:rFonts w:asciiTheme="majorHAnsi" w:hAnsiTheme="majorHAnsi" w:cstheme="majorHAnsi"/>
          <w:sz w:val="24"/>
        </w:rPr>
        <w:t>Desarrollar una aplicación web para gestio</w:t>
      </w:r>
      <w:r w:rsidR="00936D47">
        <w:rPr>
          <w:rFonts w:asciiTheme="majorHAnsi" w:hAnsiTheme="majorHAnsi" w:cstheme="majorHAnsi"/>
          <w:sz w:val="24"/>
        </w:rPr>
        <w:t xml:space="preserve">nar incidentes delictivos en </w:t>
      </w:r>
      <w:r w:rsidRPr="001C5954">
        <w:rPr>
          <w:rFonts w:asciiTheme="majorHAnsi" w:hAnsiTheme="majorHAnsi" w:cstheme="majorHAnsi"/>
          <w:sz w:val="24"/>
        </w:rPr>
        <w:t xml:space="preserve">México. </w:t>
      </w:r>
    </w:p>
    <w:p w14:paraId="1AB2A288" w14:textId="77777777" w:rsidR="00696413" w:rsidRPr="001C5954" w:rsidRDefault="00696413" w:rsidP="00696413">
      <w:pPr>
        <w:jc w:val="both"/>
        <w:rPr>
          <w:rFonts w:asciiTheme="majorHAnsi" w:hAnsiTheme="majorHAnsi" w:cstheme="majorHAnsi"/>
          <w:sz w:val="24"/>
        </w:rPr>
      </w:pPr>
    </w:p>
    <w:p w14:paraId="0C7D56FE" w14:textId="30D6477B" w:rsidR="001C5954" w:rsidRPr="00CD5EC1" w:rsidRDefault="001C5954" w:rsidP="00696413">
      <w:pPr>
        <w:pStyle w:val="Subttulo"/>
        <w:jc w:val="both"/>
        <w:rPr>
          <w:sz w:val="32"/>
        </w:rPr>
      </w:pPr>
      <w:r w:rsidRPr="00CD5EC1">
        <w:rPr>
          <w:sz w:val="32"/>
        </w:rPr>
        <w:t>Objetivos específicos</w:t>
      </w:r>
    </w:p>
    <w:p w14:paraId="278112C6" w14:textId="77777777" w:rsidR="00696413" w:rsidRPr="00696413" w:rsidRDefault="00696413" w:rsidP="00696413"/>
    <w:p w14:paraId="3F7F1827" w14:textId="56693F3A" w:rsidR="001C5954" w:rsidRDefault="001C5954" w:rsidP="00696413">
      <w:pPr>
        <w:pStyle w:val="Prrafodelista"/>
        <w:numPr>
          <w:ilvl w:val="0"/>
          <w:numId w:val="8"/>
        </w:numPr>
        <w:jc w:val="both"/>
        <w:rPr>
          <w:rFonts w:asciiTheme="majorHAnsi" w:hAnsiTheme="majorHAnsi" w:cstheme="majorHAnsi"/>
          <w:sz w:val="24"/>
        </w:rPr>
      </w:pPr>
      <w:r w:rsidRPr="001C5954">
        <w:rPr>
          <w:rFonts w:asciiTheme="majorHAnsi" w:hAnsiTheme="majorHAnsi" w:cstheme="majorHAnsi"/>
          <w:sz w:val="24"/>
        </w:rPr>
        <w:t>Diseñar un modelo de clases para dar estructura a la aplicación e implementar una base de datos relacional para la persistencia de información de la aplicación.</w:t>
      </w:r>
    </w:p>
    <w:p w14:paraId="1EAB819E" w14:textId="29C2931C" w:rsidR="00B5200D" w:rsidRPr="00B5200D" w:rsidRDefault="00B5200D" w:rsidP="00B5200D">
      <w:pPr>
        <w:pStyle w:val="Prrafodelista"/>
        <w:numPr>
          <w:ilvl w:val="0"/>
          <w:numId w:val="8"/>
        </w:numPr>
        <w:jc w:val="both"/>
        <w:rPr>
          <w:rFonts w:asciiTheme="majorHAnsi" w:hAnsiTheme="majorHAnsi" w:cstheme="majorHAnsi"/>
          <w:sz w:val="24"/>
        </w:rPr>
      </w:pPr>
      <w:r w:rsidRPr="001C5954">
        <w:rPr>
          <w:rFonts w:asciiTheme="majorHAnsi" w:hAnsiTheme="majorHAnsi" w:cstheme="majorHAnsi"/>
          <w:sz w:val="24"/>
        </w:rPr>
        <w:t xml:space="preserve">Desarrollar un módulo de aplicación para </w:t>
      </w:r>
      <w:r>
        <w:rPr>
          <w:rFonts w:asciiTheme="majorHAnsi" w:hAnsiTheme="majorHAnsi" w:cstheme="majorHAnsi"/>
          <w:sz w:val="24"/>
        </w:rPr>
        <w:t xml:space="preserve">crear, consultar, eliminar y </w:t>
      </w:r>
      <w:r w:rsidRPr="001C5954">
        <w:rPr>
          <w:rFonts w:asciiTheme="majorHAnsi" w:hAnsiTheme="majorHAnsi" w:cstheme="majorHAnsi"/>
          <w:sz w:val="24"/>
        </w:rPr>
        <w:t>modificar</w:t>
      </w:r>
      <w:r>
        <w:rPr>
          <w:rFonts w:asciiTheme="majorHAnsi" w:hAnsiTheme="majorHAnsi" w:cstheme="majorHAnsi"/>
          <w:sz w:val="24"/>
        </w:rPr>
        <w:t xml:space="preserve"> perfiles de usuarios</w:t>
      </w:r>
      <w:r w:rsidRPr="001C5954">
        <w:rPr>
          <w:rFonts w:asciiTheme="majorHAnsi" w:hAnsiTheme="majorHAnsi" w:cstheme="majorHAnsi"/>
          <w:sz w:val="24"/>
        </w:rPr>
        <w:t>.</w:t>
      </w:r>
    </w:p>
    <w:p w14:paraId="09CE6DC2" w14:textId="2ECE7EA6" w:rsidR="001C5954" w:rsidRPr="001C5954" w:rsidRDefault="001C5954" w:rsidP="00696413">
      <w:pPr>
        <w:pStyle w:val="Prrafodelista"/>
        <w:numPr>
          <w:ilvl w:val="0"/>
          <w:numId w:val="8"/>
        </w:numPr>
        <w:jc w:val="both"/>
        <w:rPr>
          <w:rFonts w:asciiTheme="majorHAnsi" w:hAnsiTheme="majorHAnsi" w:cstheme="majorHAnsi"/>
          <w:sz w:val="24"/>
        </w:rPr>
      </w:pPr>
      <w:r w:rsidRPr="001C5954">
        <w:rPr>
          <w:rFonts w:asciiTheme="majorHAnsi" w:hAnsiTheme="majorHAnsi" w:cstheme="majorHAnsi"/>
          <w:sz w:val="24"/>
        </w:rPr>
        <w:t>Desarrollar un módulo de aplicación para publicar, eliminar y modificar incidentes delictivos basados en ubicación, tiempo e información del incidente.</w:t>
      </w:r>
    </w:p>
    <w:p w14:paraId="04722D93" w14:textId="2CF69DA5" w:rsidR="001C5954" w:rsidRPr="00936D47" w:rsidRDefault="001C5954" w:rsidP="00696413">
      <w:pPr>
        <w:pStyle w:val="Prrafodelista"/>
        <w:numPr>
          <w:ilvl w:val="0"/>
          <w:numId w:val="8"/>
        </w:numPr>
        <w:jc w:val="both"/>
        <w:rPr>
          <w:rFonts w:asciiTheme="majorHAnsi" w:hAnsiTheme="majorHAnsi" w:cstheme="majorHAnsi"/>
          <w:sz w:val="24"/>
        </w:rPr>
      </w:pPr>
      <w:r w:rsidRPr="00936D47">
        <w:rPr>
          <w:rFonts w:asciiTheme="majorHAnsi" w:hAnsiTheme="majorHAnsi" w:cstheme="majorHAnsi"/>
          <w:sz w:val="24"/>
        </w:rPr>
        <w:t>Desarrollar un módulo de aplicación para la búsqueda de incidentes delictivos basada</w:t>
      </w:r>
      <w:r w:rsidR="00936D47" w:rsidRPr="00936D47">
        <w:rPr>
          <w:rFonts w:asciiTheme="majorHAnsi" w:hAnsiTheme="majorHAnsi" w:cstheme="majorHAnsi"/>
          <w:sz w:val="24"/>
        </w:rPr>
        <w:t xml:space="preserve"> en cuatro parámetros: ubicación, fecha, palabra clave y tipo de delito.</w:t>
      </w:r>
    </w:p>
    <w:p w14:paraId="3253F655" w14:textId="499E812C" w:rsidR="00572622" w:rsidRPr="001025F0" w:rsidRDefault="001025F0" w:rsidP="001025F0">
      <w:pPr>
        <w:rPr>
          <w:rFonts w:asciiTheme="majorHAnsi" w:eastAsiaTheme="majorEastAsia" w:hAnsiTheme="majorHAnsi" w:cstheme="majorBidi"/>
          <w:spacing w:val="-10"/>
          <w:kern w:val="28"/>
          <w:sz w:val="56"/>
          <w:szCs w:val="56"/>
        </w:rPr>
      </w:pPr>
      <w:r>
        <w:br w:type="page"/>
      </w:r>
    </w:p>
    <w:p w14:paraId="0C53C273" w14:textId="7F771149" w:rsidR="00572622" w:rsidRDefault="00EC3FBB" w:rsidP="001025F0">
      <w:pPr>
        <w:pStyle w:val="Puesto"/>
      </w:pPr>
      <w:r w:rsidRPr="00EC3FBB">
        <w:rPr>
          <w:rStyle w:val="Referenciasutil"/>
        </w:rPr>
        <w:lastRenderedPageBreak/>
        <w:t>Cap</w:t>
      </w:r>
      <w:r w:rsidR="007C0D2D">
        <w:rPr>
          <w:rStyle w:val="Referenciasutil"/>
        </w:rPr>
        <w:t>ítulo 2.</w:t>
      </w:r>
      <w:r>
        <w:rPr>
          <w:rFonts w:cstheme="majorHAnsi"/>
        </w:rPr>
        <w:t xml:space="preserve"> </w:t>
      </w:r>
      <w:r w:rsidR="00572622" w:rsidRPr="002572C7">
        <w:rPr>
          <w:rStyle w:val="nfasisintenso"/>
        </w:rPr>
        <w:t>Marco teórico</w:t>
      </w:r>
    </w:p>
    <w:p w14:paraId="76804532" w14:textId="409B62BA" w:rsidR="004A0FEE" w:rsidRDefault="004A0FEE" w:rsidP="004A0FEE"/>
    <w:p w14:paraId="2427574F" w14:textId="7A8A453E" w:rsidR="004A0FEE" w:rsidRDefault="00EC3FBB" w:rsidP="004A0FEE">
      <w:r>
        <w:tab/>
      </w:r>
    </w:p>
    <w:p w14:paraId="258F562F" w14:textId="31F81044" w:rsidR="00EC3FBB" w:rsidRDefault="00EC3FBB" w:rsidP="00EC3FBB">
      <w:r>
        <w:tab/>
      </w:r>
    </w:p>
    <w:p w14:paraId="741C0E73" w14:textId="6221CC5F" w:rsidR="00A80733" w:rsidRPr="00300A62" w:rsidRDefault="0043769B" w:rsidP="00A80733">
      <w:pPr>
        <w:jc w:val="both"/>
        <w:rPr>
          <w:sz w:val="24"/>
        </w:rPr>
      </w:pPr>
      <w:r>
        <w:tab/>
      </w:r>
      <w:r w:rsidR="00300A62" w:rsidRPr="006E6D2F">
        <w:rPr>
          <w:sz w:val="24"/>
        </w:rPr>
        <w:t xml:space="preserve">En este capítulo se proporcionará conocimiento para desarrollar aplicaciones web. Se explicará sobre todos los servicios y herramientas utilizadas para poder desarrollar </w:t>
      </w:r>
      <w:r w:rsidR="00300A62" w:rsidRPr="006E6D2F">
        <w:rPr>
          <w:i/>
          <w:sz w:val="24"/>
        </w:rPr>
        <w:t>ReportIt</w:t>
      </w:r>
      <w:r w:rsidR="00300A62" w:rsidRPr="006E6D2F">
        <w:rPr>
          <w:sz w:val="24"/>
        </w:rPr>
        <w:t xml:space="preserve"> como lo son el uso de: los </w:t>
      </w:r>
      <w:r w:rsidR="00300A62" w:rsidRPr="006E6D2F">
        <w:rPr>
          <w:i/>
          <w:sz w:val="24"/>
        </w:rPr>
        <w:t>framework´s</w:t>
      </w:r>
      <w:r w:rsidR="00300A62" w:rsidRPr="006E6D2F">
        <w:rPr>
          <w:sz w:val="24"/>
        </w:rPr>
        <w:t xml:space="preserve">, la IDE Visual Studio y los servicios que se ocuparon de </w:t>
      </w:r>
      <w:r w:rsidR="00300A62">
        <w:rPr>
          <w:sz w:val="24"/>
        </w:rPr>
        <w:t>é</w:t>
      </w:r>
      <w:r w:rsidR="00300A62" w:rsidRPr="006E6D2F">
        <w:rPr>
          <w:sz w:val="24"/>
        </w:rPr>
        <w:t xml:space="preserve">sta, los lenguajes de programación, </w:t>
      </w:r>
      <w:r w:rsidR="00300A62">
        <w:rPr>
          <w:sz w:val="24"/>
        </w:rPr>
        <w:t xml:space="preserve">las </w:t>
      </w:r>
      <w:r w:rsidR="00300A62" w:rsidRPr="006E6D2F">
        <w:rPr>
          <w:sz w:val="24"/>
        </w:rPr>
        <w:t xml:space="preserve">librerías usadas, </w:t>
      </w:r>
      <w:r w:rsidR="00300A62">
        <w:rPr>
          <w:sz w:val="24"/>
        </w:rPr>
        <w:t xml:space="preserve">los </w:t>
      </w:r>
      <w:r w:rsidR="00300A62" w:rsidRPr="006E6D2F">
        <w:rPr>
          <w:sz w:val="24"/>
        </w:rPr>
        <w:t>manejos de sesiones con cookies, el uso de la geolocalización en mapas</w:t>
      </w:r>
      <w:r w:rsidR="00300A62">
        <w:rPr>
          <w:sz w:val="24"/>
        </w:rPr>
        <w:t>, entre otros servicios y herramientas.</w:t>
      </w:r>
      <w:r w:rsidR="00300A62" w:rsidRPr="006E6D2F">
        <w:rPr>
          <w:sz w:val="24"/>
        </w:rPr>
        <w:t xml:space="preserve"> </w:t>
      </w:r>
    </w:p>
    <w:p w14:paraId="664B658A" w14:textId="35ADEE89" w:rsidR="001B5120" w:rsidRDefault="001B5120" w:rsidP="001B5120">
      <w:pPr>
        <w:jc w:val="both"/>
      </w:pPr>
      <w:r>
        <w:tab/>
      </w:r>
    </w:p>
    <w:p w14:paraId="4F42C99E" w14:textId="407F7D2B" w:rsidR="001B5120" w:rsidRPr="00CD087B" w:rsidRDefault="001B5120" w:rsidP="00CD087B">
      <w:pPr>
        <w:pStyle w:val="Subttulo"/>
        <w:rPr>
          <w:sz w:val="36"/>
        </w:rPr>
      </w:pPr>
      <w:r w:rsidRPr="00CD087B">
        <w:rPr>
          <w:sz w:val="36"/>
        </w:rPr>
        <w:t>C</w:t>
      </w:r>
      <w:r w:rsidR="009A5F46" w:rsidRPr="00CD087B">
        <w:rPr>
          <w:sz w:val="36"/>
        </w:rPr>
        <w:t>onector de MySQL .NET</w:t>
      </w:r>
    </w:p>
    <w:p w14:paraId="75F1B548" w14:textId="77777777" w:rsidR="00A56803" w:rsidRPr="00A56803" w:rsidRDefault="00A56803" w:rsidP="00A56803"/>
    <w:p w14:paraId="49FA6526" w14:textId="11342DA1" w:rsidR="00300A62" w:rsidRDefault="009A5F46" w:rsidP="00300A62">
      <w:pPr>
        <w:jc w:val="both"/>
        <w:rPr>
          <w:sz w:val="24"/>
        </w:rPr>
      </w:pPr>
      <w:r w:rsidRPr="009A5F46">
        <w:rPr>
          <w:sz w:val="24"/>
        </w:rPr>
        <w:tab/>
      </w:r>
      <w:r w:rsidR="00300A62" w:rsidRPr="009A5F46">
        <w:rPr>
          <w:sz w:val="24"/>
        </w:rPr>
        <w:t>Es un controlador ADO .NET</w:t>
      </w:r>
      <w:r w:rsidR="00300A62">
        <w:rPr>
          <w:rStyle w:val="Refdenotaalpie"/>
          <w:sz w:val="24"/>
        </w:rPr>
        <w:footnoteReference w:id="7"/>
      </w:r>
      <w:r w:rsidR="00300A62">
        <w:rPr>
          <w:sz w:val="24"/>
        </w:rPr>
        <w:t xml:space="preserve"> </w:t>
      </w:r>
      <w:r w:rsidR="00300A62" w:rsidRPr="009A5F46">
        <w:rPr>
          <w:sz w:val="24"/>
        </w:rPr>
        <w:t>completamente administrado por MySQL</w:t>
      </w:r>
      <w:r w:rsidR="00300A62">
        <w:rPr>
          <w:sz w:val="24"/>
        </w:rPr>
        <w:t>. En las versiones más recientes, a partir de la versión 6.7, ya no se incluye el conector con la IDE Visual Studio, ahora esa funcionalidad estará disponible por separado y se podrá instalar en Windows directamente. En el siguiente capítulo, se explicará la manera en la que se realizó la conexión con la aplicación web. En la liga [14] encontraráel conector presentado.</w:t>
      </w:r>
    </w:p>
    <w:p w14:paraId="6BD6C1A0" w14:textId="237CFB0F" w:rsidR="00A56803" w:rsidRPr="001B5120" w:rsidRDefault="00A56803" w:rsidP="001B5120"/>
    <w:p w14:paraId="177B1848" w14:textId="48D21435" w:rsidR="00A80733" w:rsidRPr="00CD087B" w:rsidRDefault="00A80733" w:rsidP="00CD087B">
      <w:pPr>
        <w:pStyle w:val="Subttulo"/>
        <w:rPr>
          <w:sz w:val="36"/>
        </w:rPr>
      </w:pPr>
      <w:r w:rsidRPr="00CD087B">
        <w:rPr>
          <w:sz w:val="36"/>
        </w:rPr>
        <w:t>Framework</w:t>
      </w:r>
    </w:p>
    <w:p w14:paraId="635324F6" w14:textId="77777777" w:rsidR="00D86F0D" w:rsidRPr="00D86F0D" w:rsidRDefault="00D86F0D" w:rsidP="00D86F0D"/>
    <w:p w14:paraId="793482F8" w14:textId="5D8DE79A" w:rsidR="00D86F0D" w:rsidRDefault="00A80733" w:rsidP="006E6D2F">
      <w:pPr>
        <w:pStyle w:val="Ttulo3"/>
        <w:rPr>
          <w:rStyle w:val="nfasisintenso"/>
          <w:i w:val="0"/>
          <w:iCs w:val="0"/>
          <w:color w:val="1F3763" w:themeColor="accent1" w:themeShade="7F"/>
          <w:sz w:val="28"/>
        </w:rPr>
      </w:pPr>
      <w:r w:rsidRPr="006E6D2F">
        <w:rPr>
          <w:rStyle w:val="nfasisintenso"/>
          <w:i w:val="0"/>
          <w:iCs w:val="0"/>
          <w:color w:val="1F3763" w:themeColor="accent1" w:themeShade="7F"/>
          <w:sz w:val="28"/>
        </w:rPr>
        <w:t>¿Qué es un framework?</w:t>
      </w:r>
    </w:p>
    <w:p w14:paraId="27FAED9E" w14:textId="77777777" w:rsidR="00696413" w:rsidRPr="00696413" w:rsidRDefault="00696413" w:rsidP="00696413"/>
    <w:p w14:paraId="59C7DD4E" w14:textId="2C4789A8" w:rsidR="00300A62" w:rsidRPr="00D86F0D" w:rsidRDefault="002572C7" w:rsidP="00300A62">
      <w:pPr>
        <w:jc w:val="both"/>
        <w:rPr>
          <w:sz w:val="24"/>
        </w:rPr>
      </w:pPr>
      <w:r>
        <w:tab/>
      </w:r>
      <w:r w:rsidR="00300A62" w:rsidRPr="00D86F0D">
        <w:rPr>
          <w:sz w:val="24"/>
        </w:rPr>
        <w:t>Es un patrón o esqueleto para el desarrollo y/o la implementación de una aplicación</w:t>
      </w:r>
      <w:r w:rsidR="001B0F45">
        <w:rPr>
          <w:sz w:val="24"/>
        </w:rPr>
        <w:t xml:space="preserve"> [11]</w:t>
      </w:r>
      <w:r w:rsidR="00300A62" w:rsidRPr="00D86F0D">
        <w:rPr>
          <w:sz w:val="24"/>
        </w:rPr>
        <w:t>. Esta es una definición genérica debido a que un framework de igual forma puede serlo, por ejemplo: el paradigma MVC es un framework debido a que div</w:t>
      </w:r>
      <w:r w:rsidR="00300A62">
        <w:rPr>
          <w:sz w:val="24"/>
        </w:rPr>
        <w:t>ide</w:t>
      </w:r>
      <w:r w:rsidR="00300A62" w:rsidRPr="00D86F0D">
        <w:rPr>
          <w:sz w:val="24"/>
        </w:rPr>
        <w:t xml:space="preserve"> nuestra aplicación en tres componentes, el modelo, la vista y el controlador.</w:t>
      </w:r>
    </w:p>
    <w:p w14:paraId="1D8DAB19" w14:textId="717C238B" w:rsidR="00D86F0D" w:rsidRDefault="00D86F0D" w:rsidP="00D86F0D">
      <w:pPr>
        <w:jc w:val="both"/>
        <w:rPr>
          <w:sz w:val="24"/>
        </w:rPr>
      </w:pPr>
      <w:r w:rsidRPr="00D86F0D">
        <w:rPr>
          <w:sz w:val="24"/>
        </w:rPr>
        <w:lastRenderedPageBreak/>
        <w:tab/>
        <w:t>Los frameworks no necesariamente tienen que estar ligados a un lenguaje de programación, aunque así lo parezca. Eso si, cuanto más detallado este un framework, más necesidad tendrá de ceñirse a un lenguaje de programación.</w:t>
      </w:r>
    </w:p>
    <w:p w14:paraId="689B53A3" w14:textId="77777777" w:rsidR="00D86F0D" w:rsidRPr="00D86F0D" w:rsidRDefault="00D86F0D" w:rsidP="00D86F0D">
      <w:pPr>
        <w:jc w:val="both"/>
        <w:rPr>
          <w:sz w:val="24"/>
        </w:rPr>
      </w:pPr>
    </w:p>
    <w:p w14:paraId="143D9D5D" w14:textId="220A7363" w:rsidR="00A80733" w:rsidRDefault="00D86F0D" w:rsidP="006E6D2F">
      <w:pPr>
        <w:pStyle w:val="Ttulo3"/>
        <w:rPr>
          <w:rStyle w:val="nfasisintenso"/>
          <w:i w:val="0"/>
          <w:iCs w:val="0"/>
          <w:color w:val="1F3763" w:themeColor="accent1" w:themeShade="7F"/>
          <w:sz w:val="28"/>
        </w:rPr>
      </w:pPr>
      <w:r w:rsidRPr="006E6D2F">
        <w:rPr>
          <w:rStyle w:val="nfasisintenso"/>
          <w:i w:val="0"/>
          <w:iCs w:val="0"/>
          <w:color w:val="1F3763" w:themeColor="accent1" w:themeShade="7F"/>
          <w:sz w:val="28"/>
        </w:rPr>
        <w:t>Ventajas de usar un framework</w:t>
      </w:r>
    </w:p>
    <w:p w14:paraId="05F97097" w14:textId="77777777" w:rsidR="00696413" w:rsidRPr="00696413" w:rsidRDefault="00696413" w:rsidP="00696413"/>
    <w:p w14:paraId="5F24BAEA" w14:textId="520B8020" w:rsidR="00D86F0D" w:rsidRDefault="00D86F0D" w:rsidP="00940FDE">
      <w:pPr>
        <w:pStyle w:val="Prrafodelista"/>
        <w:numPr>
          <w:ilvl w:val="0"/>
          <w:numId w:val="13"/>
        </w:numPr>
        <w:jc w:val="both"/>
        <w:rPr>
          <w:rStyle w:val="Textoennegrita"/>
          <w:b w:val="0"/>
          <w:sz w:val="24"/>
        </w:rPr>
      </w:pPr>
      <w:r>
        <w:rPr>
          <w:rStyle w:val="Textoennegrita"/>
          <w:b w:val="0"/>
          <w:sz w:val="24"/>
        </w:rPr>
        <w:t>El programador únicamente necesita hacer uso del esqueleto que el framework te proporciona.</w:t>
      </w:r>
    </w:p>
    <w:p w14:paraId="2E1D765A" w14:textId="77777777" w:rsidR="00300A62" w:rsidRDefault="00300A62" w:rsidP="00300A62">
      <w:pPr>
        <w:pStyle w:val="Prrafodelista"/>
        <w:numPr>
          <w:ilvl w:val="0"/>
          <w:numId w:val="13"/>
        </w:numPr>
        <w:jc w:val="both"/>
        <w:rPr>
          <w:rStyle w:val="Textoennegrita"/>
          <w:b w:val="0"/>
          <w:sz w:val="24"/>
        </w:rPr>
      </w:pPr>
      <w:r>
        <w:rPr>
          <w:rStyle w:val="Textoennegrita"/>
          <w:b w:val="0"/>
          <w:sz w:val="24"/>
        </w:rPr>
        <w:t>Permite definir y estandarizar estrategias de programación esto debido a que proporciona un esqueleto el cual debe ser llenado. De esta manera,  si se está  programando en conjunto, los demás programadores podrán entender más rápido lo que se ha hecho.</w:t>
      </w:r>
    </w:p>
    <w:p w14:paraId="7197E21D" w14:textId="32750204" w:rsidR="00940FDE" w:rsidRDefault="00940FDE" w:rsidP="00940FDE">
      <w:pPr>
        <w:pStyle w:val="Prrafodelista"/>
        <w:numPr>
          <w:ilvl w:val="0"/>
          <w:numId w:val="13"/>
        </w:numPr>
        <w:jc w:val="both"/>
        <w:rPr>
          <w:rStyle w:val="Textoennegrita"/>
          <w:b w:val="0"/>
          <w:sz w:val="24"/>
        </w:rPr>
      </w:pPr>
      <w:r>
        <w:rPr>
          <w:rStyle w:val="Textoennegrita"/>
          <w:b w:val="0"/>
          <w:sz w:val="24"/>
        </w:rPr>
        <w:t>Es más fácil encontrar herramientas como librerías adaptadas al framework para facilitar el desarrollo.</w:t>
      </w:r>
    </w:p>
    <w:p w14:paraId="4DDB32FC" w14:textId="7395F752" w:rsidR="00940FDE" w:rsidRDefault="00940FDE" w:rsidP="00940FDE">
      <w:pPr>
        <w:jc w:val="both"/>
        <w:rPr>
          <w:rStyle w:val="nfasisintenso"/>
        </w:rPr>
      </w:pPr>
    </w:p>
    <w:p w14:paraId="6183DA89" w14:textId="77777777" w:rsidR="00940FDE" w:rsidRDefault="00940FDE" w:rsidP="00940FDE">
      <w:pPr>
        <w:jc w:val="both"/>
        <w:rPr>
          <w:rStyle w:val="nfasisintenso"/>
          <w:sz w:val="24"/>
        </w:rPr>
      </w:pPr>
    </w:p>
    <w:p w14:paraId="5B3DF70E" w14:textId="6545F457" w:rsidR="00940FDE" w:rsidRDefault="005276B3" w:rsidP="006E6D2F">
      <w:pPr>
        <w:pStyle w:val="Ttulo3"/>
        <w:rPr>
          <w:rStyle w:val="nfasisintenso"/>
          <w:i w:val="0"/>
          <w:iCs w:val="0"/>
          <w:color w:val="1F3763" w:themeColor="accent1" w:themeShade="7F"/>
          <w:sz w:val="28"/>
        </w:rPr>
      </w:pPr>
      <w:r>
        <w:rPr>
          <w:rStyle w:val="nfasisintenso"/>
          <w:i w:val="0"/>
          <w:iCs w:val="0"/>
          <w:color w:val="1F3763" w:themeColor="accent1" w:themeShade="7F"/>
          <w:sz w:val="28"/>
        </w:rPr>
        <w:t>Conclusión</w:t>
      </w:r>
    </w:p>
    <w:p w14:paraId="51BD0DE7" w14:textId="77777777" w:rsidR="00696413" w:rsidRPr="00696413" w:rsidRDefault="00696413" w:rsidP="00696413"/>
    <w:p w14:paraId="124EFE7D" w14:textId="197F451D" w:rsidR="00940FDE" w:rsidRDefault="00940FDE" w:rsidP="00940FDE">
      <w:pPr>
        <w:jc w:val="both"/>
        <w:rPr>
          <w:rStyle w:val="Textoennegrita"/>
          <w:b w:val="0"/>
          <w:sz w:val="24"/>
        </w:rPr>
      </w:pPr>
      <w:r>
        <w:rPr>
          <w:rStyle w:val="nfasisintenso"/>
          <w:sz w:val="24"/>
        </w:rPr>
        <w:tab/>
      </w:r>
      <w:r>
        <w:rPr>
          <w:rStyle w:val="Textoennegrita"/>
          <w:b w:val="0"/>
          <w:sz w:val="24"/>
        </w:rPr>
        <w:t>El uso de un framework para el desarrollo de una aplicación implica el que se debe de tener un proceso de aprendizaje primero para poder utilizar correctamente este framework.</w:t>
      </w:r>
    </w:p>
    <w:p w14:paraId="4A214582" w14:textId="77777777" w:rsidR="001B0F45" w:rsidRDefault="00940FDE" w:rsidP="001B0F45">
      <w:pPr>
        <w:jc w:val="both"/>
        <w:rPr>
          <w:rStyle w:val="Textoennegrita"/>
          <w:b w:val="0"/>
          <w:sz w:val="24"/>
        </w:rPr>
      </w:pPr>
      <w:r>
        <w:rPr>
          <w:rStyle w:val="Textoennegrita"/>
          <w:b w:val="0"/>
          <w:sz w:val="24"/>
        </w:rPr>
        <w:tab/>
      </w:r>
      <w:r w:rsidR="001B0F45">
        <w:rPr>
          <w:rStyle w:val="Textoennegrita"/>
          <w:b w:val="0"/>
          <w:sz w:val="24"/>
        </w:rPr>
        <w:t xml:space="preserve">Los frameworks, como se mencionó en las ventajas, al proporcionar una estructura, un esqueleto, nos hace la vida más fácil como programadores Esto debido a que, primero, facilita el desarrollo y segundo, nos facilita la modificación de código independientemente de si el proyecto en conjunto, que es lo más común en el desarrollo de software. </w:t>
      </w:r>
    </w:p>
    <w:p w14:paraId="79747772" w14:textId="24E75E19" w:rsidR="001B0F45" w:rsidRPr="00696413" w:rsidRDefault="001B0F45" w:rsidP="001B0F45">
      <w:pPr>
        <w:jc w:val="both"/>
        <w:rPr>
          <w:bCs/>
          <w:sz w:val="24"/>
        </w:rPr>
      </w:pPr>
      <w:r>
        <w:rPr>
          <w:rStyle w:val="Textoennegrita"/>
          <w:b w:val="0"/>
          <w:sz w:val="24"/>
        </w:rPr>
        <w:tab/>
        <w:t>La selección de un frameworkes una tarea difícil, debido a los tantos frameworks que existen y en los diferentes lenguajes. Sin embargo, al final solamente permanecerán los que estén mejor definidos, para la aplicación, incluso si no permanece ningún framework, se puede comenzar a crear uno propio con las necesidades que requiere la aplicación.</w:t>
      </w:r>
    </w:p>
    <w:p w14:paraId="5D2BFC73" w14:textId="18A697FB" w:rsidR="006E6D2F" w:rsidRDefault="006E6D2F" w:rsidP="001B0F45">
      <w:pPr>
        <w:jc w:val="both"/>
        <w:rPr>
          <w:sz w:val="36"/>
        </w:rPr>
      </w:pPr>
    </w:p>
    <w:p w14:paraId="7EABDCA6" w14:textId="77777777" w:rsidR="00696413" w:rsidRDefault="00696413" w:rsidP="00CD087B">
      <w:pPr>
        <w:pStyle w:val="Subttulo"/>
        <w:rPr>
          <w:sz w:val="36"/>
        </w:rPr>
      </w:pPr>
    </w:p>
    <w:p w14:paraId="69A23234" w14:textId="77777777" w:rsidR="00696413" w:rsidRDefault="00696413" w:rsidP="00CD087B">
      <w:pPr>
        <w:pStyle w:val="Subttulo"/>
        <w:rPr>
          <w:sz w:val="36"/>
        </w:rPr>
      </w:pPr>
    </w:p>
    <w:p w14:paraId="75E614E4" w14:textId="53AB31CC" w:rsidR="00223C68" w:rsidRPr="00CD087B" w:rsidRDefault="00223C68" w:rsidP="00CD087B">
      <w:pPr>
        <w:pStyle w:val="Subttulo"/>
        <w:rPr>
          <w:sz w:val="36"/>
        </w:rPr>
      </w:pPr>
      <w:r w:rsidRPr="00CD087B">
        <w:rPr>
          <w:sz w:val="36"/>
        </w:rPr>
        <w:lastRenderedPageBreak/>
        <w:t>Visual Studio 2015</w:t>
      </w:r>
    </w:p>
    <w:p w14:paraId="2C12E8F4" w14:textId="36419736" w:rsidR="009312A8" w:rsidRDefault="009312A8" w:rsidP="009312A8">
      <w:pPr>
        <w:pStyle w:val="Ttulo3"/>
        <w:rPr>
          <w:sz w:val="28"/>
        </w:rPr>
      </w:pPr>
      <w:r w:rsidRPr="009312A8">
        <w:rPr>
          <w:sz w:val="28"/>
        </w:rPr>
        <w:t>¿Qué es</w:t>
      </w:r>
      <w:r>
        <w:rPr>
          <w:sz w:val="28"/>
        </w:rPr>
        <w:t xml:space="preserve"> </w:t>
      </w:r>
      <w:r w:rsidRPr="009312A8">
        <w:rPr>
          <w:sz w:val="28"/>
        </w:rPr>
        <w:t>Microsoft Visual Studio 2015?</w:t>
      </w:r>
    </w:p>
    <w:p w14:paraId="0D52D527" w14:textId="77777777" w:rsidR="00696413" w:rsidRPr="00696413" w:rsidRDefault="00696413" w:rsidP="00696413"/>
    <w:p w14:paraId="17533436" w14:textId="7942BDD7" w:rsidR="00573943" w:rsidRPr="009312A8" w:rsidRDefault="00573943" w:rsidP="00573943">
      <w:pPr>
        <w:ind w:firstLine="708"/>
        <w:jc w:val="both"/>
        <w:rPr>
          <w:iCs/>
          <w:sz w:val="24"/>
        </w:rPr>
      </w:pPr>
      <w:r>
        <w:rPr>
          <w:rStyle w:val="nfasisintenso"/>
          <w:i w:val="0"/>
          <w:color w:val="auto"/>
          <w:sz w:val="24"/>
        </w:rPr>
        <w:t>E</w:t>
      </w:r>
      <w:r w:rsidRPr="00A5377C">
        <w:rPr>
          <w:rStyle w:val="nfasisintenso"/>
          <w:i w:val="0"/>
          <w:color w:val="auto"/>
          <w:sz w:val="24"/>
        </w:rPr>
        <w:t xml:space="preserve">s un conjunto de herramientas para crear software, desde la fase de diseño pasando por la fase de </w:t>
      </w:r>
      <w:r>
        <w:rPr>
          <w:rStyle w:val="nfasisintenso"/>
          <w:i w:val="0"/>
          <w:color w:val="auto"/>
          <w:sz w:val="24"/>
        </w:rPr>
        <w:t>proyección</w:t>
      </w:r>
      <w:r w:rsidRPr="00A5377C">
        <w:rPr>
          <w:rStyle w:val="nfasisintenso"/>
          <w:i w:val="0"/>
          <w:color w:val="auto"/>
          <w:sz w:val="24"/>
        </w:rPr>
        <w:t xml:space="preserve"> de la interfaz de usuario, codificación, pruebas, depuración, análisis de la calidad y el rendimiento del código, implementación en los clientes y recopilación de telemetría</w:t>
      </w:r>
      <w:del w:id="21" w:author="Profesor" w:date="2017-07-19T14:16:00Z">
        <w:r w:rsidRPr="00A5377C" w:rsidDel="00C92276">
          <w:rPr>
            <w:rStyle w:val="nfasisintenso"/>
            <w:i w:val="0"/>
            <w:color w:val="auto"/>
            <w:sz w:val="24"/>
          </w:rPr>
          <w:delText xml:space="preserve"> </w:delText>
        </w:r>
      </w:del>
      <w:r>
        <w:rPr>
          <w:rStyle w:val="Refdenotaalpie"/>
          <w:iCs/>
          <w:sz w:val="24"/>
        </w:rPr>
        <w:footnoteReference w:id="8"/>
      </w:r>
      <w:ins w:id="22" w:author="Profesor" w:date="2017-07-19T14:16:00Z">
        <w:r w:rsidR="00C92276">
          <w:rPr>
            <w:rStyle w:val="nfasisintenso"/>
            <w:i w:val="0"/>
            <w:color w:val="auto"/>
            <w:sz w:val="24"/>
          </w:rPr>
          <w:t xml:space="preserve"> </w:t>
        </w:r>
      </w:ins>
      <w:r w:rsidRPr="00A5377C">
        <w:rPr>
          <w:rStyle w:val="nfasisintenso"/>
          <w:i w:val="0"/>
          <w:color w:val="auto"/>
          <w:sz w:val="24"/>
        </w:rPr>
        <w:t>de uso. Estas herramientas están diseñadas para trabajar juntas de la forma más eficiente posible y todas se exponen a través del Entorno de desarrollo integrado (IDE) de Visual Studio</w:t>
      </w:r>
      <w:r>
        <w:rPr>
          <w:rStyle w:val="nfasisintenso"/>
          <w:i w:val="0"/>
          <w:color w:val="auto"/>
          <w:sz w:val="24"/>
        </w:rPr>
        <w:t xml:space="preserve"> [12].</w:t>
      </w:r>
    </w:p>
    <w:p w14:paraId="620C47EB" w14:textId="7175F71D" w:rsidR="00223C68" w:rsidRPr="00223C68" w:rsidRDefault="00223C68" w:rsidP="00223C68">
      <w:r>
        <w:tab/>
      </w:r>
    </w:p>
    <w:p w14:paraId="53DE50AC" w14:textId="1593A40D" w:rsidR="00223C68" w:rsidRDefault="00223C68" w:rsidP="006E6D2F">
      <w:pPr>
        <w:pStyle w:val="Ttulo3"/>
        <w:rPr>
          <w:rStyle w:val="nfasisintenso"/>
          <w:i w:val="0"/>
          <w:iCs w:val="0"/>
          <w:color w:val="1F3763" w:themeColor="accent1" w:themeShade="7F"/>
          <w:sz w:val="28"/>
        </w:rPr>
      </w:pPr>
      <w:r w:rsidRPr="006E6D2F">
        <w:rPr>
          <w:rStyle w:val="nfasisintenso"/>
          <w:i w:val="0"/>
          <w:iCs w:val="0"/>
          <w:color w:val="1F3763" w:themeColor="accent1" w:themeShade="7F"/>
          <w:sz w:val="28"/>
        </w:rPr>
        <w:t>¿Por qué</w:t>
      </w:r>
      <w:r w:rsidR="0086101D">
        <w:rPr>
          <w:rStyle w:val="nfasisintenso"/>
          <w:i w:val="0"/>
          <w:iCs w:val="0"/>
          <w:color w:val="1F3763" w:themeColor="accent1" w:themeShade="7F"/>
          <w:sz w:val="28"/>
        </w:rPr>
        <w:t xml:space="preserve"> usar</w:t>
      </w:r>
      <w:r w:rsidRPr="006E6D2F">
        <w:rPr>
          <w:rStyle w:val="nfasisintenso"/>
          <w:i w:val="0"/>
          <w:iCs w:val="0"/>
          <w:color w:val="1F3763" w:themeColor="accent1" w:themeShade="7F"/>
          <w:sz w:val="28"/>
        </w:rPr>
        <w:t xml:space="preserve"> Visual Studio como entorno de desarrollo?</w:t>
      </w:r>
    </w:p>
    <w:p w14:paraId="5C09334E" w14:textId="77777777" w:rsidR="00573943" w:rsidRPr="00573943" w:rsidRDefault="00573943" w:rsidP="00573943"/>
    <w:p w14:paraId="09573F6B" w14:textId="2C31B6F4" w:rsidR="00573943" w:rsidRDefault="00573943" w:rsidP="00573943">
      <w:pPr>
        <w:ind w:firstLine="708"/>
        <w:jc w:val="both"/>
        <w:rPr>
          <w:rStyle w:val="nfasisintenso"/>
          <w:i w:val="0"/>
          <w:color w:val="auto"/>
          <w:sz w:val="24"/>
        </w:rPr>
      </w:pPr>
      <w:r>
        <w:rPr>
          <w:rStyle w:val="nfasisintenso"/>
          <w:i w:val="0"/>
          <w:color w:val="auto"/>
          <w:sz w:val="24"/>
        </w:rPr>
        <w:t>Esto debido a que es un IDE muy extensible y gratuito, un entorno de desarrollo muy amigable y completo donde se puede desarrollar aplicaciones modernas para Windows, Android e iOS, además de aplicaciones web y servicios en la nube como Microsoft Azure.</w:t>
      </w:r>
    </w:p>
    <w:p w14:paraId="56EAD87C" w14:textId="34BB1D13" w:rsidR="00CD087B" w:rsidRPr="00CD087B" w:rsidRDefault="009312A8" w:rsidP="00223C68">
      <w:pPr>
        <w:jc w:val="both"/>
        <w:rPr>
          <w:rStyle w:val="nfasisintenso"/>
          <w:i w:val="0"/>
          <w:color w:val="auto"/>
          <w:sz w:val="24"/>
        </w:rPr>
      </w:pPr>
      <w:r w:rsidRPr="00CD087B">
        <w:rPr>
          <w:rStyle w:val="nfasisintenso"/>
          <w:i w:val="0"/>
          <w:color w:val="auto"/>
          <w:sz w:val="24"/>
        </w:rPr>
        <w:t xml:space="preserve"> </w:t>
      </w:r>
    </w:p>
    <w:p w14:paraId="73A4AA6B" w14:textId="76F5128F" w:rsidR="006E6D2F" w:rsidRDefault="006E6D2F" w:rsidP="006E6D2F">
      <w:pPr>
        <w:pStyle w:val="Ttulo3"/>
        <w:rPr>
          <w:rStyle w:val="nfasisintenso"/>
          <w:i w:val="0"/>
          <w:iCs w:val="0"/>
          <w:color w:val="1F3763" w:themeColor="accent1" w:themeShade="7F"/>
          <w:sz w:val="28"/>
        </w:rPr>
      </w:pPr>
      <w:r w:rsidRPr="006E6D2F">
        <w:rPr>
          <w:rStyle w:val="nfasisintenso"/>
          <w:i w:val="0"/>
          <w:iCs w:val="0"/>
          <w:color w:val="1F3763" w:themeColor="accent1" w:themeShade="7F"/>
          <w:sz w:val="28"/>
        </w:rPr>
        <w:t>Servicios de Visual Studio</w:t>
      </w:r>
    </w:p>
    <w:p w14:paraId="32D5F827" w14:textId="77777777" w:rsidR="00696413" w:rsidRPr="00696413" w:rsidRDefault="00696413" w:rsidP="00696413"/>
    <w:p w14:paraId="46584E6E" w14:textId="77777777" w:rsidR="00573943" w:rsidRDefault="00CD087B" w:rsidP="00573943">
      <w:pPr>
        <w:jc w:val="both"/>
        <w:rPr>
          <w:sz w:val="24"/>
        </w:rPr>
      </w:pPr>
      <w:r>
        <w:rPr>
          <w:sz w:val="24"/>
        </w:rPr>
        <w:tab/>
      </w:r>
      <w:r w:rsidR="00573943">
        <w:rPr>
          <w:sz w:val="24"/>
        </w:rPr>
        <w:t>Visual Studio permite crear muchos tipos de aplicaciones, desde las más sencillas aplicaciones y juegos de la tienda para clientes móviles, hasta sistemas grandes y complejos para empresas y centros de desarrollo. En Visual Studio se pueden crear:</w:t>
      </w:r>
    </w:p>
    <w:p w14:paraId="44C5B5C4" w14:textId="77777777" w:rsidR="00573943" w:rsidRDefault="00573943" w:rsidP="00573943">
      <w:pPr>
        <w:pStyle w:val="Prrafodelista"/>
        <w:numPr>
          <w:ilvl w:val="0"/>
          <w:numId w:val="14"/>
        </w:numPr>
        <w:jc w:val="both"/>
        <w:rPr>
          <w:sz w:val="24"/>
        </w:rPr>
      </w:pPr>
      <w:r w:rsidRPr="00CD087B">
        <w:rPr>
          <w:sz w:val="24"/>
        </w:rPr>
        <w:t>Aplicaciones y juegos que se ejecutan no solo en Windows, sino también en Android y en iOS</w:t>
      </w:r>
      <w:r>
        <w:rPr>
          <w:sz w:val="24"/>
        </w:rPr>
        <w:t>.</w:t>
      </w:r>
    </w:p>
    <w:p w14:paraId="6FDAF7F1" w14:textId="77777777" w:rsidR="00573943" w:rsidRDefault="00573943" w:rsidP="00573943">
      <w:pPr>
        <w:pStyle w:val="Prrafodelista"/>
        <w:numPr>
          <w:ilvl w:val="0"/>
          <w:numId w:val="14"/>
        </w:numPr>
        <w:jc w:val="both"/>
        <w:rPr>
          <w:sz w:val="24"/>
        </w:rPr>
      </w:pPr>
      <w:r>
        <w:rPr>
          <w:sz w:val="24"/>
        </w:rPr>
        <w:t>S</w:t>
      </w:r>
      <w:r w:rsidRPr="00CD087B">
        <w:rPr>
          <w:sz w:val="24"/>
        </w:rPr>
        <w:t>itios web y servicios web basados en ASP.NET, JQuery, AngularJS y otros entornos populares.</w:t>
      </w:r>
    </w:p>
    <w:p w14:paraId="3E66CD4A" w14:textId="77777777" w:rsidR="00573943" w:rsidRDefault="00573943" w:rsidP="00573943">
      <w:pPr>
        <w:pStyle w:val="Prrafodelista"/>
        <w:numPr>
          <w:ilvl w:val="0"/>
          <w:numId w:val="14"/>
        </w:numPr>
        <w:jc w:val="both"/>
        <w:rPr>
          <w:sz w:val="24"/>
        </w:rPr>
      </w:pPr>
      <w:r>
        <w:rPr>
          <w:sz w:val="24"/>
        </w:rPr>
        <w:t>A</w:t>
      </w:r>
      <w:r w:rsidRPr="0086101D">
        <w:rPr>
          <w:sz w:val="24"/>
        </w:rPr>
        <w:t xml:space="preserve">plicaciones para dispositivos y plataformas tan diversas como Azure, Office, Sharepoint, Hololens, </w:t>
      </w:r>
      <w:r>
        <w:rPr>
          <w:sz w:val="24"/>
        </w:rPr>
        <w:t>Kinect e Internet solo por nombrar algunos ejemplos.</w:t>
      </w:r>
    </w:p>
    <w:p w14:paraId="08DE69BA" w14:textId="77777777" w:rsidR="00573943" w:rsidRDefault="00573943" w:rsidP="00573943">
      <w:pPr>
        <w:pStyle w:val="Prrafodelista"/>
        <w:numPr>
          <w:ilvl w:val="0"/>
          <w:numId w:val="14"/>
        </w:numPr>
        <w:jc w:val="both"/>
        <w:rPr>
          <w:sz w:val="24"/>
        </w:rPr>
      </w:pPr>
      <w:r>
        <w:rPr>
          <w:sz w:val="24"/>
        </w:rPr>
        <w:t>J</w:t>
      </w:r>
      <w:r w:rsidRPr="0086101D">
        <w:rPr>
          <w:sz w:val="24"/>
        </w:rPr>
        <w:t>uegos y aplicaciones con gráficos avanzados para una variedad de dispositivos Windows, incluido Xbox, con DirectX</w:t>
      </w:r>
      <w:r>
        <w:rPr>
          <w:sz w:val="24"/>
        </w:rPr>
        <w:t>.</w:t>
      </w:r>
    </w:p>
    <w:p w14:paraId="3D914A2A" w14:textId="3E39B16C" w:rsidR="0086101D" w:rsidRDefault="0086101D" w:rsidP="00573943">
      <w:pPr>
        <w:jc w:val="both"/>
        <w:rPr>
          <w:sz w:val="24"/>
        </w:rPr>
      </w:pPr>
    </w:p>
    <w:p w14:paraId="6DD3F5EC" w14:textId="1079DA0B" w:rsidR="0086101D" w:rsidDel="00C92276" w:rsidRDefault="0086101D" w:rsidP="0086101D">
      <w:pPr>
        <w:pStyle w:val="Prrafodelista"/>
        <w:jc w:val="both"/>
        <w:rPr>
          <w:del w:id="23" w:author="Profesor" w:date="2017-07-19T14:16:00Z"/>
          <w:sz w:val="24"/>
        </w:rPr>
      </w:pPr>
    </w:p>
    <w:p w14:paraId="39484605" w14:textId="2DAE9211" w:rsidR="0086101D" w:rsidDel="00C92276" w:rsidRDefault="0086101D" w:rsidP="0086101D">
      <w:pPr>
        <w:pStyle w:val="Prrafodelista"/>
        <w:jc w:val="both"/>
        <w:rPr>
          <w:del w:id="24" w:author="Profesor" w:date="2017-07-19T14:16:00Z"/>
          <w:sz w:val="24"/>
        </w:rPr>
      </w:pPr>
    </w:p>
    <w:p w14:paraId="72C6C27C" w14:textId="1D266740" w:rsidR="0086101D" w:rsidDel="00C92276" w:rsidRDefault="0086101D" w:rsidP="0086101D">
      <w:pPr>
        <w:pStyle w:val="Prrafodelista"/>
        <w:jc w:val="both"/>
        <w:rPr>
          <w:del w:id="25" w:author="Profesor" w:date="2017-07-19T14:16:00Z"/>
          <w:sz w:val="24"/>
        </w:rPr>
      </w:pPr>
    </w:p>
    <w:p w14:paraId="4687A2B9" w14:textId="1DD7FF38" w:rsidR="0086101D" w:rsidRDefault="0086101D" w:rsidP="0086101D">
      <w:pPr>
        <w:pStyle w:val="Prrafodelista"/>
        <w:jc w:val="both"/>
        <w:rPr>
          <w:sz w:val="24"/>
        </w:rPr>
      </w:pPr>
    </w:p>
    <w:p w14:paraId="0266BFD8" w14:textId="77777777" w:rsidR="00021BEC" w:rsidRPr="0086101D" w:rsidRDefault="00021BEC" w:rsidP="0086101D">
      <w:pPr>
        <w:pStyle w:val="Prrafodelista"/>
        <w:jc w:val="both"/>
        <w:rPr>
          <w:sz w:val="24"/>
        </w:rPr>
      </w:pPr>
    </w:p>
    <w:p w14:paraId="1FC3AC9C" w14:textId="2D8CF32F" w:rsidR="0086101D" w:rsidRDefault="0086101D" w:rsidP="0086101D">
      <w:pPr>
        <w:pStyle w:val="Ttulo3"/>
        <w:rPr>
          <w:sz w:val="28"/>
        </w:rPr>
      </w:pPr>
      <w:r w:rsidRPr="0086101D">
        <w:rPr>
          <w:sz w:val="28"/>
        </w:rPr>
        <w:t>Visual Studio 2015 como un IDE</w:t>
      </w:r>
    </w:p>
    <w:p w14:paraId="63912940" w14:textId="604AD3E0" w:rsidR="001B586E" w:rsidRDefault="001B586E" w:rsidP="001B586E"/>
    <w:p w14:paraId="31AF2566" w14:textId="77777777" w:rsidR="00F950B2" w:rsidRDefault="00F950B2" w:rsidP="001B586E"/>
    <w:p w14:paraId="7893766D" w14:textId="243004CE" w:rsidR="00573943" w:rsidRPr="001B586E" w:rsidRDefault="001B586E" w:rsidP="00573943">
      <w:pPr>
        <w:jc w:val="both"/>
      </w:pPr>
      <w:r>
        <w:rPr>
          <w:sz w:val="24"/>
        </w:rPr>
        <w:tab/>
      </w:r>
      <w:r w:rsidR="00573943">
        <w:rPr>
          <w:sz w:val="24"/>
        </w:rPr>
        <w:t>Visual Studio, como se ha mencionando con anterioridad, es una herramienta fuerte para el desarrollo de aplicaciones. Por todo lo que ésta nos puede dar, a continuación, se verán muchos de los servicios que nos proporciona la IDE para un desarrollo de aplicaciones cómodo y rápido</w:t>
      </w:r>
      <w:ins w:id="26" w:author="Profesor" w:date="2017-07-19T14:16:00Z">
        <w:r w:rsidR="00C92276">
          <w:rPr>
            <w:sz w:val="24"/>
          </w:rPr>
          <w:t xml:space="preserve">, ver </w:t>
        </w:r>
      </w:ins>
      <w:del w:id="27" w:author="Profesor" w:date="2017-07-19T14:16:00Z">
        <w:r w:rsidR="000778BD" w:rsidDel="00C92276">
          <w:rPr>
            <w:sz w:val="24"/>
          </w:rPr>
          <w:delText xml:space="preserve"> </w:delText>
        </w:r>
        <w:r w:rsidR="000778BD" w:rsidRPr="000778BD" w:rsidDel="00C92276">
          <w:rPr>
            <w:sz w:val="24"/>
            <w:highlight w:val="yellow"/>
          </w:rPr>
          <w:delText>(</w:delText>
        </w:r>
      </w:del>
      <w:r w:rsidR="000778BD" w:rsidRPr="000778BD">
        <w:rPr>
          <w:sz w:val="24"/>
          <w:highlight w:val="yellow"/>
        </w:rPr>
        <w:t>Figura 1</w:t>
      </w:r>
      <w:del w:id="28" w:author="Profesor" w:date="2017-07-19T14:16:00Z">
        <w:r w:rsidR="000778BD" w:rsidRPr="000778BD" w:rsidDel="00C92276">
          <w:rPr>
            <w:sz w:val="24"/>
            <w:highlight w:val="yellow"/>
          </w:rPr>
          <w:delText>)</w:delText>
        </w:r>
      </w:del>
      <w:del w:id="29" w:author="Profesor" w:date="2017-07-19T14:17:00Z">
        <w:r w:rsidR="00573943" w:rsidDel="00C92276">
          <w:rPr>
            <w:sz w:val="24"/>
          </w:rPr>
          <w:delText>,</w:delText>
        </w:r>
      </w:del>
      <w:ins w:id="30" w:author="Profesor" w:date="2017-07-19T14:17:00Z">
        <w:r w:rsidR="00C92276">
          <w:rPr>
            <w:sz w:val="24"/>
          </w:rPr>
          <w:t>;</w:t>
        </w:r>
      </w:ins>
      <w:r w:rsidR="00573943">
        <w:rPr>
          <w:sz w:val="24"/>
        </w:rPr>
        <w:t xml:space="preserve"> la posibilidad de mantenerte siempre actualizado en las versiones de software que se usa, los servicios personalizados con el inicio de sesión, la posibilidad de trabajo en equipo con versiones, etc.</w:t>
      </w:r>
    </w:p>
    <w:p w14:paraId="4C332856" w14:textId="77777777" w:rsidR="00573943" w:rsidRDefault="00573943" w:rsidP="00573943">
      <w:pPr>
        <w:rPr>
          <w:sz w:val="24"/>
        </w:rPr>
      </w:pPr>
      <w:r>
        <w:rPr>
          <w:sz w:val="24"/>
        </w:rPr>
        <w:t xml:space="preserve"> </w:t>
      </w:r>
    </w:p>
    <w:p w14:paraId="2CA788CE" w14:textId="4183CE70" w:rsidR="00CD087B" w:rsidRDefault="0086101D" w:rsidP="00573943">
      <w:pPr>
        <w:jc w:val="both"/>
        <w:rPr>
          <w:sz w:val="24"/>
        </w:rPr>
      </w:pPr>
      <w:r>
        <w:rPr>
          <w:sz w:val="24"/>
        </w:rPr>
        <w:t xml:space="preserve"> </w:t>
      </w:r>
    </w:p>
    <w:p w14:paraId="3837DB0B" w14:textId="77777777" w:rsidR="001B586E" w:rsidRDefault="0086101D" w:rsidP="001B586E">
      <w:pPr>
        <w:keepNext/>
      </w:pPr>
      <w:r>
        <w:rPr>
          <w:rFonts w:ascii="Helvetica" w:hAnsi="Helvetica" w:cs="Arial"/>
          <w:noProof/>
          <w:color w:val="333333"/>
          <w:sz w:val="21"/>
          <w:szCs w:val="21"/>
          <w:lang w:eastAsia="es-MX"/>
        </w:rPr>
        <w:lastRenderedPageBreak/>
        <w:drawing>
          <wp:inline distT="0" distB="0" distL="0" distR="0" wp14:anchorId="3DCBF940" wp14:editId="4D03F173">
            <wp:extent cx="5612130" cy="5129706"/>
            <wp:effectExtent l="0" t="0" r="7620" b="0"/>
            <wp:docPr id="2" name="Imagen 2" descr="IDE de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4e43fb2-7095-4359-b9ff-f6b112934d83" descr="IDE de Visual Studi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2130" cy="5129706"/>
                    </a:xfrm>
                    <a:prstGeom prst="rect">
                      <a:avLst/>
                    </a:prstGeom>
                    <a:noFill/>
                    <a:ln>
                      <a:noFill/>
                    </a:ln>
                  </pic:spPr>
                </pic:pic>
              </a:graphicData>
            </a:graphic>
          </wp:inline>
        </w:drawing>
      </w:r>
    </w:p>
    <w:p w14:paraId="3EC99DA5" w14:textId="52DCDFE5" w:rsidR="0086101D" w:rsidRPr="00CD087B" w:rsidRDefault="00CD0FB0" w:rsidP="00076C9A">
      <w:pPr>
        <w:pStyle w:val="Descripcin"/>
        <w:jc w:val="both"/>
        <w:rPr>
          <w:sz w:val="24"/>
        </w:rPr>
      </w:pPr>
      <w:r>
        <w:t xml:space="preserve">Figura </w:t>
      </w:r>
      <w:r w:rsidR="000826E8">
        <w:t xml:space="preserve"> </w:t>
      </w:r>
      <w:fldSimple w:instr=" SEQ Figura \* ARABIC ">
        <w:r w:rsidR="0010699F">
          <w:rPr>
            <w:noProof/>
          </w:rPr>
          <w:t>1</w:t>
        </w:r>
      </w:fldSimple>
      <w:r w:rsidR="001B586E">
        <w:t>. Captura de pantalla de Visual Studio con las secciones resaltadas. Imagen tomada de la referencia [12]</w:t>
      </w:r>
    </w:p>
    <w:p w14:paraId="4C6EE74B" w14:textId="5B05818D" w:rsidR="001B586E" w:rsidRDefault="001B586E" w:rsidP="006E6D2F">
      <w:pPr>
        <w:jc w:val="both"/>
        <w:rPr>
          <w:rStyle w:val="nfasisintenso"/>
          <w:i w:val="0"/>
          <w:sz w:val="28"/>
        </w:rPr>
      </w:pPr>
      <w:r>
        <w:rPr>
          <w:rStyle w:val="nfasisintenso"/>
          <w:i w:val="0"/>
          <w:sz w:val="28"/>
        </w:rPr>
        <w:t>Inicio de sesión</w:t>
      </w:r>
    </w:p>
    <w:p w14:paraId="70AE7403" w14:textId="4099A536" w:rsidR="006E6D2F" w:rsidRDefault="001B586E" w:rsidP="006E6D2F">
      <w:pPr>
        <w:jc w:val="both"/>
        <w:rPr>
          <w:rStyle w:val="nfasisintenso"/>
          <w:i w:val="0"/>
          <w:color w:val="auto"/>
          <w:sz w:val="24"/>
        </w:rPr>
      </w:pPr>
      <w:r>
        <w:rPr>
          <w:rStyle w:val="nfasisintenso"/>
          <w:i w:val="0"/>
          <w:color w:val="auto"/>
          <w:sz w:val="24"/>
        </w:rPr>
        <w:tab/>
        <w:t>Al momento de iniciar sesión Visual Studio permite sincronizar sus configuraciones con la de otros dis</w:t>
      </w:r>
      <w:r w:rsidR="00696413">
        <w:rPr>
          <w:rStyle w:val="nfasisintenso"/>
          <w:i w:val="0"/>
          <w:color w:val="auto"/>
          <w:sz w:val="24"/>
        </w:rPr>
        <w:t>positivos como las posiciones de las ventanas y conectarse automáticamente a los servicios que pueda necesitar como la suscripción a Microsoft Azure y Visual Studio Team Services, este último se explicará más adelante.</w:t>
      </w:r>
    </w:p>
    <w:p w14:paraId="0ABD7DB8" w14:textId="0BE6E631" w:rsidR="001C0906" w:rsidRDefault="001C0906" w:rsidP="006E6D2F">
      <w:pPr>
        <w:jc w:val="both"/>
        <w:rPr>
          <w:rStyle w:val="nfasisintenso"/>
          <w:i w:val="0"/>
          <w:color w:val="auto"/>
          <w:sz w:val="24"/>
        </w:rPr>
      </w:pPr>
    </w:p>
    <w:p w14:paraId="56F197E2" w14:textId="5C3D5895" w:rsidR="004B32B5" w:rsidRDefault="004B32B5" w:rsidP="004B32B5">
      <w:pPr>
        <w:jc w:val="both"/>
        <w:rPr>
          <w:rStyle w:val="nfasisintenso"/>
          <w:i w:val="0"/>
          <w:sz w:val="28"/>
        </w:rPr>
      </w:pPr>
      <w:r>
        <w:rPr>
          <w:rStyle w:val="nfasisintenso"/>
          <w:i w:val="0"/>
          <w:sz w:val="28"/>
        </w:rPr>
        <w:t>Mantente actualizado</w:t>
      </w:r>
    </w:p>
    <w:p w14:paraId="387C375A" w14:textId="553A176F" w:rsidR="004B32B5" w:rsidRDefault="004B32B5" w:rsidP="004B32B5">
      <w:pPr>
        <w:jc w:val="both"/>
        <w:rPr>
          <w:rStyle w:val="nfasisintenso"/>
          <w:i w:val="0"/>
          <w:color w:val="auto"/>
          <w:sz w:val="24"/>
        </w:rPr>
      </w:pPr>
      <w:r>
        <w:rPr>
          <w:rStyle w:val="nfasisintenso"/>
          <w:i w:val="0"/>
          <w:color w:val="auto"/>
          <w:sz w:val="24"/>
        </w:rPr>
        <w:tab/>
        <w:t xml:space="preserve">En el icono de notificaciones de la barra de título, le avisa cuando hay actualizaciones disponibles para Visual Studio o para otros componentes que usted haya instalado. Se </w:t>
      </w:r>
      <w:r>
        <w:rPr>
          <w:rStyle w:val="nfasisintenso"/>
          <w:i w:val="0"/>
          <w:color w:val="auto"/>
          <w:sz w:val="24"/>
        </w:rPr>
        <w:lastRenderedPageBreak/>
        <w:t>puede elegir que acción desea realizar ante estas actualizaciones, si desea omitirlas o hacerlas.</w:t>
      </w:r>
    </w:p>
    <w:p w14:paraId="30A1EFD1" w14:textId="3B0F9B78" w:rsidR="004B32B5" w:rsidRDefault="004B32B5" w:rsidP="004B32B5">
      <w:pPr>
        <w:jc w:val="both"/>
        <w:rPr>
          <w:rStyle w:val="nfasisintenso"/>
          <w:i w:val="0"/>
          <w:color w:val="auto"/>
          <w:sz w:val="24"/>
        </w:rPr>
      </w:pPr>
    </w:p>
    <w:p w14:paraId="78F9A0CD" w14:textId="16C41009" w:rsidR="004B32B5" w:rsidRDefault="004B32B5" w:rsidP="004B32B5">
      <w:pPr>
        <w:jc w:val="both"/>
        <w:rPr>
          <w:rStyle w:val="nfasisintenso"/>
          <w:i w:val="0"/>
          <w:sz w:val="28"/>
        </w:rPr>
      </w:pPr>
      <w:r>
        <w:rPr>
          <w:rStyle w:val="nfasisintenso"/>
          <w:i w:val="0"/>
          <w:sz w:val="28"/>
        </w:rPr>
        <w:t>Realizar búsquedas y obtener ayuda</w:t>
      </w:r>
    </w:p>
    <w:p w14:paraId="7AA7F6AB" w14:textId="0E13B822" w:rsidR="004B32B5" w:rsidRDefault="004B32B5" w:rsidP="004B32B5">
      <w:pPr>
        <w:jc w:val="both"/>
        <w:rPr>
          <w:rStyle w:val="nfasisintenso"/>
          <w:i w:val="0"/>
          <w:color w:val="auto"/>
          <w:sz w:val="24"/>
        </w:rPr>
      </w:pPr>
      <w:r>
        <w:rPr>
          <w:rStyle w:val="nfasisintenso"/>
          <w:i w:val="0"/>
          <w:sz w:val="28"/>
        </w:rPr>
        <w:tab/>
      </w:r>
      <w:r>
        <w:rPr>
          <w:rStyle w:val="nfasisintenso"/>
          <w:i w:val="0"/>
          <w:color w:val="auto"/>
          <w:sz w:val="24"/>
        </w:rPr>
        <w:t xml:space="preserve">En la barra de inicio rápido, </w:t>
      </w:r>
      <w:r w:rsidR="00902FB2">
        <w:rPr>
          <w:rStyle w:val="nfasisintenso"/>
          <w:i w:val="0"/>
          <w:color w:val="auto"/>
          <w:sz w:val="24"/>
        </w:rPr>
        <w:t>se puede realizar búsquedas de comandos, las herramientas o características de Visual Studio si no conoce la ubicación del menú o el método abreviado del teclado solo escríbalo y Visual Studio le proporcionara un vínculo.</w:t>
      </w:r>
    </w:p>
    <w:p w14:paraId="5137D5CF" w14:textId="03423101" w:rsidR="000778BD" w:rsidRDefault="00902FB2" w:rsidP="000778BD">
      <w:pPr>
        <w:jc w:val="both"/>
        <w:rPr>
          <w:rStyle w:val="nfasisintenso"/>
          <w:i w:val="0"/>
          <w:color w:val="auto"/>
          <w:sz w:val="24"/>
        </w:rPr>
      </w:pPr>
      <w:r>
        <w:rPr>
          <w:rStyle w:val="nfasisintenso"/>
          <w:i w:val="0"/>
          <w:color w:val="auto"/>
          <w:sz w:val="24"/>
        </w:rPr>
        <w:tab/>
      </w:r>
      <w:r w:rsidR="000778BD">
        <w:rPr>
          <w:rStyle w:val="nfasisintenso"/>
          <w:i w:val="0"/>
          <w:color w:val="auto"/>
          <w:sz w:val="24"/>
        </w:rPr>
        <w:t xml:space="preserve">También, Visual Studio, cuenta con un sitio web de documentación técnica llamado MSDN, dentro de Visual Studio, presiona la tecla </w:t>
      </w:r>
      <w:r w:rsidR="000778BD">
        <w:rPr>
          <w:rStyle w:val="nfasisintenso"/>
          <w:b/>
          <w:i w:val="0"/>
          <w:color w:val="auto"/>
          <w:sz w:val="24"/>
        </w:rPr>
        <w:t>F1</w:t>
      </w:r>
      <w:r w:rsidR="000778BD">
        <w:rPr>
          <w:rStyle w:val="nfasisintenso"/>
          <w:i w:val="0"/>
          <w:color w:val="auto"/>
          <w:sz w:val="24"/>
        </w:rPr>
        <w:t xml:space="preserve"> y lo llevará a la página de ayuda de MSDN de la ventana activa. De igual manera si coloca el símbolo de intercalación en algún lugar del código y presiona </w:t>
      </w:r>
      <w:r w:rsidR="000778BD">
        <w:rPr>
          <w:rStyle w:val="nfasisintenso"/>
          <w:b/>
          <w:i w:val="0"/>
          <w:color w:val="auto"/>
          <w:sz w:val="24"/>
        </w:rPr>
        <w:t xml:space="preserve">F1, </w:t>
      </w:r>
      <w:r w:rsidR="000778BD" w:rsidRPr="00C92276">
        <w:rPr>
          <w:rStyle w:val="nfasisintenso"/>
          <w:i w:val="0"/>
          <w:color w:val="auto"/>
          <w:sz w:val="24"/>
          <w:rPrChange w:id="31" w:author="Profesor" w:date="2017-07-19T14:18:00Z">
            <w:rPr>
              <w:rStyle w:val="nfasisintenso"/>
              <w:b/>
              <w:i w:val="0"/>
              <w:color w:val="auto"/>
              <w:sz w:val="24"/>
            </w:rPr>
          </w:rPrChange>
        </w:rPr>
        <w:t>esto</w:t>
      </w:r>
      <w:ins w:id="32" w:author="Profesor" w:date="2017-07-19T14:18:00Z">
        <w:r w:rsidR="00C92276">
          <w:rPr>
            <w:rStyle w:val="nfasisintenso"/>
            <w:i w:val="0"/>
            <w:color w:val="auto"/>
            <w:sz w:val="24"/>
          </w:rPr>
          <w:t xml:space="preserve"> </w:t>
        </w:r>
      </w:ins>
      <w:r w:rsidR="000778BD">
        <w:rPr>
          <w:rStyle w:val="nfasisintenso"/>
          <w:i w:val="0"/>
          <w:color w:val="auto"/>
          <w:sz w:val="24"/>
        </w:rPr>
        <w:t>proporcionar</w:t>
      </w:r>
      <w:del w:id="33" w:author="Profesor" w:date="2017-07-19T14:18:00Z">
        <w:r w:rsidR="000778BD" w:rsidDel="00C92276">
          <w:rPr>
            <w:rStyle w:val="nfasisintenso"/>
            <w:i w:val="0"/>
            <w:color w:val="auto"/>
            <w:sz w:val="24"/>
          </w:rPr>
          <w:delText>a</w:delText>
        </w:r>
      </w:del>
      <w:ins w:id="34" w:author="Profesor" w:date="2017-07-19T14:18:00Z">
        <w:r w:rsidR="00C92276">
          <w:rPr>
            <w:rStyle w:val="nfasisintenso"/>
            <w:i w:val="0"/>
            <w:color w:val="auto"/>
            <w:sz w:val="24"/>
          </w:rPr>
          <w:t>á</w:t>
        </w:r>
      </w:ins>
      <w:r w:rsidR="000778BD">
        <w:rPr>
          <w:rStyle w:val="nfasisintenso"/>
          <w:i w:val="0"/>
          <w:color w:val="auto"/>
          <w:sz w:val="24"/>
        </w:rPr>
        <w:t xml:space="preserve"> documentación sobre esa clase, método en el que estas posicionado.</w:t>
      </w:r>
    </w:p>
    <w:p w14:paraId="644DCA9F" w14:textId="4E2DE1AF" w:rsidR="00902FB2" w:rsidRDefault="00902FB2" w:rsidP="004B32B5">
      <w:pPr>
        <w:jc w:val="both"/>
        <w:rPr>
          <w:rStyle w:val="nfasisintenso"/>
          <w:i w:val="0"/>
          <w:color w:val="auto"/>
          <w:sz w:val="24"/>
        </w:rPr>
      </w:pPr>
    </w:p>
    <w:p w14:paraId="0CAC653B" w14:textId="3B8F47F2" w:rsidR="00902FB2" w:rsidRDefault="00902FB2" w:rsidP="00902FB2">
      <w:pPr>
        <w:jc w:val="both"/>
        <w:rPr>
          <w:rStyle w:val="nfasisintenso"/>
          <w:i w:val="0"/>
          <w:sz w:val="28"/>
        </w:rPr>
      </w:pPr>
      <w:r>
        <w:rPr>
          <w:rStyle w:val="nfasisintenso"/>
          <w:i w:val="0"/>
          <w:sz w:val="28"/>
        </w:rPr>
        <w:t>Personaliza tu IDE</w:t>
      </w:r>
    </w:p>
    <w:p w14:paraId="42976549" w14:textId="7FEA4A21" w:rsidR="00F950B2" w:rsidRPr="00CF2269" w:rsidRDefault="00902FB2" w:rsidP="00902FB2">
      <w:pPr>
        <w:jc w:val="both"/>
        <w:rPr>
          <w:rStyle w:val="nfasisintenso"/>
          <w:i w:val="0"/>
          <w:color w:val="auto"/>
          <w:sz w:val="24"/>
        </w:rPr>
      </w:pPr>
      <w:r>
        <w:rPr>
          <w:rStyle w:val="nfasisintenso"/>
          <w:i w:val="0"/>
          <w:sz w:val="28"/>
        </w:rPr>
        <w:tab/>
      </w:r>
      <w:r w:rsidRPr="00902FB2">
        <w:rPr>
          <w:rStyle w:val="nfasisintenso"/>
          <w:i w:val="0"/>
          <w:color w:val="auto"/>
          <w:sz w:val="24"/>
        </w:rPr>
        <w:t>Puede personalizar el diseño de las ventanas para que se ajuste a su estilo de desarrollo</w:t>
      </w:r>
      <w:r>
        <w:rPr>
          <w:rStyle w:val="nfasisintenso"/>
          <w:i w:val="0"/>
          <w:color w:val="auto"/>
          <w:sz w:val="24"/>
        </w:rPr>
        <w:t xml:space="preserve">. </w:t>
      </w:r>
      <w:r w:rsidRPr="00902FB2">
        <w:rPr>
          <w:rStyle w:val="nfasisintenso"/>
          <w:i w:val="0"/>
          <w:color w:val="auto"/>
          <w:sz w:val="24"/>
        </w:rPr>
        <w:t>Puede acoplar, hacer flotar u ocultar cualquier ventana en cualquier momento, y también puede ejecutar el editor en modo de pantalla completa. Puede crear y guardar varios diseños de ventanas personalizados que muestren solo las ventanas que necesita para contextos específicos. Por ejemplo, puede crear un diseño de pantalla completa para que todo lo que vea sea el editor de código. Y puede crear diseños diferentes para la depuración y para las operaciones del equipo</w:t>
      </w:r>
      <w:r w:rsidR="00CF2269">
        <w:rPr>
          <w:rStyle w:val="nfasisintenso"/>
          <w:i w:val="0"/>
          <w:color w:val="auto"/>
          <w:sz w:val="24"/>
        </w:rPr>
        <w:t>.</w:t>
      </w:r>
    </w:p>
    <w:p w14:paraId="100E1D53" w14:textId="77777777" w:rsidR="00F950B2" w:rsidRPr="009E3EAE" w:rsidRDefault="00F950B2" w:rsidP="00902FB2">
      <w:pPr>
        <w:jc w:val="both"/>
        <w:rPr>
          <w:rStyle w:val="nfasisintenso"/>
          <w:i w:val="0"/>
          <w:sz w:val="28"/>
        </w:rPr>
      </w:pPr>
    </w:p>
    <w:p w14:paraId="253A58BE" w14:textId="29572AB5" w:rsidR="00902FB2" w:rsidRDefault="00902FB2" w:rsidP="00902FB2">
      <w:pPr>
        <w:jc w:val="both"/>
        <w:rPr>
          <w:rStyle w:val="nfasisintenso"/>
          <w:i w:val="0"/>
          <w:sz w:val="28"/>
          <w:lang w:val="en-US"/>
        </w:rPr>
      </w:pPr>
      <w:r w:rsidRPr="00902FB2">
        <w:rPr>
          <w:rStyle w:val="nfasisintenso"/>
          <w:i w:val="0"/>
          <w:sz w:val="28"/>
          <w:lang w:val="en-US"/>
        </w:rPr>
        <w:t>Conectarse a Visual Studio Team Services y Team Foundation Server</w:t>
      </w:r>
    </w:p>
    <w:p w14:paraId="42FA6802" w14:textId="7F249334" w:rsidR="009B7647" w:rsidRDefault="009B7647" w:rsidP="00902FB2">
      <w:pPr>
        <w:ind w:firstLine="708"/>
        <w:jc w:val="both"/>
        <w:rPr>
          <w:rStyle w:val="nfasisintenso"/>
          <w:i w:val="0"/>
          <w:color w:val="auto"/>
          <w:sz w:val="24"/>
        </w:rPr>
      </w:pPr>
      <w:r w:rsidRPr="009B7647">
        <w:rPr>
          <w:rStyle w:val="nfasisintenso"/>
          <w:i w:val="0"/>
          <w:color w:val="auto"/>
          <w:sz w:val="24"/>
        </w:rPr>
        <w:t>Visual Studio Team Services (VSTS) es un servicio en la nube para hospedar proyectos de software y que permite la colaboración en los equipos. VSTS admite los sistemas de control de código fuente Git y Team Foundation, así como las metodologías de desarrollo Scrum, CMMI y Agile. El control de versiones de Team Foundation (TFVC) usa un solo repositorio del servidor centralizado para los archivos de seguimiento y de versión. Los cambios locales siempre se protegen en el servidor central, donde otros desarrolladores pueden obtener los cambios más recientes. Team Foundation Server (TFS) 2015 es el centro de administración del ciclo de vida de aplicación de Visual Studio. Permite a todas las partes interesadas en el proceso de desarrollo participar con una única solución. TFS es útil para administrar equipos heterogéneos y también proyectos.</w:t>
      </w:r>
    </w:p>
    <w:p w14:paraId="6307EAC9" w14:textId="15C0A050" w:rsidR="001025F0" w:rsidRDefault="00902FB2" w:rsidP="001D2AE5">
      <w:pPr>
        <w:ind w:firstLine="708"/>
        <w:jc w:val="both"/>
        <w:rPr>
          <w:rStyle w:val="nfasisintenso"/>
          <w:i w:val="0"/>
          <w:color w:val="auto"/>
          <w:sz w:val="24"/>
        </w:rPr>
      </w:pPr>
      <w:r w:rsidRPr="00902FB2">
        <w:rPr>
          <w:rStyle w:val="nfasisintenso"/>
          <w:i w:val="0"/>
          <w:color w:val="auto"/>
          <w:sz w:val="24"/>
        </w:rPr>
        <w:lastRenderedPageBreak/>
        <w:t>Si tiene una cuenta de Visual Studio Team Services o Team Foundation Server en la red, conéctese a ella en la ventana de Team Explorer</w:t>
      </w:r>
      <w:r w:rsidR="00956EE1">
        <w:rPr>
          <w:rStyle w:val="nfasisintenso"/>
          <w:i w:val="0"/>
          <w:color w:val="auto"/>
          <w:sz w:val="24"/>
        </w:rPr>
        <w:t xml:space="preserve">, </w:t>
      </w:r>
      <w:r w:rsidR="00956EE1" w:rsidRPr="00956EE1">
        <w:rPr>
          <w:rStyle w:val="nfasisintenso"/>
          <w:i w:val="0"/>
          <w:color w:val="auto"/>
          <w:sz w:val="24"/>
          <w:highlight w:val="yellow"/>
        </w:rPr>
        <w:t>ver Figura 2</w:t>
      </w:r>
      <w:r w:rsidRPr="00902FB2">
        <w:rPr>
          <w:rStyle w:val="nfasisintenso"/>
          <w:i w:val="0"/>
          <w:color w:val="auto"/>
          <w:sz w:val="24"/>
        </w:rPr>
        <w:t>. Desde esta ventana puede proteger o desproteger código en el control de código fuente, administrar elementos de trabajo, iniciar compilaciones y acceder a los salones y las áreas de trabajo del equipo. Puede abrir Team Explorer desde Inicio rápido</w:t>
      </w:r>
      <w:ins w:id="35" w:author="Profesor" w:date="2017-07-19T14:18:00Z">
        <w:r w:rsidR="00C92276">
          <w:rPr>
            <w:rStyle w:val="nfasisintenso"/>
            <w:i w:val="0"/>
            <w:color w:val="auto"/>
            <w:sz w:val="24"/>
          </w:rPr>
          <w:t xml:space="preserve">, ver </w:t>
        </w:r>
      </w:ins>
      <w:del w:id="36" w:author="Profesor" w:date="2017-07-19T14:18:00Z">
        <w:r w:rsidR="00956EE1" w:rsidDel="00C92276">
          <w:rPr>
            <w:rStyle w:val="nfasisintenso"/>
            <w:i w:val="0"/>
            <w:color w:val="auto"/>
            <w:sz w:val="24"/>
          </w:rPr>
          <w:delText xml:space="preserve"> </w:delText>
        </w:r>
        <w:r w:rsidR="00956EE1" w:rsidRPr="00956EE1" w:rsidDel="00C92276">
          <w:rPr>
            <w:rStyle w:val="nfasisintenso"/>
            <w:i w:val="0"/>
            <w:color w:val="auto"/>
            <w:sz w:val="24"/>
            <w:highlight w:val="yellow"/>
          </w:rPr>
          <w:delText>(</w:delText>
        </w:r>
      </w:del>
      <w:r w:rsidR="00956EE1" w:rsidRPr="00956EE1">
        <w:rPr>
          <w:rStyle w:val="nfasisintenso"/>
          <w:i w:val="0"/>
          <w:color w:val="auto"/>
          <w:sz w:val="24"/>
          <w:highlight w:val="yellow"/>
        </w:rPr>
        <w:t>Figura 1</w:t>
      </w:r>
      <w:del w:id="37" w:author="Profesor" w:date="2017-07-19T14:18:00Z">
        <w:r w:rsidR="00956EE1" w:rsidRPr="00956EE1" w:rsidDel="00C92276">
          <w:rPr>
            <w:rStyle w:val="nfasisintenso"/>
            <w:i w:val="0"/>
            <w:color w:val="auto"/>
            <w:sz w:val="24"/>
            <w:highlight w:val="yellow"/>
          </w:rPr>
          <w:delText>)</w:delText>
        </w:r>
      </w:del>
      <w:r w:rsidRPr="00902FB2">
        <w:rPr>
          <w:rStyle w:val="nfasisintenso"/>
          <w:i w:val="0"/>
          <w:color w:val="auto"/>
          <w:sz w:val="24"/>
        </w:rPr>
        <w:t xml:space="preserve"> o</w:t>
      </w:r>
      <w:r w:rsidR="009B7647">
        <w:rPr>
          <w:rStyle w:val="nfasisintenso"/>
          <w:i w:val="0"/>
          <w:color w:val="auto"/>
          <w:sz w:val="24"/>
        </w:rPr>
        <w:t>, en el menú principal, en Ver -&gt;</w:t>
      </w:r>
      <w:r w:rsidRPr="00902FB2">
        <w:rPr>
          <w:rStyle w:val="nfasisintenso"/>
          <w:i w:val="0"/>
          <w:color w:val="auto"/>
          <w:sz w:val="24"/>
        </w:rPr>
        <w:t xml:space="preserve"> Team Explorer o Equipo </w:t>
      </w:r>
      <w:r w:rsidR="009B7647">
        <w:rPr>
          <w:rStyle w:val="nfasisintenso"/>
          <w:i w:val="0"/>
          <w:color w:val="auto"/>
          <w:sz w:val="24"/>
        </w:rPr>
        <w:t>-&gt;</w:t>
      </w:r>
      <w:r w:rsidRPr="00902FB2">
        <w:rPr>
          <w:rStyle w:val="nfasisintenso"/>
          <w:i w:val="0"/>
          <w:color w:val="auto"/>
          <w:sz w:val="24"/>
        </w:rPr>
        <w:t xml:space="preserve"> Administrar conexiones</w:t>
      </w:r>
      <w:r w:rsidR="009B7647">
        <w:rPr>
          <w:rStyle w:val="nfasisintenso"/>
          <w:i w:val="0"/>
          <w:color w:val="auto"/>
          <w:sz w:val="24"/>
        </w:rPr>
        <w:t xml:space="preserve"> [12]</w:t>
      </w:r>
      <w:r w:rsidRPr="00902FB2">
        <w:rPr>
          <w:rStyle w:val="nfasisintenso"/>
          <w:i w:val="0"/>
          <w:color w:val="auto"/>
          <w:sz w:val="24"/>
        </w:rPr>
        <w:t>.</w:t>
      </w:r>
    </w:p>
    <w:p w14:paraId="0736415E" w14:textId="77777777" w:rsidR="000778BD" w:rsidRDefault="000778BD" w:rsidP="000778BD">
      <w:pPr>
        <w:ind w:firstLine="708"/>
        <w:jc w:val="both"/>
        <w:rPr>
          <w:iCs/>
          <w:sz w:val="24"/>
        </w:rPr>
      </w:pPr>
      <w:r>
        <w:rPr>
          <w:iCs/>
          <w:sz w:val="24"/>
        </w:rPr>
        <w:t xml:space="preserve">En nuestro caso, se utilizó Git como </w:t>
      </w:r>
      <w:r w:rsidRPr="002E79B4">
        <w:rPr>
          <w:i/>
          <w:iCs/>
          <w:sz w:val="24"/>
        </w:rPr>
        <w:t>Team Services</w:t>
      </w:r>
      <w:r>
        <w:rPr>
          <w:iCs/>
          <w:sz w:val="24"/>
        </w:rPr>
        <w:t xml:space="preserve"> eso debido a que se requería que el proyecto se mantuviera actualizando en la nube y así no tener incidente de perdida en caso de cualquier incidente durante el periodo de desarrollo.</w:t>
      </w:r>
    </w:p>
    <w:p w14:paraId="4FA94DEA" w14:textId="15E80D2C" w:rsidR="00F519DC" w:rsidRDefault="00F519DC" w:rsidP="00F519DC">
      <w:pPr>
        <w:pStyle w:val="Puesto"/>
        <w:keepNext/>
        <w:jc w:val="center"/>
      </w:pPr>
      <w:r>
        <w:rPr>
          <w:noProof/>
          <w:lang w:eastAsia="es-MX"/>
        </w:rPr>
        <w:drawing>
          <wp:inline distT="0" distB="0" distL="0" distR="0" wp14:anchorId="6B659F23" wp14:editId="6BD6DD68">
            <wp:extent cx="2391729" cy="3363776"/>
            <wp:effectExtent l="0" t="0" r="8890" b="8255"/>
            <wp:docPr id="6" name="Imagen 6" descr="C:\Users\RF RAUL\AppData\Local\Microsoft\Windows\INetCache\Content.Word\panel_TE.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F RAUL\AppData\Local\Microsoft\Windows\INetCache\Content.Word\panel_TE.jp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95689" cy="3369345"/>
                    </a:xfrm>
                    <a:prstGeom prst="rect">
                      <a:avLst/>
                    </a:prstGeom>
                    <a:noFill/>
                    <a:ln>
                      <a:noFill/>
                    </a:ln>
                  </pic:spPr>
                </pic:pic>
              </a:graphicData>
            </a:graphic>
          </wp:inline>
        </w:drawing>
      </w:r>
    </w:p>
    <w:p w14:paraId="024E18EB" w14:textId="77777777" w:rsidR="00F519DC" w:rsidRPr="00F519DC" w:rsidRDefault="00F519DC" w:rsidP="00F519DC"/>
    <w:p w14:paraId="7031A501" w14:textId="5CD66D17" w:rsidR="00F519DC" w:rsidRDefault="00CD0FB0" w:rsidP="003832DB">
      <w:pPr>
        <w:pStyle w:val="Descripcin"/>
        <w:jc w:val="center"/>
      </w:pPr>
      <w:r>
        <w:t xml:space="preserve">Figura  </w:t>
      </w:r>
      <w:fldSimple w:instr=" SEQ Figura \* ARABIC ">
        <w:r w:rsidR="0010699F">
          <w:rPr>
            <w:noProof/>
          </w:rPr>
          <w:t>2</w:t>
        </w:r>
      </w:fldSimple>
      <w:r w:rsidR="00F519DC">
        <w:t xml:space="preserve">. Panel </w:t>
      </w:r>
      <w:r w:rsidR="003832DB">
        <w:t>desplegado de</w:t>
      </w:r>
      <w:r w:rsidR="00F519DC">
        <w:t xml:space="preserve"> Team Services. </w:t>
      </w:r>
      <w:r w:rsidR="003832DB">
        <w:t>Imagen obtenida</w:t>
      </w:r>
      <w:r w:rsidR="00F519DC">
        <w:t xml:space="preserve"> de [12].</w:t>
      </w:r>
    </w:p>
    <w:p w14:paraId="2923FD9F" w14:textId="77777777" w:rsidR="00CF2269" w:rsidRPr="00CF2269" w:rsidRDefault="00CF2269" w:rsidP="00CF2269"/>
    <w:p w14:paraId="5F1CC25B" w14:textId="4D1862A0" w:rsidR="00752D03" w:rsidRPr="008F7C21" w:rsidRDefault="00752D03" w:rsidP="00E3689D">
      <w:pPr>
        <w:jc w:val="both"/>
        <w:rPr>
          <w:rStyle w:val="nfasisintenso"/>
          <w:i w:val="0"/>
          <w:sz w:val="28"/>
        </w:rPr>
      </w:pPr>
      <w:r w:rsidRPr="008F7C21">
        <w:rPr>
          <w:rStyle w:val="nfasisintenso"/>
          <w:i w:val="0"/>
          <w:sz w:val="28"/>
        </w:rPr>
        <w:t>Soluciones y proyectos</w:t>
      </w:r>
    </w:p>
    <w:p w14:paraId="48696498" w14:textId="77777777" w:rsidR="00956EE1" w:rsidRDefault="00752D03" w:rsidP="00956EE1">
      <w:pPr>
        <w:jc w:val="both"/>
        <w:rPr>
          <w:rStyle w:val="nfasisintenso"/>
          <w:i w:val="0"/>
          <w:color w:val="auto"/>
          <w:sz w:val="24"/>
        </w:rPr>
      </w:pPr>
      <w:r w:rsidRPr="008F7C21">
        <w:rPr>
          <w:rStyle w:val="nfasisintenso"/>
          <w:i w:val="0"/>
          <w:sz w:val="28"/>
        </w:rPr>
        <w:tab/>
      </w:r>
      <w:r w:rsidR="00956EE1" w:rsidRPr="00752D03">
        <w:rPr>
          <w:rStyle w:val="nfasisintenso"/>
          <w:i w:val="0"/>
          <w:color w:val="auto"/>
          <w:sz w:val="24"/>
        </w:rPr>
        <w:t xml:space="preserve">Un proyecto </w:t>
      </w:r>
      <w:r w:rsidR="00956EE1">
        <w:rPr>
          <w:rStyle w:val="nfasisintenso"/>
          <w:i w:val="0"/>
          <w:color w:val="auto"/>
          <w:sz w:val="24"/>
        </w:rPr>
        <w:t xml:space="preserve">de </w:t>
      </w:r>
      <w:r w:rsidR="00956EE1" w:rsidRPr="00752D03">
        <w:rPr>
          <w:rStyle w:val="nfasisintenso"/>
          <w:i w:val="0"/>
          <w:color w:val="auto"/>
          <w:sz w:val="24"/>
        </w:rPr>
        <w:t>Visual</w:t>
      </w:r>
      <w:r w:rsidR="00956EE1">
        <w:rPr>
          <w:rStyle w:val="nfasisintenso"/>
          <w:i w:val="0"/>
          <w:color w:val="auto"/>
          <w:sz w:val="24"/>
        </w:rPr>
        <w:t xml:space="preserve"> Studio es una colección de archivos y recursos que, en caso de </w:t>
      </w:r>
      <w:r w:rsidR="00956EE1" w:rsidRPr="00752D03">
        <w:rPr>
          <w:rStyle w:val="nfasisintenso"/>
          <w:i w:val="0"/>
          <w:color w:val="auto"/>
          <w:sz w:val="24"/>
        </w:rPr>
        <w:t>las aplicaciones, se compilan en un solo archivo ejecutable binario</w:t>
      </w:r>
      <w:r w:rsidR="00956EE1">
        <w:rPr>
          <w:rStyle w:val="nfasisintenso"/>
          <w:i w:val="0"/>
          <w:color w:val="auto"/>
          <w:sz w:val="24"/>
        </w:rPr>
        <w:t xml:space="preserve"> (por ejemplo .exe, DLL, appx, etc.). </w:t>
      </w:r>
      <w:r w:rsidR="00956EE1" w:rsidRPr="00752D03">
        <w:rPr>
          <w:rStyle w:val="nfasisintenso"/>
          <w:i w:val="0"/>
          <w:color w:val="auto"/>
          <w:sz w:val="24"/>
        </w:rPr>
        <w:t>En el caso de sitios web que no sean ASP.NET, no se genera ningún archivo ejecutable y el proyecto contiene solo los archivos HTML y JavaScript e imágenes.</w:t>
      </w:r>
      <w:r w:rsidR="00956EE1">
        <w:rPr>
          <w:rStyle w:val="nfasisintenso"/>
          <w:i w:val="0"/>
          <w:color w:val="auto"/>
          <w:sz w:val="24"/>
        </w:rPr>
        <w:t xml:space="preserve"> </w:t>
      </w:r>
      <w:r w:rsidR="00956EE1" w:rsidRPr="00752D03">
        <w:rPr>
          <w:rStyle w:val="nfasisintenso"/>
          <w:i w:val="0"/>
          <w:color w:val="auto"/>
          <w:sz w:val="24"/>
        </w:rPr>
        <w:t>Visual Studio tiene el concepto de solución, que puede contener varios proyectos o sitios web</w:t>
      </w:r>
      <w:r w:rsidR="00956EE1">
        <w:rPr>
          <w:rStyle w:val="nfasisintenso"/>
          <w:i w:val="0"/>
          <w:color w:val="auto"/>
          <w:sz w:val="24"/>
        </w:rPr>
        <w:t xml:space="preserve">, y es usado cuando estos proyectos o sitios son estrechamente relacionados. </w:t>
      </w:r>
      <w:r w:rsidR="00956EE1" w:rsidRPr="00752D03">
        <w:rPr>
          <w:rStyle w:val="nfasisintenso"/>
          <w:i w:val="0"/>
          <w:color w:val="auto"/>
          <w:sz w:val="24"/>
        </w:rPr>
        <w:t xml:space="preserve">Por ejemplo, si </w:t>
      </w:r>
      <w:r w:rsidR="00956EE1" w:rsidRPr="00752D03">
        <w:rPr>
          <w:rStyle w:val="nfasisintenso"/>
          <w:i w:val="0"/>
          <w:color w:val="auto"/>
          <w:sz w:val="24"/>
        </w:rPr>
        <w:lastRenderedPageBreak/>
        <w:t>tiene un proyecto DLL, puede agregar a la solución un proyecto .exe que carga y usa el archivo DLL.</w:t>
      </w:r>
    </w:p>
    <w:p w14:paraId="0A641DBF" w14:textId="1A8D3D39" w:rsidR="005021A6" w:rsidRPr="005021A6" w:rsidRDefault="00752D03" w:rsidP="00E3689D">
      <w:pPr>
        <w:jc w:val="both"/>
        <w:rPr>
          <w:iCs/>
          <w:sz w:val="24"/>
        </w:rPr>
      </w:pPr>
      <w:r>
        <w:rPr>
          <w:rStyle w:val="nfasisintenso"/>
          <w:i w:val="0"/>
          <w:color w:val="auto"/>
          <w:sz w:val="24"/>
        </w:rPr>
        <w:tab/>
      </w:r>
      <w:r w:rsidRPr="00752D03">
        <w:rPr>
          <w:rStyle w:val="nfasisintenso"/>
          <w:i w:val="0"/>
          <w:color w:val="auto"/>
          <w:sz w:val="24"/>
        </w:rPr>
        <w:t>Una plantilla de proyecto es una colección de archivos de código y opciones de configuración previamente rellenados que permite preparar rápidamente la creación de un tipo específico de aplicación</w:t>
      </w:r>
      <w:r w:rsidR="00B239E3">
        <w:rPr>
          <w:rStyle w:val="nfasisintenso"/>
          <w:i w:val="0"/>
          <w:color w:val="auto"/>
          <w:sz w:val="24"/>
        </w:rPr>
        <w:t xml:space="preserve">, </w:t>
      </w:r>
      <w:r w:rsidR="00B239E3" w:rsidRPr="00B239E3">
        <w:rPr>
          <w:rStyle w:val="nfasisintenso"/>
          <w:i w:val="0"/>
          <w:color w:val="auto"/>
          <w:sz w:val="24"/>
          <w:highlight w:val="yellow"/>
        </w:rPr>
        <w:t>ver Figura 3</w:t>
      </w:r>
      <w:r w:rsidRPr="00752D03">
        <w:rPr>
          <w:rStyle w:val="nfasisintenso"/>
          <w:i w:val="0"/>
          <w:color w:val="auto"/>
          <w:sz w:val="24"/>
        </w:rPr>
        <w:t>. Después de crear un proyecto con una plantilla, puede empezar a escribir su propio código en él, en los archivos proporcionados o en los nuevos archivos que agregue.</w:t>
      </w:r>
    </w:p>
    <w:p w14:paraId="0064D758" w14:textId="7F9D6011" w:rsidR="005021A6" w:rsidRDefault="005021A6" w:rsidP="00E3689D">
      <w:pPr>
        <w:jc w:val="both"/>
        <w:rPr>
          <w:noProof/>
        </w:rPr>
      </w:pPr>
    </w:p>
    <w:p w14:paraId="43E4587D" w14:textId="77777777" w:rsidR="005021A6" w:rsidRDefault="005021A6" w:rsidP="005021A6">
      <w:pPr>
        <w:keepNext/>
        <w:jc w:val="center"/>
      </w:pPr>
      <w:r>
        <w:rPr>
          <w:noProof/>
          <w:lang w:eastAsia="es-MX"/>
        </w:rPr>
        <w:drawing>
          <wp:inline distT="0" distB="0" distL="0" distR="0" wp14:anchorId="7C8F9977" wp14:editId="45A2FF32">
            <wp:extent cx="5593404" cy="342900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714" t="14145" r="15619" b="10981"/>
                    <a:stretch/>
                  </pic:blipFill>
                  <pic:spPr bwMode="auto">
                    <a:xfrm>
                      <a:off x="0" y="0"/>
                      <a:ext cx="5605108" cy="3436175"/>
                    </a:xfrm>
                    <a:prstGeom prst="rect">
                      <a:avLst/>
                    </a:prstGeom>
                    <a:ln>
                      <a:noFill/>
                    </a:ln>
                    <a:extLst>
                      <a:ext uri="{53640926-AAD7-44D8-BBD7-CCE9431645EC}">
                        <a14:shadowObscured xmlns:a14="http://schemas.microsoft.com/office/drawing/2010/main"/>
                      </a:ext>
                    </a:extLst>
                  </pic:spPr>
                </pic:pic>
              </a:graphicData>
            </a:graphic>
          </wp:inline>
        </w:drawing>
      </w:r>
    </w:p>
    <w:p w14:paraId="6C53A961" w14:textId="52379E33" w:rsidR="00E3689D" w:rsidRPr="00752D03" w:rsidRDefault="003832DB" w:rsidP="003832DB">
      <w:pPr>
        <w:pStyle w:val="Descripcin"/>
        <w:jc w:val="both"/>
        <w:rPr>
          <w:rStyle w:val="nfasisintenso"/>
          <w:i/>
          <w:sz w:val="28"/>
        </w:rPr>
      </w:pPr>
      <w:r>
        <w:t>Figura</w:t>
      </w:r>
      <w:r w:rsidR="000826E8" w:rsidRPr="000826E8">
        <w:t xml:space="preserve"> </w:t>
      </w:r>
      <w:fldSimple w:instr=" SEQ Figura \* ARABIC ">
        <w:r w:rsidR="0010699F">
          <w:rPr>
            <w:noProof/>
          </w:rPr>
          <w:t>3</w:t>
        </w:r>
      </w:fldSimple>
      <w:r w:rsidR="005021A6">
        <w:t>. Cuadro desplegado a la hora de crear un proyecto nuevo, la biblioteca de clases es usada para el manejo de clases.</w:t>
      </w:r>
    </w:p>
    <w:p w14:paraId="6BFF33EE" w14:textId="77777777" w:rsidR="00CF2269" w:rsidRDefault="00CF2269" w:rsidP="00CF2269">
      <w:pPr>
        <w:jc w:val="both"/>
        <w:rPr>
          <w:rFonts w:asciiTheme="majorHAnsi" w:eastAsiaTheme="majorEastAsia" w:hAnsiTheme="majorHAnsi" w:cstheme="majorBidi"/>
          <w:spacing w:val="-10"/>
          <w:kern w:val="28"/>
          <w:sz w:val="56"/>
          <w:szCs w:val="56"/>
        </w:rPr>
      </w:pPr>
    </w:p>
    <w:p w14:paraId="6DCFDACE" w14:textId="0EF1C42A" w:rsidR="005021A6" w:rsidRDefault="005021A6" w:rsidP="00CF2269">
      <w:pPr>
        <w:jc w:val="both"/>
        <w:rPr>
          <w:rStyle w:val="nfasisintenso"/>
          <w:i w:val="0"/>
          <w:sz w:val="28"/>
        </w:rPr>
      </w:pPr>
      <w:r w:rsidRPr="005021A6">
        <w:rPr>
          <w:rStyle w:val="nfasisintenso"/>
          <w:i w:val="0"/>
          <w:sz w:val="28"/>
        </w:rPr>
        <w:t xml:space="preserve">Escribir </w:t>
      </w:r>
      <w:r>
        <w:rPr>
          <w:rStyle w:val="nfasisintenso"/>
          <w:i w:val="0"/>
          <w:sz w:val="28"/>
        </w:rPr>
        <w:t>c</w:t>
      </w:r>
      <w:r w:rsidRPr="005021A6">
        <w:rPr>
          <w:rStyle w:val="nfasisintenso"/>
          <w:i w:val="0"/>
          <w:sz w:val="28"/>
        </w:rPr>
        <w:t xml:space="preserve">ódigo y desplazarse por él </w:t>
      </w:r>
      <w:r w:rsidR="00CF2269">
        <w:rPr>
          <w:rStyle w:val="nfasisintenso"/>
          <w:i w:val="0"/>
          <w:sz w:val="28"/>
        </w:rPr>
        <w:t>y comprenderlo</w:t>
      </w:r>
    </w:p>
    <w:p w14:paraId="03BCA068" w14:textId="77777777" w:rsidR="00956EE1" w:rsidRDefault="005021A6" w:rsidP="00956EE1">
      <w:pPr>
        <w:jc w:val="both"/>
        <w:rPr>
          <w:rStyle w:val="nfasisintenso"/>
          <w:i w:val="0"/>
          <w:color w:val="auto"/>
          <w:sz w:val="24"/>
        </w:rPr>
      </w:pPr>
      <w:r>
        <w:rPr>
          <w:rStyle w:val="nfasisintenso"/>
          <w:i w:val="0"/>
          <w:sz w:val="28"/>
        </w:rPr>
        <w:tab/>
      </w:r>
      <w:r w:rsidR="00956EE1" w:rsidRPr="005021A6">
        <w:rPr>
          <w:rStyle w:val="nfasisintenso"/>
          <w:i w:val="0"/>
          <w:color w:val="auto"/>
          <w:sz w:val="24"/>
        </w:rPr>
        <w:t>Visual Studio incluye editores para C#, C++, Visual Basic, JavaScript, XML, HTML, CSS y F#, así como complementos editores</w:t>
      </w:r>
      <w:r w:rsidR="00956EE1">
        <w:rPr>
          <w:rStyle w:val="nfasisintenso"/>
          <w:i w:val="0"/>
          <w:color w:val="auto"/>
          <w:sz w:val="24"/>
        </w:rPr>
        <w:t xml:space="preserve">, </w:t>
      </w:r>
      <w:r w:rsidR="00956EE1" w:rsidRPr="005021A6">
        <w:rPr>
          <w:rStyle w:val="nfasisintenso"/>
          <w:i w:val="0"/>
          <w:color w:val="auto"/>
          <w:sz w:val="24"/>
        </w:rPr>
        <w:t>y compiladores</w:t>
      </w:r>
      <w:r w:rsidR="00956EE1">
        <w:rPr>
          <w:rStyle w:val="nfasisintenso"/>
          <w:i w:val="0"/>
          <w:color w:val="auto"/>
          <w:sz w:val="24"/>
        </w:rPr>
        <w:t>,</w:t>
      </w:r>
      <w:r w:rsidR="00956EE1" w:rsidRPr="005021A6">
        <w:rPr>
          <w:rStyle w:val="nfasisintenso"/>
          <w:i w:val="0"/>
          <w:color w:val="auto"/>
          <w:sz w:val="24"/>
        </w:rPr>
        <w:t xml:space="preserve"> de terceros para muchos otros lenguajes.</w:t>
      </w:r>
    </w:p>
    <w:p w14:paraId="76626FC6" w14:textId="77777777" w:rsidR="00956EE1" w:rsidRDefault="00956EE1" w:rsidP="00956EE1">
      <w:pPr>
        <w:ind w:firstLine="708"/>
        <w:jc w:val="both"/>
        <w:rPr>
          <w:rStyle w:val="nfasisintenso"/>
          <w:i w:val="0"/>
          <w:color w:val="auto"/>
          <w:sz w:val="24"/>
        </w:rPr>
      </w:pPr>
      <w:r w:rsidRPr="005021A6">
        <w:rPr>
          <w:rStyle w:val="nfasisintenso"/>
          <w:i w:val="0"/>
          <w:color w:val="auto"/>
          <w:sz w:val="24"/>
        </w:rPr>
        <w:t xml:space="preserve">Para editar archivos en un proyecto abierto, haga clic en el nombre de archivo en el Explorador de soluciones. Se colorea el código y puede personalizar la combinación de colores escribiendo "Colores" en el inicio rápido. Puede tener muchas ventanas en </w:t>
      </w:r>
      <w:r>
        <w:rPr>
          <w:rStyle w:val="nfasisintenso"/>
          <w:i w:val="0"/>
          <w:color w:val="auto"/>
          <w:sz w:val="24"/>
        </w:rPr>
        <w:t xml:space="preserve">las </w:t>
      </w:r>
      <w:r w:rsidRPr="005021A6">
        <w:rPr>
          <w:rStyle w:val="nfasisintenso"/>
          <w:i w:val="0"/>
          <w:color w:val="auto"/>
          <w:sz w:val="24"/>
        </w:rPr>
        <w:lastRenderedPageBreak/>
        <w:t>pestañas del editor de texto abiertas a la vez. Puede dividir cada ventana de forma independiente. También puede ejecutar el editor de texto en modo de pantalla completa.</w:t>
      </w:r>
    </w:p>
    <w:p w14:paraId="59155485" w14:textId="0F4FCEC9" w:rsidR="005021A6" w:rsidRDefault="005021A6" w:rsidP="00956EE1">
      <w:pPr>
        <w:jc w:val="both"/>
        <w:rPr>
          <w:rStyle w:val="nfasisintenso"/>
          <w:i w:val="0"/>
          <w:color w:val="auto"/>
          <w:sz w:val="24"/>
        </w:rPr>
      </w:pPr>
      <w:r w:rsidRPr="005021A6">
        <w:rPr>
          <w:rStyle w:val="nfasisintenso"/>
          <w:i w:val="0"/>
          <w:color w:val="auto"/>
          <w:sz w:val="24"/>
        </w:rPr>
        <w:t>El editor de texto es sumamente interactivo con muchas características de productividad que le ayudarán a escribir código mejor y más rápidamente. Las características varían según el lenguaje y no tiene que usar todas ellas. Escriba "Editor" en Inicio rápido para activar o desactivar características. Algunas de las características de productividad más comunes son:</w:t>
      </w:r>
    </w:p>
    <w:p w14:paraId="6730E731" w14:textId="6359EE3E" w:rsidR="00CC570D" w:rsidRDefault="00851D42" w:rsidP="00851D42">
      <w:pPr>
        <w:pStyle w:val="Prrafodelista"/>
        <w:numPr>
          <w:ilvl w:val="0"/>
          <w:numId w:val="15"/>
        </w:numPr>
        <w:jc w:val="both"/>
        <w:rPr>
          <w:rStyle w:val="nfasisintenso"/>
          <w:i w:val="0"/>
          <w:color w:val="auto"/>
          <w:sz w:val="24"/>
        </w:rPr>
      </w:pPr>
      <w:r>
        <w:rPr>
          <w:rStyle w:val="nfasisintenso"/>
          <w:i w:val="0"/>
          <w:color w:val="auto"/>
          <w:sz w:val="24"/>
        </w:rPr>
        <w:t xml:space="preserve">Refactorización: cambio inteligente del nombre de las variables, </w:t>
      </w:r>
      <w:r w:rsidRPr="00851D42">
        <w:rPr>
          <w:rStyle w:val="nfasisintenso"/>
          <w:i w:val="0"/>
          <w:color w:val="auto"/>
          <w:sz w:val="24"/>
        </w:rPr>
        <w:t>mover líneas seleccionadas de código a una función diferente, mover código a otras ubicaciones, reordenar los parámetros de una función</w:t>
      </w:r>
      <w:r>
        <w:rPr>
          <w:rStyle w:val="nfasisintenso"/>
          <w:i w:val="0"/>
          <w:color w:val="auto"/>
          <w:sz w:val="24"/>
        </w:rPr>
        <w:t>, etc.</w:t>
      </w:r>
    </w:p>
    <w:p w14:paraId="0C159C17" w14:textId="4F3FBD9C" w:rsidR="00851D42" w:rsidRDefault="00851D42" w:rsidP="00E42789">
      <w:pPr>
        <w:pStyle w:val="Prrafodelista"/>
        <w:numPr>
          <w:ilvl w:val="0"/>
          <w:numId w:val="15"/>
        </w:numPr>
        <w:jc w:val="both"/>
        <w:rPr>
          <w:rStyle w:val="nfasisintenso"/>
          <w:i w:val="0"/>
          <w:color w:val="auto"/>
          <w:sz w:val="24"/>
        </w:rPr>
      </w:pPr>
      <w:bookmarkStart w:id="38" w:name="_Hlk487399128"/>
      <w:r w:rsidRPr="00851D42">
        <w:rPr>
          <w:rStyle w:val="nfasisintenso"/>
          <w:i w:val="0"/>
          <w:color w:val="auto"/>
          <w:sz w:val="24"/>
        </w:rPr>
        <w:t>IntelliSense</w:t>
      </w:r>
      <w:bookmarkEnd w:id="38"/>
      <w:r w:rsidR="00E42789">
        <w:rPr>
          <w:rStyle w:val="nfasisintenso"/>
          <w:i w:val="0"/>
          <w:color w:val="auto"/>
          <w:sz w:val="24"/>
        </w:rPr>
        <w:t xml:space="preserve">: </w:t>
      </w:r>
      <w:r w:rsidR="00E42789" w:rsidRPr="00E42789">
        <w:rPr>
          <w:rStyle w:val="nfasisintenso"/>
          <w:i w:val="0"/>
          <w:color w:val="auto"/>
          <w:sz w:val="24"/>
        </w:rPr>
        <w:t>término que aglutina un conjunto de características muy populares que muestran información</w:t>
      </w:r>
      <w:r w:rsidR="00B239E3">
        <w:rPr>
          <w:rStyle w:val="nfasisintenso"/>
          <w:i w:val="0"/>
          <w:color w:val="auto"/>
          <w:sz w:val="24"/>
        </w:rPr>
        <w:t xml:space="preserve"> de</w:t>
      </w:r>
      <w:r w:rsidR="00E42789" w:rsidRPr="00E42789">
        <w:rPr>
          <w:rStyle w:val="nfasisintenso"/>
          <w:i w:val="0"/>
          <w:color w:val="auto"/>
          <w:sz w:val="24"/>
        </w:rPr>
        <w:t xml:space="preserve"> escritura sobre el código directamente en el editor</w:t>
      </w:r>
      <w:ins w:id="39" w:author="Profesor" w:date="2017-07-19T14:19:00Z">
        <w:r w:rsidR="00C92276">
          <w:rPr>
            <w:rStyle w:val="nfasisintenso"/>
            <w:i w:val="0"/>
            <w:color w:val="auto"/>
            <w:sz w:val="24"/>
          </w:rPr>
          <w:t>, ver</w:t>
        </w:r>
      </w:ins>
      <w:r w:rsidR="00B239E3">
        <w:rPr>
          <w:rStyle w:val="nfasisintenso"/>
          <w:i w:val="0"/>
          <w:color w:val="auto"/>
          <w:sz w:val="24"/>
        </w:rPr>
        <w:t xml:space="preserve"> </w:t>
      </w:r>
      <w:del w:id="40" w:author="Profesor" w:date="2017-07-19T14:19:00Z">
        <w:r w:rsidR="00B239E3" w:rsidRPr="00B239E3" w:rsidDel="00C92276">
          <w:rPr>
            <w:rStyle w:val="nfasisintenso"/>
            <w:i w:val="0"/>
            <w:color w:val="auto"/>
            <w:sz w:val="24"/>
            <w:highlight w:val="yellow"/>
          </w:rPr>
          <w:delText>(</w:delText>
        </w:r>
      </w:del>
      <w:r w:rsidR="00B239E3" w:rsidRPr="00B239E3">
        <w:rPr>
          <w:rStyle w:val="nfasisintenso"/>
          <w:i w:val="0"/>
          <w:color w:val="auto"/>
          <w:sz w:val="24"/>
          <w:highlight w:val="yellow"/>
        </w:rPr>
        <w:t>Figura 4</w:t>
      </w:r>
      <w:del w:id="41" w:author="Profesor" w:date="2017-07-19T14:19:00Z">
        <w:r w:rsidR="00B239E3" w:rsidRPr="00B239E3" w:rsidDel="00C92276">
          <w:rPr>
            <w:rStyle w:val="nfasisintenso"/>
            <w:i w:val="0"/>
            <w:color w:val="auto"/>
            <w:sz w:val="24"/>
            <w:highlight w:val="yellow"/>
          </w:rPr>
          <w:delText>)</w:delText>
        </w:r>
      </w:del>
      <w:ins w:id="42" w:author="Profesor" w:date="2017-07-19T14:19:00Z">
        <w:r w:rsidR="00C92276">
          <w:rPr>
            <w:rStyle w:val="nfasisintenso"/>
            <w:i w:val="0"/>
            <w:color w:val="auto"/>
            <w:sz w:val="24"/>
          </w:rPr>
          <w:t xml:space="preserve">, </w:t>
        </w:r>
      </w:ins>
      <w:r w:rsidR="00E42789" w:rsidRPr="00E42789">
        <w:rPr>
          <w:rStyle w:val="nfasisintenso"/>
          <w:i w:val="0"/>
          <w:color w:val="auto"/>
          <w:sz w:val="24"/>
        </w:rPr>
        <w:t xml:space="preserve"> y</w:t>
      </w:r>
      <w:del w:id="43" w:author="Profesor" w:date="2017-07-19T14:19:00Z">
        <w:r w:rsidR="00E42789" w:rsidRPr="00E42789" w:rsidDel="00C92276">
          <w:rPr>
            <w:rStyle w:val="nfasisintenso"/>
            <w:i w:val="0"/>
            <w:color w:val="auto"/>
            <w:sz w:val="24"/>
          </w:rPr>
          <w:delText>,</w:delText>
        </w:r>
      </w:del>
      <w:r w:rsidR="00E42789" w:rsidRPr="00E42789">
        <w:rPr>
          <w:rStyle w:val="nfasisintenso"/>
          <w:i w:val="0"/>
          <w:color w:val="auto"/>
          <w:sz w:val="24"/>
        </w:rPr>
        <w:t xml:space="preserve"> en algunos casos, escriben pequeños fragmentos de código automáticamente</w:t>
      </w:r>
      <w:r w:rsidR="00E42789">
        <w:rPr>
          <w:rStyle w:val="nfasisintenso"/>
          <w:i w:val="0"/>
          <w:color w:val="auto"/>
          <w:sz w:val="24"/>
        </w:rPr>
        <w:t>. E</w:t>
      </w:r>
      <w:r w:rsidR="00E42789" w:rsidRPr="00E42789">
        <w:rPr>
          <w:rStyle w:val="nfasisintenso"/>
          <w:i w:val="0"/>
          <w:color w:val="auto"/>
          <w:sz w:val="24"/>
        </w:rPr>
        <w:t>s como tener documentación básica insertada en el editor, lo que evita tener que buscar información de escritura en una ventana de ayuda independiente</w:t>
      </w:r>
      <w:r w:rsidR="00E42789">
        <w:rPr>
          <w:rStyle w:val="nfasisintenso"/>
          <w:i w:val="0"/>
          <w:color w:val="auto"/>
          <w:sz w:val="24"/>
        </w:rPr>
        <w:t>. Estas características varían según el lenguaje.</w:t>
      </w:r>
    </w:p>
    <w:p w14:paraId="66496628" w14:textId="7726FCD4" w:rsidR="00E42789" w:rsidRDefault="00E42789" w:rsidP="00E42789">
      <w:pPr>
        <w:pStyle w:val="Prrafodelista"/>
        <w:numPr>
          <w:ilvl w:val="0"/>
          <w:numId w:val="15"/>
        </w:numPr>
        <w:jc w:val="both"/>
        <w:rPr>
          <w:rStyle w:val="nfasisintenso"/>
          <w:i w:val="0"/>
          <w:color w:val="auto"/>
          <w:sz w:val="24"/>
        </w:rPr>
      </w:pPr>
      <w:r>
        <w:rPr>
          <w:rStyle w:val="nfasisintenso"/>
          <w:i w:val="0"/>
          <w:color w:val="auto"/>
          <w:sz w:val="24"/>
        </w:rPr>
        <w:t>Subrayados ondulados: Avisan de errores o posibles problemas en el código en tiempo real a medida que escribe. Permite detectar errores mucho antes de que el tiempo de compilación o ejecución los detecte</w:t>
      </w:r>
      <w:r w:rsidR="00B239E3" w:rsidRPr="00B239E3">
        <w:rPr>
          <w:rStyle w:val="nfasisintenso"/>
          <w:i w:val="0"/>
          <w:color w:val="auto"/>
          <w:sz w:val="24"/>
          <w:highlight w:val="yellow"/>
        </w:rPr>
        <w:t>, tal y</w:t>
      </w:r>
      <w:r w:rsidR="00B239E3">
        <w:rPr>
          <w:rStyle w:val="nfasisintenso"/>
          <w:i w:val="0"/>
          <w:color w:val="auto"/>
          <w:sz w:val="24"/>
        </w:rPr>
        <w:t xml:space="preserve"> </w:t>
      </w:r>
      <w:r w:rsidR="00B239E3" w:rsidRPr="00B239E3">
        <w:rPr>
          <w:rStyle w:val="nfasisintenso"/>
          <w:i w:val="0"/>
          <w:color w:val="auto"/>
          <w:sz w:val="24"/>
          <w:highlight w:val="yellow"/>
        </w:rPr>
        <w:t>como se muestra en la Figura 5</w:t>
      </w:r>
      <w:r>
        <w:rPr>
          <w:rStyle w:val="nfasisintenso"/>
          <w:i w:val="0"/>
          <w:color w:val="auto"/>
          <w:sz w:val="24"/>
        </w:rPr>
        <w:t xml:space="preserve">. Si mantiene el mouse sobre la línea ondulada, le dará información adicional sobre el error, también puede aparecer una bombilla del lado izquierdo con sugerencias para corregir el error. </w:t>
      </w:r>
    </w:p>
    <w:p w14:paraId="6AE66B56" w14:textId="25B471F1" w:rsidR="00E42789" w:rsidRDefault="00E42789" w:rsidP="00E42789">
      <w:pPr>
        <w:pStyle w:val="Prrafodelista"/>
        <w:numPr>
          <w:ilvl w:val="0"/>
          <w:numId w:val="15"/>
        </w:numPr>
        <w:jc w:val="both"/>
        <w:rPr>
          <w:rStyle w:val="nfasisintenso"/>
          <w:i w:val="0"/>
          <w:color w:val="auto"/>
          <w:sz w:val="24"/>
        </w:rPr>
      </w:pPr>
      <w:r w:rsidRPr="00E42789">
        <w:rPr>
          <w:rStyle w:val="nfasisintenso"/>
          <w:i w:val="0"/>
          <w:color w:val="auto"/>
          <w:sz w:val="24"/>
        </w:rPr>
        <w:t>En el menú contextual del editor de texto, puede invocar la ventana Jerarquía de llamadas para mostrar los métodos que llaman a y son llamados por el método situado por debajo del símbolo de intercalación.</w:t>
      </w:r>
    </w:p>
    <w:p w14:paraId="1683FC00" w14:textId="2FA2A697" w:rsidR="00E42789" w:rsidRDefault="00E42789" w:rsidP="00E42789">
      <w:pPr>
        <w:pStyle w:val="Prrafodelista"/>
        <w:numPr>
          <w:ilvl w:val="0"/>
          <w:numId w:val="15"/>
        </w:numPr>
        <w:jc w:val="both"/>
        <w:rPr>
          <w:rStyle w:val="nfasisintenso"/>
          <w:i w:val="0"/>
          <w:color w:val="auto"/>
          <w:sz w:val="24"/>
        </w:rPr>
      </w:pPr>
      <w:r w:rsidRPr="00E42789">
        <w:rPr>
          <w:rStyle w:val="nfasisintenso"/>
          <w:i w:val="0"/>
          <w:color w:val="auto"/>
          <w:sz w:val="24"/>
        </w:rPr>
        <w:t>Una herramienta relacionada, el Examinador de objetos, permite inspeccionar ensamblados .NET o Windows en tiempo de ejecución en el sistema para ver qué tipos contienen y qué métodos y propiedades contienen esos tipos</w:t>
      </w:r>
    </w:p>
    <w:p w14:paraId="0DDDBE22" w14:textId="7D6EBB9C" w:rsidR="00E42789" w:rsidRDefault="00E42789" w:rsidP="00E42789">
      <w:pPr>
        <w:pStyle w:val="Prrafodelista"/>
        <w:numPr>
          <w:ilvl w:val="0"/>
          <w:numId w:val="15"/>
        </w:numPr>
        <w:jc w:val="both"/>
        <w:rPr>
          <w:rStyle w:val="nfasisintenso"/>
          <w:i w:val="0"/>
          <w:color w:val="auto"/>
          <w:sz w:val="24"/>
        </w:rPr>
      </w:pPr>
      <w:r w:rsidRPr="00E42789">
        <w:rPr>
          <w:rStyle w:val="nfasisintenso"/>
          <w:i w:val="0"/>
          <w:color w:val="auto"/>
          <w:sz w:val="24"/>
        </w:rPr>
        <w:t>La opción de menú contextual Ir a definición le lleva directamente al lugar donde se definen la función o el objeto</w:t>
      </w:r>
      <w:r>
        <w:rPr>
          <w:rStyle w:val="nfasisintenso"/>
          <w:i w:val="0"/>
          <w:color w:val="auto"/>
          <w:sz w:val="24"/>
        </w:rPr>
        <w:t xml:space="preserve">. </w:t>
      </w:r>
      <w:r w:rsidRPr="00E42789">
        <w:rPr>
          <w:rStyle w:val="nfasisintenso"/>
          <w:i w:val="0"/>
          <w:color w:val="auto"/>
          <w:sz w:val="24"/>
        </w:rPr>
        <w:t>También hay otros comandos de navegación disponibles haciendo clic con el botón secundario en el editor.</w:t>
      </w:r>
    </w:p>
    <w:p w14:paraId="1C2043AA" w14:textId="2361C753" w:rsidR="00E42789" w:rsidRDefault="00E42789" w:rsidP="00E42789">
      <w:pPr>
        <w:pStyle w:val="Prrafodelista"/>
        <w:numPr>
          <w:ilvl w:val="0"/>
          <w:numId w:val="15"/>
        </w:numPr>
        <w:jc w:val="both"/>
        <w:rPr>
          <w:rStyle w:val="nfasisintenso"/>
          <w:i w:val="0"/>
          <w:color w:val="auto"/>
          <w:sz w:val="24"/>
        </w:rPr>
      </w:pPr>
      <w:r w:rsidRPr="00E42789">
        <w:rPr>
          <w:rStyle w:val="nfasisintenso"/>
          <w:i w:val="0"/>
          <w:color w:val="auto"/>
          <w:sz w:val="24"/>
        </w:rPr>
        <w:t>Code Lens permite buscar referencias y cambios en el código, errores vinculados, elementos de trabajo, revisiones de código y pruebas unitarias, todo sin salir del editor.</w:t>
      </w:r>
    </w:p>
    <w:p w14:paraId="79288388" w14:textId="520699D8" w:rsidR="00E42789" w:rsidRPr="00851D42" w:rsidRDefault="00E42789" w:rsidP="00E42789">
      <w:pPr>
        <w:pStyle w:val="Prrafodelista"/>
        <w:numPr>
          <w:ilvl w:val="0"/>
          <w:numId w:val="15"/>
        </w:numPr>
        <w:jc w:val="both"/>
        <w:rPr>
          <w:rStyle w:val="nfasisintenso"/>
          <w:i w:val="0"/>
          <w:color w:val="auto"/>
          <w:sz w:val="24"/>
        </w:rPr>
      </w:pPr>
      <w:r w:rsidRPr="00E42789">
        <w:rPr>
          <w:rStyle w:val="nfasisintenso"/>
          <w:i w:val="0"/>
          <w:color w:val="auto"/>
          <w:sz w:val="24"/>
        </w:rPr>
        <w:t>La ventana Ojear la definición muestra un método o definición de tipo en línea, sin salir del contexto actual.</w:t>
      </w:r>
    </w:p>
    <w:p w14:paraId="5DF621F6" w14:textId="4A899E2E" w:rsidR="005021A6" w:rsidRDefault="005021A6" w:rsidP="005021A6">
      <w:pPr>
        <w:jc w:val="both"/>
        <w:rPr>
          <w:rStyle w:val="nfasisintenso"/>
          <w:i w:val="0"/>
          <w:sz w:val="28"/>
        </w:rPr>
      </w:pPr>
    </w:p>
    <w:p w14:paraId="1DA83CFF" w14:textId="77777777" w:rsidR="00E42789" w:rsidRDefault="00E42789" w:rsidP="00E42789">
      <w:pPr>
        <w:keepNext/>
        <w:jc w:val="center"/>
      </w:pPr>
      <w:r>
        <w:rPr>
          <w:noProof/>
          <w:lang w:eastAsia="es-MX"/>
        </w:rPr>
        <w:lastRenderedPageBreak/>
        <w:drawing>
          <wp:inline distT="0" distB="0" distL="0" distR="0" wp14:anchorId="1C0B07F8" wp14:editId="5109C216">
            <wp:extent cx="5612130" cy="1697439"/>
            <wp:effectExtent l="0" t="0" r="7620" b="0"/>
            <wp:docPr id="7" name="Imagen 7" descr="C:\Users\RF RAUL\AppData\Local\Microsoft\Windows\INetCache\Content.Word\intellisense.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F RAUL\AppData\Local\Microsoft\Windows\INetCache\Content.Word\intellisense.jp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1697439"/>
                    </a:xfrm>
                    <a:prstGeom prst="rect">
                      <a:avLst/>
                    </a:prstGeom>
                    <a:noFill/>
                    <a:ln>
                      <a:noFill/>
                    </a:ln>
                  </pic:spPr>
                </pic:pic>
              </a:graphicData>
            </a:graphic>
          </wp:inline>
        </w:drawing>
      </w:r>
    </w:p>
    <w:p w14:paraId="1C862CF2" w14:textId="54BCC216" w:rsidR="00E42789" w:rsidRDefault="00CD0FB0" w:rsidP="00B239E3">
      <w:pPr>
        <w:pStyle w:val="Descripcin"/>
        <w:jc w:val="center"/>
      </w:pPr>
      <w:r>
        <w:t xml:space="preserve">Figura  </w:t>
      </w:r>
      <w:fldSimple w:instr=" SEQ Figura \* ARABIC ">
        <w:r w:rsidR="0010699F">
          <w:rPr>
            <w:noProof/>
          </w:rPr>
          <w:t>4</w:t>
        </w:r>
      </w:fldSimple>
      <w:ins w:id="44" w:author="Profesor" w:date="2017-07-19T14:21:00Z">
        <w:r w:rsidR="00592498">
          <w:rPr>
            <w:noProof/>
          </w:rPr>
          <w:t>.</w:t>
        </w:r>
      </w:ins>
      <w:r w:rsidR="00E42789">
        <w:t xml:space="preserve"> Captura de pantalla que muestra el uso de la configuración </w:t>
      </w:r>
      <w:r w:rsidR="00E42789" w:rsidRPr="00E42789">
        <w:t>IntelliSense</w:t>
      </w:r>
      <w:r w:rsidR="00E42789">
        <w:t>. Imagen tomada de [12]</w:t>
      </w:r>
      <w:ins w:id="45" w:author="Profesor" w:date="2017-07-19T14:21:00Z">
        <w:r w:rsidR="00592498">
          <w:t>.</w:t>
        </w:r>
      </w:ins>
    </w:p>
    <w:p w14:paraId="6AFF9860" w14:textId="77777777" w:rsidR="00E42789" w:rsidRPr="00E42789" w:rsidRDefault="00E42789" w:rsidP="00E42789"/>
    <w:p w14:paraId="1127CB0F" w14:textId="77777777" w:rsidR="00E42789" w:rsidRDefault="00E42789" w:rsidP="00E42789">
      <w:pPr>
        <w:keepNext/>
        <w:jc w:val="center"/>
      </w:pPr>
      <w:r>
        <w:rPr>
          <w:noProof/>
          <w:lang w:eastAsia="es-MX"/>
        </w:rPr>
        <w:drawing>
          <wp:inline distT="0" distB="0" distL="0" distR="0" wp14:anchorId="464D615F" wp14:editId="28D6FADE">
            <wp:extent cx="4147185" cy="1219200"/>
            <wp:effectExtent l="0" t="0" r="5715" b="0"/>
            <wp:docPr id="8" name="Imagen 8" descr="C:\Users\RF RAUL\AppData\Local\Microsoft\Windows\INetCache\Content.Word\ondulada.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F RAUL\AppData\Local\Microsoft\Windows\INetCache\Content.Word\ondulada.jp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47185" cy="1219200"/>
                    </a:xfrm>
                    <a:prstGeom prst="rect">
                      <a:avLst/>
                    </a:prstGeom>
                    <a:noFill/>
                    <a:ln>
                      <a:noFill/>
                    </a:ln>
                  </pic:spPr>
                </pic:pic>
              </a:graphicData>
            </a:graphic>
          </wp:inline>
        </w:drawing>
      </w:r>
    </w:p>
    <w:p w14:paraId="3EA5C242" w14:textId="686E99AF" w:rsidR="00E42789" w:rsidRDefault="00CD0FB0" w:rsidP="00B239E3">
      <w:pPr>
        <w:pStyle w:val="Descripcin"/>
        <w:jc w:val="center"/>
      </w:pPr>
      <w:r>
        <w:t xml:space="preserve">Figura  </w:t>
      </w:r>
      <w:fldSimple w:instr=" SEQ Figura \* ARABIC ">
        <w:r w:rsidR="0010699F">
          <w:rPr>
            <w:noProof/>
          </w:rPr>
          <w:t>5</w:t>
        </w:r>
      </w:fldSimple>
      <w:ins w:id="46" w:author="Profesor" w:date="2017-07-19T14:21:00Z">
        <w:r w:rsidR="00592498">
          <w:rPr>
            <w:noProof/>
          </w:rPr>
          <w:t>.</w:t>
        </w:r>
      </w:ins>
      <w:r w:rsidR="00E42789">
        <w:t xml:space="preserve"> Captura de pantalla que muestra el uso de la configuración, subrayado ondulado, con la función de sugerencia activada.</w:t>
      </w:r>
    </w:p>
    <w:p w14:paraId="0F3D36EE" w14:textId="0AEF15E6" w:rsidR="00E42789" w:rsidRPr="005021A6" w:rsidRDefault="00E42789" w:rsidP="00E42789">
      <w:pPr>
        <w:jc w:val="center"/>
        <w:rPr>
          <w:rStyle w:val="nfasisintenso"/>
          <w:i w:val="0"/>
          <w:sz w:val="28"/>
        </w:rPr>
      </w:pPr>
    </w:p>
    <w:p w14:paraId="466B00D2" w14:textId="7D10F9AE" w:rsidR="00E42789" w:rsidRDefault="00E42789" w:rsidP="00E42789">
      <w:pPr>
        <w:jc w:val="both"/>
        <w:rPr>
          <w:rStyle w:val="nfasisintenso"/>
          <w:i w:val="0"/>
          <w:sz w:val="28"/>
        </w:rPr>
      </w:pPr>
      <w:r>
        <w:rPr>
          <w:rStyle w:val="nfasisintenso"/>
          <w:i w:val="0"/>
          <w:sz w:val="28"/>
        </w:rPr>
        <w:t>Depurar código</w:t>
      </w:r>
    </w:p>
    <w:p w14:paraId="0F47965A" w14:textId="54F03BA3" w:rsidR="00E42789" w:rsidRDefault="00E42789" w:rsidP="00E42789">
      <w:pPr>
        <w:ind w:firstLine="708"/>
        <w:jc w:val="both"/>
        <w:rPr>
          <w:rFonts w:ascii="Helvetica" w:hAnsi="Helvetica" w:cs="Arial"/>
          <w:color w:val="333333"/>
          <w:sz w:val="21"/>
          <w:szCs w:val="21"/>
          <w:lang w:val="es-ES"/>
        </w:rPr>
      </w:pPr>
      <w:r>
        <w:rPr>
          <w:rFonts w:ascii="Helvetica" w:hAnsi="Helvetica" w:cs="Arial"/>
          <w:color w:val="333333"/>
          <w:sz w:val="21"/>
          <w:szCs w:val="21"/>
          <w:lang w:val="es-ES"/>
        </w:rPr>
        <w:t>Permite depurar el código que se ejecuta en su proyecto local, en un dispositivo remoto o en un emulador, como los de Android o Windows Phone. Puede ejecutar el código instrucción por instrucción e inspeccionar las variables en cada paso, puede ejecutar paso a paso aplicaciones multiproceso y puede establecer puntos de interrupción que solo se producen cuando se cumple una condición especificada.</w:t>
      </w:r>
    </w:p>
    <w:p w14:paraId="448B28B9" w14:textId="77777777" w:rsidR="00E42789" w:rsidRDefault="00E42789" w:rsidP="00E42789">
      <w:pPr>
        <w:jc w:val="both"/>
        <w:rPr>
          <w:rStyle w:val="nfasisintenso"/>
          <w:i w:val="0"/>
          <w:sz w:val="28"/>
        </w:rPr>
      </w:pPr>
    </w:p>
    <w:p w14:paraId="1E34475F" w14:textId="560AF986" w:rsidR="00E42789" w:rsidRDefault="00E42789" w:rsidP="00E42789">
      <w:pPr>
        <w:jc w:val="both"/>
        <w:rPr>
          <w:rStyle w:val="nfasisintenso"/>
          <w:i w:val="0"/>
          <w:sz w:val="28"/>
        </w:rPr>
      </w:pPr>
      <w:r w:rsidRPr="00E42789">
        <w:rPr>
          <w:rStyle w:val="nfasisintenso"/>
          <w:i w:val="0"/>
          <w:sz w:val="28"/>
        </w:rPr>
        <w:t>Analizar la calidad y el rendimiento del código</w:t>
      </w:r>
    </w:p>
    <w:p w14:paraId="7E1375B9" w14:textId="459633DC" w:rsidR="00E42789" w:rsidRPr="00E42789" w:rsidRDefault="00E42789" w:rsidP="00E42789">
      <w:pPr>
        <w:jc w:val="both"/>
        <w:rPr>
          <w:rStyle w:val="nfasisintenso"/>
          <w:i w:val="0"/>
          <w:color w:val="auto"/>
          <w:sz w:val="24"/>
        </w:rPr>
      </w:pPr>
      <w:r>
        <w:rPr>
          <w:rStyle w:val="nfasisintenso"/>
          <w:i w:val="0"/>
          <w:sz w:val="28"/>
        </w:rPr>
        <w:tab/>
      </w:r>
      <w:r w:rsidRPr="00E42789">
        <w:rPr>
          <w:rStyle w:val="nfasisintenso"/>
          <w:i w:val="0"/>
          <w:color w:val="auto"/>
          <w:sz w:val="24"/>
        </w:rPr>
        <w:t>Visual Studio incluye herramientas eficaces para el análisis estático y en tiempo de ejecución</w:t>
      </w:r>
      <w:r>
        <w:rPr>
          <w:rStyle w:val="nfasisintenso"/>
          <w:i w:val="0"/>
          <w:color w:val="auto"/>
          <w:sz w:val="24"/>
        </w:rPr>
        <w:t xml:space="preserve">. </w:t>
      </w:r>
      <w:r w:rsidRPr="00E42789">
        <w:rPr>
          <w:rStyle w:val="nfasisintenso"/>
          <w:i w:val="0"/>
          <w:color w:val="auto"/>
          <w:sz w:val="24"/>
        </w:rPr>
        <w:t xml:space="preserve">Las herramientas de análisis estático ayudan a identificar posibles errores de diseño, globalización, interoperabilidad, rendimiento, seguridad y otras categorías. Las pruebas de rendimiento o de generación de perfiles implican medir cómo se ejecuta el programa. A estas herramientas se accede desde el menú </w:t>
      </w:r>
      <w:r>
        <w:rPr>
          <w:rStyle w:val="nfasisintenso"/>
          <w:i w:val="0"/>
          <w:color w:val="auto"/>
          <w:sz w:val="24"/>
        </w:rPr>
        <w:t>“</w:t>
      </w:r>
      <w:r w:rsidRPr="00E42789">
        <w:rPr>
          <w:rStyle w:val="nfasisintenso"/>
          <w:i w:val="0"/>
          <w:color w:val="auto"/>
          <w:sz w:val="24"/>
        </w:rPr>
        <w:t>Analizar</w:t>
      </w:r>
      <w:r>
        <w:rPr>
          <w:rStyle w:val="nfasisintenso"/>
          <w:i w:val="0"/>
          <w:color w:val="auto"/>
          <w:sz w:val="24"/>
        </w:rPr>
        <w:t>”</w:t>
      </w:r>
      <w:r w:rsidRPr="00E42789">
        <w:rPr>
          <w:rStyle w:val="nfasisintenso"/>
          <w:i w:val="0"/>
          <w:color w:val="auto"/>
          <w:sz w:val="24"/>
        </w:rPr>
        <w:t>.</w:t>
      </w:r>
    </w:p>
    <w:p w14:paraId="5D6DE858" w14:textId="77777777" w:rsidR="00E42789" w:rsidRDefault="00E42789" w:rsidP="00E42789">
      <w:pPr>
        <w:jc w:val="both"/>
        <w:rPr>
          <w:rStyle w:val="nfasisintenso"/>
          <w:i w:val="0"/>
          <w:sz w:val="28"/>
        </w:rPr>
      </w:pPr>
    </w:p>
    <w:p w14:paraId="65AA3FCF" w14:textId="69F83A0A" w:rsidR="00E42789" w:rsidRDefault="00E42789" w:rsidP="00E42789">
      <w:pPr>
        <w:jc w:val="both"/>
        <w:rPr>
          <w:rStyle w:val="nfasisintenso"/>
          <w:i w:val="0"/>
          <w:sz w:val="28"/>
        </w:rPr>
      </w:pPr>
    </w:p>
    <w:p w14:paraId="72D77DC0" w14:textId="722B1D4E" w:rsidR="007F35B7" w:rsidRDefault="00573492" w:rsidP="00573492">
      <w:pPr>
        <w:pStyle w:val="Ttulo3"/>
        <w:rPr>
          <w:rStyle w:val="nfasisintenso"/>
          <w:i w:val="0"/>
          <w:iCs w:val="0"/>
          <w:color w:val="5A5A5A" w:themeColor="text1" w:themeTint="A5"/>
          <w:sz w:val="36"/>
        </w:rPr>
      </w:pPr>
      <w:r w:rsidRPr="00573492">
        <w:rPr>
          <w:rStyle w:val="nfasisintenso"/>
          <w:i w:val="0"/>
          <w:iCs w:val="0"/>
          <w:color w:val="1F3763" w:themeColor="accent1" w:themeShade="7F"/>
          <w:sz w:val="36"/>
        </w:rPr>
        <w:lastRenderedPageBreak/>
        <w:t>Lenguajes</w:t>
      </w:r>
      <w:r>
        <w:rPr>
          <w:rStyle w:val="nfasisintenso"/>
          <w:i w:val="0"/>
          <w:iCs w:val="0"/>
          <w:color w:val="5A5A5A" w:themeColor="text1" w:themeTint="A5"/>
          <w:sz w:val="36"/>
        </w:rPr>
        <w:t xml:space="preserve"> de programación </w:t>
      </w:r>
    </w:p>
    <w:p w14:paraId="7B102DFF" w14:textId="033F04B6" w:rsidR="00573492" w:rsidRDefault="00573492" w:rsidP="00573492"/>
    <w:p w14:paraId="23A45D56" w14:textId="77777777" w:rsidR="00F950B2" w:rsidRDefault="00F950B2" w:rsidP="00573492"/>
    <w:p w14:paraId="4BC3823B" w14:textId="5A817F09" w:rsidR="00573492" w:rsidRDefault="00573492" w:rsidP="00573492">
      <w:pPr>
        <w:jc w:val="both"/>
        <w:rPr>
          <w:rStyle w:val="nfasisintenso"/>
          <w:i w:val="0"/>
          <w:sz w:val="28"/>
        </w:rPr>
      </w:pPr>
      <w:r>
        <w:rPr>
          <w:rStyle w:val="nfasisintenso"/>
          <w:i w:val="0"/>
          <w:sz w:val="28"/>
        </w:rPr>
        <w:t>C#</w:t>
      </w:r>
    </w:p>
    <w:p w14:paraId="042548DA" w14:textId="77777777" w:rsidR="00CF2269" w:rsidRDefault="00573492" w:rsidP="00B239E3">
      <w:pPr>
        <w:jc w:val="both"/>
        <w:rPr>
          <w:iCs/>
          <w:sz w:val="24"/>
        </w:rPr>
      </w:pPr>
      <w:r>
        <w:rPr>
          <w:iCs/>
          <w:color w:val="4472C4" w:themeColor="accent1"/>
          <w:sz w:val="28"/>
        </w:rPr>
        <w:tab/>
      </w:r>
      <w:r w:rsidR="00CF2269" w:rsidRPr="00573492">
        <w:rPr>
          <w:iCs/>
          <w:sz w:val="24"/>
        </w:rPr>
        <w:t>Es un lenguaje de programación diseñado para crear una variedad de aplicaciones que se ejecutan en .NET Framework. C # es simple, potente, seguro de tipo y orientado a objetos. Las numerosas innovaciones en C# permiten un rápido desarrollo de aplicaciones, al mismo tiempo que conservan la expresividad y elegancia de los idiomas de estilo C.</w:t>
      </w:r>
    </w:p>
    <w:p w14:paraId="2568736B" w14:textId="77777777" w:rsidR="00CF2269" w:rsidRDefault="00CF2269" w:rsidP="00CF2269">
      <w:pPr>
        <w:pStyle w:val="Prrafodelista"/>
        <w:numPr>
          <w:ilvl w:val="0"/>
          <w:numId w:val="16"/>
        </w:numPr>
        <w:ind w:left="1068"/>
        <w:jc w:val="both"/>
        <w:rPr>
          <w:iCs/>
          <w:sz w:val="24"/>
        </w:rPr>
      </w:pPr>
      <w:r>
        <w:rPr>
          <w:iCs/>
          <w:sz w:val="24"/>
        </w:rPr>
        <w:t>.NET Framework</w:t>
      </w:r>
    </w:p>
    <w:p w14:paraId="33208765" w14:textId="77777777" w:rsidR="00CF2269" w:rsidRDefault="00CF2269" w:rsidP="00CF2269">
      <w:pPr>
        <w:pStyle w:val="Prrafodelista"/>
        <w:ind w:left="1068"/>
        <w:jc w:val="both"/>
        <w:rPr>
          <w:iCs/>
          <w:sz w:val="24"/>
        </w:rPr>
      </w:pPr>
      <w:r w:rsidRPr="004E376C">
        <w:rPr>
          <w:iCs/>
          <w:sz w:val="24"/>
        </w:rPr>
        <w:t>Cre</w:t>
      </w:r>
      <w:r>
        <w:rPr>
          <w:iCs/>
          <w:sz w:val="24"/>
        </w:rPr>
        <w:t>a</w:t>
      </w:r>
      <w:r w:rsidRPr="004E376C">
        <w:rPr>
          <w:iCs/>
          <w:sz w:val="24"/>
        </w:rPr>
        <w:t xml:space="preserve"> muchos tipos de aplicaciones con .NET, como de nube, IoT</w:t>
      </w:r>
      <w:r>
        <w:rPr>
          <w:iCs/>
          <w:sz w:val="24"/>
        </w:rPr>
        <w:t xml:space="preserve"> (internet de las cosas)</w:t>
      </w:r>
      <w:r w:rsidRPr="004E376C">
        <w:rPr>
          <w:iCs/>
          <w:sz w:val="24"/>
        </w:rPr>
        <w:t xml:space="preserve"> y juegos, mediante herramientas multiplataforma gratis. Las aplicaciones se pueden ejecutar en Android, iOS, Linux, Mac OS y Windows</w:t>
      </w:r>
      <w:r>
        <w:rPr>
          <w:iCs/>
          <w:sz w:val="24"/>
        </w:rPr>
        <w:t xml:space="preserve"> [15].</w:t>
      </w:r>
    </w:p>
    <w:p w14:paraId="4D8C462C" w14:textId="77777777" w:rsidR="00CF2269" w:rsidRDefault="00CF2269" w:rsidP="00CF2269">
      <w:pPr>
        <w:jc w:val="both"/>
        <w:rPr>
          <w:rStyle w:val="nfasisintenso"/>
          <w:i w:val="0"/>
          <w:sz w:val="28"/>
        </w:rPr>
      </w:pPr>
    </w:p>
    <w:p w14:paraId="2CD4D3ED" w14:textId="147AFEC3" w:rsidR="004E376C" w:rsidRDefault="004E376C" w:rsidP="00CF2269">
      <w:pPr>
        <w:jc w:val="both"/>
        <w:rPr>
          <w:rStyle w:val="nfasisintenso"/>
          <w:i w:val="0"/>
          <w:sz w:val="28"/>
        </w:rPr>
      </w:pPr>
      <w:r>
        <w:rPr>
          <w:rStyle w:val="nfasisintenso"/>
          <w:i w:val="0"/>
          <w:sz w:val="28"/>
        </w:rPr>
        <w:t>Java Script</w:t>
      </w:r>
    </w:p>
    <w:p w14:paraId="6F4DCC3D" w14:textId="19DA261D" w:rsidR="004E376C" w:rsidRDefault="004E376C" w:rsidP="004E376C">
      <w:pPr>
        <w:ind w:firstLine="708"/>
        <w:jc w:val="both"/>
        <w:rPr>
          <w:rStyle w:val="nfasisintenso"/>
          <w:i w:val="0"/>
          <w:color w:val="auto"/>
          <w:sz w:val="24"/>
        </w:rPr>
      </w:pPr>
      <w:r w:rsidRPr="004E376C">
        <w:rPr>
          <w:rStyle w:val="nfasisintenso"/>
          <w:i w:val="0"/>
          <w:color w:val="auto"/>
          <w:sz w:val="24"/>
        </w:rPr>
        <w:t xml:space="preserve">JavaScript es un lenguaje de programación utilizado para hacer páginas web interactivas. Es lo que da una vida de página, los elementos interactivos y la animación que </w:t>
      </w:r>
      <w:r w:rsidR="00FE2E9E">
        <w:rPr>
          <w:rStyle w:val="nfasisintenso"/>
          <w:i w:val="0"/>
          <w:color w:val="auto"/>
          <w:sz w:val="24"/>
        </w:rPr>
        <w:t xml:space="preserve">atraen </w:t>
      </w:r>
      <w:r w:rsidRPr="004E376C">
        <w:rPr>
          <w:rStyle w:val="nfasisintenso"/>
          <w:i w:val="0"/>
          <w:color w:val="auto"/>
          <w:sz w:val="24"/>
        </w:rPr>
        <w:t xml:space="preserve">a un usuario. </w:t>
      </w:r>
    </w:p>
    <w:p w14:paraId="60F4DE48" w14:textId="6666ECAE" w:rsidR="00FE2E9E" w:rsidRDefault="00FE2E9E" w:rsidP="004E376C">
      <w:pPr>
        <w:ind w:firstLine="708"/>
        <w:jc w:val="both"/>
        <w:rPr>
          <w:rStyle w:val="nfasisintenso"/>
          <w:i w:val="0"/>
          <w:color w:val="auto"/>
          <w:sz w:val="24"/>
        </w:rPr>
      </w:pPr>
      <w:r w:rsidRPr="00FE2E9E">
        <w:rPr>
          <w:rStyle w:val="nfasisintenso"/>
          <w:i w:val="0"/>
          <w:color w:val="auto"/>
          <w:sz w:val="24"/>
        </w:rPr>
        <w:t>Es un lenguaje interpretado, por lo que no se requiere ningún programa especial para crear código utilizable. Un editor de texto sin formato como el Bloc de notas para Windows es todo lo que necesita para escribir JavaScript</w:t>
      </w:r>
      <w:r>
        <w:rPr>
          <w:rStyle w:val="nfasisintenso"/>
          <w:i w:val="0"/>
          <w:color w:val="auto"/>
          <w:sz w:val="24"/>
        </w:rPr>
        <w:t>.</w:t>
      </w:r>
    </w:p>
    <w:p w14:paraId="1592CDEB" w14:textId="7E794F8A" w:rsidR="00486FC5" w:rsidRPr="004E376C" w:rsidRDefault="00486FC5" w:rsidP="004E376C">
      <w:pPr>
        <w:ind w:firstLine="708"/>
        <w:jc w:val="both"/>
        <w:rPr>
          <w:rStyle w:val="nfasisintenso"/>
          <w:i w:val="0"/>
          <w:color w:val="auto"/>
          <w:sz w:val="24"/>
        </w:rPr>
      </w:pPr>
      <w:r w:rsidRPr="00486FC5">
        <w:rPr>
          <w:rStyle w:val="nfasisintenso"/>
          <w:i w:val="0"/>
          <w:color w:val="auto"/>
          <w:sz w:val="24"/>
        </w:rPr>
        <w:t>HTML y JavaScript son complementarias. HTML es un lenguaje de marcado diseñado para definir el contenido estático de la página web. Es lo que da a una página web su estructura básica. JavaScript es un lenguaje de programación diseñado para realizar tareas dinámicas dentro de esa página, como animación o un cuadro de búsqueda</w:t>
      </w:r>
      <w:r>
        <w:rPr>
          <w:rStyle w:val="nfasisintenso"/>
          <w:i w:val="0"/>
          <w:color w:val="auto"/>
          <w:sz w:val="24"/>
        </w:rPr>
        <w:t xml:space="preserve"> [16]</w:t>
      </w:r>
      <w:r w:rsidRPr="00486FC5">
        <w:rPr>
          <w:rStyle w:val="nfasisintenso"/>
          <w:i w:val="0"/>
          <w:color w:val="auto"/>
          <w:sz w:val="24"/>
        </w:rPr>
        <w:t>.</w:t>
      </w:r>
    </w:p>
    <w:p w14:paraId="0C8A002D" w14:textId="7D0640C0" w:rsidR="00573492" w:rsidRDefault="00486FC5" w:rsidP="00573492">
      <w:pPr>
        <w:jc w:val="both"/>
        <w:rPr>
          <w:rStyle w:val="nfasisintenso"/>
          <w:i w:val="0"/>
          <w:sz w:val="28"/>
        </w:rPr>
      </w:pPr>
      <w:r>
        <w:rPr>
          <w:rStyle w:val="nfasisintenso"/>
          <w:i w:val="0"/>
          <w:sz w:val="28"/>
        </w:rPr>
        <w:t>HTML</w:t>
      </w:r>
    </w:p>
    <w:p w14:paraId="73EF056D" w14:textId="2A1369B5" w:rsidR="00486FC5" w:rsidRDefault="00486FC5" w:rsidP="00486FC5">
      <w:pPr>
        <w:ind w:firstLine="708"/>
        <w:jc w:val="both"/>
        <w:rPr>
          <w:sz w:val="24"/>
          <w:lang w:val="es-ES"/>
        </w:rPr>
      </w:pPr>
      <w:r w:rsidRPr="00486FC5">
        <w:rPr>
          <w:sz w:val="24"/>
          <w:lang w:val="es-ES"/>
        </w:rPr>
        <w:t xml:space="preserve">HTML es un lenguaje informático diseñado para permitir la creación de sitios web. Estos sitios web pueden ser vistos por cualquier persona conectada a Internet. Es </w:t>
      </w:r>
      <w:r w:rsidR="00315E6B">
        <w:rPr>
          <w:sz w:val="24"/>
          <w:lang w:val="es-ES"/>
        </w:rPr>
        <w:t xml:space="preserve">relativamente fácil de aprender </w:t>
      </w:r>
      <w:r w:rsidR="00315E6B" w:rsidRPr="00315E6B">
        <w:rPr>
          <w:sz w:val="24"/>
          <w:highlight w:val="yellow"/>
          <w:lang w:val="es-ES"/>
        </w:rPr>
        <w:t>y</w:t>
      </w:r>
      <w:r w:rsidRPr="00486FC5">
        <w:rPr>
          <w:sz w:val="24"/>
          <w:lang w:val="es-ES"/>
        </w:rPr>
        <w:t xml:space="preserve"> bastante potente en lo que te permite crear. Está constantemente en proceso de revisión y evolución para satisfacer las demandas y exigencias de la creciente audiencia de Internet</w:t>
      </w:r>
      <w:r>
        <w:rPr>
          <w:sz w:val="24"/>
          <w:lang w:val="es-ES"/>
        </w:rPr>
        <w:t xml:space="preserve"> [17].</w:t>
      </w:r>
    </w:p>
    <w:p w14:paraId="43BE32EB" w14:textId="10BD06D2" w:rsidR="00434883" w:rsidRDefault="00434883" w:rsidP="00434883">
      <w:pPr>
        <w:jc w:val="both"/>
        <w:rPr>
          <w:iCs/>
          <w:sz w:val="32"/>
        </w:rPr>
      </w:pPr>
    </w:p>
    <w:p w14:paraId="7547F917" w14:textId="5D5702B3" w:rsidR="00D4098E" w:rsidRDefault="00D4098E" w:rsidP="00D4098E">
      <w:pPr>
        <w:pStyle w:val="Subttulo"/>
        <w:rPr>
          <w:sz w:val="36"/>
        </w:rPr>
      </w:pPr>
      <w:r>
        <w:rPr>
          <w:sz w:val="36"/>
        </w:rPr>
        <w:lastRenderedPageBreak/>
        <w:t xml:space="preserve">Cookies </w:t>
      </w:r>
      <w:r w:rsidR="00FE557F">
        <w:rPr>
          <w:sz w:val="36"/>
        </w:rPr>
        <w:t xml:space="preserve">de sesión </w:t>
      </w:r>
    </w:p>
    <w:p w14:paraId="6E0F75D9" w14:textId="759A1B15" w:rsidR="008A3D1D" w:rsidRDefault="008A3D1D" w:rsidP="008A3D1D"/>
    <w:p w14:paraId="340DD9EF" w14:textId="77777777" w:rsidR="00F950B2" w:rsidRPr="008A3D1D" w:rsidRDefault="00F950B2" w:rsidP="008A3D1D"/>
    <w:p w14:paraId="43540186" w14:textId="69737C82" w:rsidR="00FE557F" w:rsidRPr="00315E6B" w:rsidRDefault="00FE557F" w:rsidP="00FE557F">
      <w:pPr>
        <w:ind w:firstLine="708"/>
        <w:jc w:val="both"/>
        <w:rPr>
          <w:sz w:val="24"/>
          <w:lang w:val="es-ES"/>
        </w:rPr>
      </w:pPr>
      <w:r w:rsidRPr="00315E6B">
        <w:rPr>
          <w:sz w:val="24"/>
          <w:lang w:val="es-ES"/>
        </w:rPr>
        <w:t xml:space="preserve">Las cookies de sesión permiten que los usuarios sean reconocidos dentro de un sitio web para que cualquier cambio de página o selección de elementos o datos que realice se recuerde de una página a otra sin tener que autenticar o reprocesar cada nueva área que visita </w:t>
      </w:r>
      <w:r w:rsidRPr="00315E6B">
        <w:rPr>
          <w:sz w:val="24"/>
        </w:rPr>
        <w:t>[18]</w:t>
      </w:r>
      <w:r w:rsidRPr="00315E6B">
        <w:rPr>
          <w:sz w:val="24"/>
          <w:lang w:val="es-ES"/>
        </w:rPr>
        <w:t>.</w:t>
      </w:r>
    </w:p>
    <w:p w14:paraId="568C6768" w14:textId="7838650C" w:rsidR="00FE557F" w:rsidRDefault="00FE557F" w:rsidP="00FE557F">
      <w:pPr>
        <w:ind w:firstLine="708"/>
        <w:jc w:val="both"/>
        <w:rPr>
          <w:sz w:val="24"/>
        </w:rPr>
      </w:pPr>
      <w:r w:rsidRPr="00FE557F">
        <w:rPr>
          <w:sz w:val="24"/>
        </w:rPr>
        <w:t xml:space="preserve">Las cookies son a menudo indispensables para los sitios web que tienen enormes bases de datos, necesitan inicios de sesión, tienen temas personalizables, </w:t>
      </w:r>
      <w:r>
        <w:rPr>
          <w:sz w:val="24"/>
        </w:rPr>
        <w:t xml:space="preserve">entre </w:t>
      </w:r>
      <w:r w:rsidRPr="00FE557F">
        <w:rPr>
          <w:sz w:val="24"/>
        </w:rPr>
        <w:t>otras características.</w:t>
      </w:r>
    </w:p>
    <w:p w14:paraId="575A4F17" w14:textId="4E2944C7" w:rsidR="00FE557F" w:rsidRDefault="00FE557F" w:rsidP="008F7C21">
      <w:pPr>
        <w:jc w:val="both"/>
        <w:rPr>
          <w:sz w:val="24"/>
        </w:rPr>
      </w:pPr>
    </w:p>
    <w:p w14:paraId="41C52924" w14:textId="34DFB439" w:rsidR="008F7C21" w:rsidRDefault="008F7C21" w:rsidP="008F7C21">
      <w:pPr>
        <w:jc w:val="both"/>
        <w:rPr>
          <w:rStyle w:val="nfasisintenso"/>
          <w:i w:val="0"/>
          <w:sz w:val="28"/>
        </w:rPr>
      </w:pPr>
      <w:r>
        <w:rPr>
          <w:rStyle w:val="nfasisintenso"/>
          <w:i w:val="0"/>
          <w:sz w:val="28"/>
        </w:rPr>
        <w:t>Clase HttpCookie</w:t>
      </w:r>
    </w:p>
    <w:p w14:paraId="0511B07F" w14:textId="4C34BBAC" w:rsidR="008F7C21" w:rsidRDefault="008F7C21" w:rsidP="008F7C21">
      <w:pPr>
        <w:ind w:firstLine="708"/>
        <w:jc w:val="both"/>
        <w:rPr>
          <w:rStyle w:val="nfasisintenso"/>
          <w:i w:val="0"/>
          <w:color w:val="auto"/>
          <w:sz w:val="24"/>
        </w:rPr>
      </w:pPr>
      <w:r w:rsidRPr="008F7C21">
        <w:rPr>
          <w:rStyle w:val="nfasisintenso"/>
          <w:i w:val="0"/>
          <w:color w:val="auto"/>
          <w:sz w:val="24"/>
        </w:rPr>
        <w:t>Proporciona una manera de seguridad de tipos para crear y manipular cookies HTTP individuales.</w:t>
      </w:r>
      <w:r w:rsidR="00891C62">
        <w:rPr>
          <w:rStyle w:val="nfasisintenso"/>
          <w:i w:val="0"/>
          <w:color w:val="auto"/>
          <w:sz w:val="24"/>
        </w:rPr>
        <w:t xml:space="preserve"> El manejo de las Cookies funciona similar a un </w:t>
      </w:r>
      <w:r w:rsidR="00265D19" w:rsidRPr="00265D19">
        <w:rPr>
          <w:rStyle w:val="nfasisintenso"/>
          <w:i w:val="0"/>
          <w:color w:val="auto"/>
          <w:sz w:val="24"/>
        </w:rPr>
        <w:t>Dictionary</w:t>
      </w:r>
      <w:r w:rsidR="00265D19">
        <w:rPr>
          <w:rStyle w:val="nfasisintenso"/>
          <w:i w:val="0"/>
          <w:color w:val="auto"/>
          <w:sz w:val="24"/>
        </w:rPr>
        <w:t xml:space="preserve"> </w:t>
      </w:r>
      <w:r w:rsidR="00891C62">
        <w:rPr>
          <w:rStyle w:val="nfasisintenso"/>
          <w:i w:val="0"/>
          <w:color w:val="auto"/>
          <w:sz w:val="24"/>
        </w:rPr>
        <w:t>en C#</w:t>
      </w:r>
      <w:r w:rsidR="00265D19">
        <w:rPr>
          <w:rStyle w:val="nfasisintenso"/>
          <w:i w:val="0"/>
          <w:color w:val="auto"/>
          <w:sz w:val="24"/>
        </w:rPr>
        <w:t xml:space="preserve">, donde se tiene una relación </w:t>
      </w:r>
      <w:r w:rsidR="00BA47BC">
        <w:rPr>
          <w:rStyle w:val="nfasisintenso"/>
          <w:i w:val="0"/>
          <w:color w:val="auto"/>
          <w:sz w:val="24"/>
        </w:rPr>
        <w:t>key con su valor correspondiente, de igual modo ese es el funcionamiento que tienen las cookies.</w:t>
      </w:r>
      <w:r w:rsidR="00BA47BC">
        <w:rPr>
          <w:rStyle w:val="nfasisintenso"/>
          <w:i w:val="0"/>
          <w:color w:val="auto"/>
          <w:sz w:val="24"/>
        </w:rPr>
        <w:tab/>
      </w:r>
    </w:p>
    <w:p w14:paraId="20407138" w14:textId="5B99D019" w:rsidR="008F7C21" w:rsidRDefault="00891C62" w:rsidP="00891C62">
      <w:pPr>
        <w:ind w:firstLine="708"/>
        <w:jc w:val="both"/>
        <w:rPr>
          <w:iCs/>
          <w:sz w:val="24"/>
        </w:rPr>
      </w:pPr>
      <w:r>
        <w:rPr>
          <w:iCs/>
          <w:sz w:val="24"/>
        </w:rPr>
        <w:t xml:space="preserve">Pasos para comenzar a realizar manejo de sesiones por medio de Cookies </w:t>
      </w:r>
      <w:r w:rsidR="009A7EE9">
        <w:rPr>
          <w:iCs/>
          <w:sz w:val="24"/>
        </w:rPr>
        <w:t>desde una clase C# en</w:t>
      </w:r>
      <w:r>
        <w:rPr>
          <w:iCs/>
          <w:sz w:val="24"/>
        </w:rPr>
        <w:t xml:space="preserve"> un navegador:</w:t>
      </w:r>
    </w:p>
    <w:p w14:paraId="79249318" w14:textId="5295352E" w:rsidR="009A7EE9" w:rsidRDefault="009A7EE9" w:rsidP="00891C62">
      <w:pPr>
        <w:pStyle w:val="Prrafodelista"/>
        <w:numPr>
          <w:ilvl w:val="0"/>
          <w:numId w:val="17"/>
        </w:numPr>
        <w:jc w:val="both"/>
        <w:rPr>
          <w:iCs/>
          <w:sz w:val="24"/>
        </w:rPr>
      </w:pPr>
      <w:r>
        <w:rPr>
          <w:iCs/>
          <w:sz w:val="24"/>
        </w:rPr>
        <w:t>Tener tu clase que desees que sea manejador de sesiones.</w:t>
      </w:r>
    </w:p>
    <w:p w14:paraId="4125FF53" w14:textId="572BB450" w:rsidR="009A7EE9" w:rsidRDefault="009A7EE9" w:rsidP="00891C62">
      <w:pPr>
        <w:pStyle w:val="Prrafodelista"/>
        <w:numPr>
          <w:ilvl w:val="0"/>
          <w:numId w:val="17"/>
        </w:numPr>
        <w:jc w:val="both"/>
        <w:rPr>
          <w:iCs/>
          <w:sz w:val="24"/>
        </w:rPr>
      </w:pPr>
      <w:r>
        <w:rPr>
          <w:iCs/>
          <w:sz w:val="24"/>
        </w:rPr>
        <w:t>Crear un método el cual será el que registre las cookies en tu navegador, con parámetro el valor con el que deseas que sea reconocido tu usuario.</w:t>
      </w:r>
    </w:p>
    <w:p w14:paraId="59ADE815" w14:textId="33FC826E" w:rsidR="00891C62" w:rsidRDefault="00891C62" w:rsidP="00891C62">
      <w:pPr>
        <w:pStyle w:val="Prrafodelista"/>
        <w:numPr>
          <w:ilvl w:val="0"/>
          <w:numId w:val="17"/>
        </w:numPr>
        <w:jc w:val="both"/>
        <w:rPr>
          <w:iCs/>
          <w:sz w:val="24"/>
        </w:rPr>
      </w:pPr>
      <w:r>
        <w:rPr>
          <w:iCs/>
          <w:sz w:val="24"/>
        </w:rPr>
        <w:t>Instanciar un objeto HtmlCookie y con ayuda del constructor asignar nombre de un</w:t>
      </w:r>
      <w:r w:rsidR="00BA47BC">
        <w:rPr>
          <w:iCs/>
          <w:sz w:val="24"/>
        </w:rPr>
        <w:t>a</w:t>
      </w:r>
      <w:r>
        <w:rPr>
          <w:iCs/>
          <w:sz w:val="24"/>
        </w:rPr>
        <w:t xml:space="preserve"> nueva cookie</w:t>
      </w:r>
    </w:p>
    <w:p w14:paraId="1A164255" w14:textId="6D1C979B" w:rsidR="00891C62" w:rsidRDefault="00BA47BC" w:rsidP="00891C62">
      <w:pPr>
        <w:pStyle w:val="Prrafodelista"/>
        <w:numPr>
          <w:ilvl w:val="0"/>
          <w:numId w:val="17"/>
        </w:numPr>
        <w:jc w:val="both"/>
        <w:rPr>
          <w:iCs/>
          <w:sz w:val="24"/>
        </w:rPr>
      </w:pPr>
      <w:r>
        <w:rPr>
          <w:iCs/>
          <w:sz w:val="24"/>
        </w:rPr>
        <w:t>Le asignamos un valor a es cookie creada</w:t>
      </w:r>
    </w:p>
    <w:p w14:paraId="7CF10B9E" w14:textId="373859CD" w:rsidR="00BA47BC" w:rsidRDefault="00BA47BC" w:rsidP="00891C62">
      <w:pPr>
        <w:pStyle w:val="Prrafodelista"/>
        <w:numPr>
          <w:ilvl w:val="0"/>
          <w:numId w:val="17"/>
        </w:numPr>
        <w:jc w:val="both"/>
        <w:rPr>
          <w:iCs/>
          <w:sz w:val="24"/>
        </w:rPr>
      </w:pPr>
      <w:r>
        <w:rPr>
          <w:iCs/>
          <w:sz w:val="24"/>
        </w:rPr>
        <w:t>Se le asigna un tiempo para que expire esa cookie de nuestro navegador.</w:t>
      </w:r>
    </w:p>
    <w:p w14:paraId="07D9D076" w14:textId="6D3F5D78" w:rsidR="00BA47BC" w:rsidRDefault="00BA47BC" w:rsidP="00891C62">
      <w:pPr>
        <w:pStyle w:val="Prrafodelista"/>
        <w:numPr>
          <w:ilvl w:val="0"/>
          <w:numId w:val="17"/>
        </w:numPr>
        <w:jc w:val="both"/>
        <w:rPr>
          <w:iCs/>
          <w:sz w:val="24"/>
        </w:rPr>
      </w:pPr>
      <w:r>
        <w:rPr>
          <w:iCs/>
          <w:sz w:val="24"/>
        </w:rPr>
        <w:t xml:space="preserve">Se agrega la nueva cookie creada al navegador por medio de la clase </w:t>
      </w:r>
      <w:r w:rsidR="009A7EE9" w:rsidRPr="009A7EE9">
        <w:t>HttpResponse</w:t>
      </w:r>
      <w:r w:rsidR="009A7EE9">
        <w:t xml:space="preserve"> y la propiedad Cookies y el método add</w:t>
      </w:r>
      <w:r>
        <w:rPr>
          <w:iCs/>
          <w:sz w:val="24"/>
        </w:rPr>
        <w:t>.</w:t>
      </w:r>
    </w:p>
    <w:p w14:paraId="32F1AD6B" w14:textId="5B78720A" w:rsidR="009A7EE9" w:rsidRPr="009A7EE9" w:rsidRDefault="009A7EE9" w:rsidP="009A7EE9">
      <w:pPr>
        <w:pStyle w:val="Prrafodelista"/>
        <w:ind w:left="1428"/>
        <w:jc w:val="both"/>
        <w:rPr>
          <w:iCs/>
          <w:sz w:val="24"/>
        </w:rPr>
      </w:pPr>
      <w:r w:rsidRPr="009A7EE9">
        <w:rPr>
          <w:iCs/>
          <w:sz w:val="24"/>
        </w:rPr>
        <w:t>HttpContext.Current.Response.Cookies.Add(</w:t>
      </w:r>
      <w:r>
        <w:rPr>
          <w:iCs/>
          <w:sz w:val="24"/>
        </w:rPr>
        <w:t xml:space="preserve">cookie </w:t>
      </w:r>
      <w:r w:rsidRPr="009A7EE9">
        <w:rPr>
          <w:iCs/>
          <w:sz w:val="24"/>
        </w:rPr>
        <w:t>instanciad</w:t>
      </w:r>
      <w:r>
        <w:rPr>
          <w:iCs/>
          <w:sz w:val="24"/>
        </w:rPr>
        <w:t>a</w:t>
      </w:r>
      <w:r w:rsidRPr="009A7EE9">
        <w:rPr>
          <w:iCs/>
          <w:sz w:val="24"/>
        </w:rPr>
        <w:t>);</w:t>
      </w:r>
    </w:p>
    <w:p w14:paraId="7E19D2DD" w14:textId="77777777" w:rsidR="008A3D1D" w:rsidRDefault="008A3D1D" w:rsidP="008A3D1D">
      <w:pPr>
        <w:jc w:val="both"/>
        <w:rPr>
          <w:rStyle w:val="nfasisintenso"/>
          <w:i w:val="0"/>
          <w:sz w:val="28"/>
        </w:rPr>
      </w:pPr>
    </w:p>
    <w:p w14:paraId="5D391085" w14:textId="74445FBD" w:rsidR="008A3D1D" w:rsidRDefault="008A3D1D" w:rsidP="008A3D1D">
      <w:pPr>
        <w:jc w:val="both"/>
        <w:rPr>
          <w:rStyle w:val="nfasisintenso"/>
          <w:i w:val="0"/>
          <w:sz w:val="28"/>
        </w:rPr>
      </w:pPr>
      <w:r>
        <w:rPr>
          <w:rStyle w:val="nfasisintenso"/>
          <w:i w:val="0"/>
          <w:sz w:val="28"/>
        </w:rPr>
        <w:t>¿Por qué usar coockies?</w:t>
      </w:r>
    </w:p>
    <w:p w14:paraId="508C96BD" w14:textId="0E6B8821" w:rsidR="008A3D1D" w:rsidRDefault="008A3D1D" w:rsidP="008A3D1D">
      <w:pPr>
        <w:jc w:val="both"/>
        <w:rPr>
          <w:sz w:val="24"/>
        </w:rPr>
      </w:pPr>
      <w:r w:rsidRPr="008A3D1D">
        <w:rPr>
          <w:sz w:val="24"/>
        </w:rPr>
        <w:t>Hay muchas razones para que un sitio web utilice cookies. Cualquier cosa desde que le permite acceder a un área segura de un sitio web, a recordar su nombre o color favorito para la próxima vez que visite el sitio.</w:t>
      </w:r>
    </w:p>
    <w:p w14:paraId="3B52D6B8" w14:textId="77777777" w:rsidR="008A3D1D" w:rsidRDefault="008A3D1D" w:rsidP="008A3D1D">
      <w:pPr>
        <w:jc w:val="both"/>
        <w:rPr>
          <w:sz w:val="24"/>
        </w:rPr>
      </w:pPr>
      <w:r>
        <w:rPr>
          <w:sz w:val="24"/>
        </w:rPr>
        <w:lastRenderedPageBreak/>
        <w:t xml:space="preserve">No solo le ayuda a proporcionar una mejor experiencia al usuario sino también puede ayudarlo </w:t>
      </w:r>
      <w:r w:rsidRPr="008A3D1D">
        <w:rPr>
          <w:sz w:val="24"/>
        </w:rPr>
        <w:t xml:space="preserve">a mejorar </w:t>
      </w:r>
      <w:r>
        <w:rPr>
          <w:sz w:val="24"/>
        </w:rPr>
        <w:t>su</w:t>
      </w:r>
      <w:r w:rsidRPr="008A3D1D">
        <w:rPr>
          <w:sz w:val="24"/>
        </w:rPr>
        <w:t xml:space="preserve"> sitio web y servicios</w:t>
      </w:r>
      <w:r>
        <w:rPr>
          <w:sz w:val="24"/>
        </w:rPr>
        <w:t xml:space="preserve"> </w:t>
      </w:r>
      <w:r w:rsidRPr="008A3D1D">
        <w:rPr>
          <w:sz w:val="24"/>
        </w:rPr>
        <w:t>proporcionar mayor funcionalidad y servicio</w:t>
      </w:r>
      <w:r>
        <w:rPr>
          <w:sz w:val="24"/>
        </w:rPr>
        <w:t>s, como el color que guardo como predeterminado el usuario.</w:t>
      </w:r>
    </w:p>
    <w:p w14:paraId="63E02DAC" w14:textId="6ECA5879" w:rsidR="008A3D1D" w:rsidRPr="008A3D1D" w:rsidRDefault="008A3D1D" w:rsidP="008A3D1D">
      <w:pPr>
        <w:jc w:val="both"/>
        <w:rPr>
          <w:sz w:val="24"/>
        </w:rPr>
      </w:pPr>
      <w:r>
        <w:rPr>
          <w:sz w:val="24"/>
        </w:rPr>
        <w:t xml:space="preserve">Aunque las cookies son seguras debido a la encriptación que se tiene no se deben manejar datos sensibles como ubicaciones </w:t>
      </w:r>
      <w:r w:rsidR="000E5F76">
        <w:rPr>
          <w:sz w:val="24"/>
        </w:rPr>
        <w:t>o contraseñas [19].</w:t>
      </w:r>
    </w:p>
    <w:p w14:paraId="7E3B39BD" w14:textId="27DAF326" w:rsidR="00D4098E" w:rsidRDefault="00D4098E" w:rsidP="00D4098E">
      <w:pPr>
        <w:rPr>
          <w:sz w:val="24"/>
        </w:rPr>
      </w:pPr>
    </w:p>
    <w:p w14:paraId="371FF281" w14:textId="165A5BCF" w:rsidR="00F950B2" w:rsidRDefault="00F950B2" w:rsidP="00F950B2">
      <w:pPr>
        <w:pStyle w:val="Subttulo"/>
        <w:rPr>
          <w:sz w:val="36"/>
        </w:rPr>
      </w:pPr>
      <w:r>
        <w:rPr>
          <w:sz w:val="36"/>
        </w:rPr>
        <w:t>Leaflet</w:t>
      </w:r>
    </w:p>
    <w:p w14:paraId="00FBF4B0" w14:textId="77777777" w:rsidR="00F950B2" w:rsidRDefault="00F950B2" w:rsidP="00F950B2">
      <w:pPr>
        <w:rPr>
          <w:sz w:val="24"/>
        </w:rPr>
      </w:pPr>
    </w:p>
    <w:p w14:paraId="5B5CFEB5" w14:textId="77777777" w:rsidR="00F950B2" w:rsidRDefault="00F950B2" w:rsidP="00F950B2">
      <w:pPr>
        <w:rPr>
          <w:sz w:val="24"/>
        </w:rPr>
      </w:pPr>
    </w:p>
    <w:p w14:paraId="6FF38719" w14:textId="77777777" w:rsidR="00315E6B" w:rsidRPr="00F950B2" w:rsidRDefault="00315E6B" w:rsidP="00315E6B">
      <w:pPr>
        <w:ind w:firstLine="708"/>
        <w:jc w:val="both"/>
        <w:rPr>
          <w:sz w:val="24"/>
        </w:rPr>
      </w:pPr>
      <w:r w:rsidRPr="00F950B2">
        <w:rPr>
          <w:sz w:val="24"/>
        </w:rPr>
        <w:t>Es la biblioteca de JavaScript de código abierto líder para mapas interactivos para móviles</w:t>
      </w:r>
      <w:r>
        <w:rPr>
          <w:sz w:val="24"/>
        </w:rPr>
        <w:t>;</w:t>
      </w:r>
      <w:r w:rsidRPr="00F950B2">
        <w:rPr>
          <w:sz w:val="24"/>
        </w:rPr>
        <w:t xml:space="preserve"> tiene todas las características de mapeo que la mayoría de los desarrolladores necesitan.</w:t>
      </w:r>
    </w:p>
    <w:p w14:paraId="6C92AD49" w14:textId="62AE453D" w:rsidR="00315E6B" w:rsidRDefault="00315E6B" w:rsidP="00315E6B">
      <w:pPr>
        <w:jc w:val="both"/>
        <w:rPr>
          <w:sz w:val="24"/>
        </w:rPr>
      </w:pPr>
      <w:r>
        <w:rPr>
          <w:sz w:val="24"/>
        </w:rPr>
        <w:t xml:space="preserve">Leaflet está </w:t>
      </w:r>
      <w:r w:rsidRPr="00F950B2">
        <w:rPr>
          <w:sz w:val="24"/>
        </w:rPr>
        <w:t>diseñado con sencillez, rendimiento y usabilidad en mente. Funciona de manera eficiente en todas las principales plataformas de escritorio y móviles, se puede ampliar con muchos complementos</w:t>
      </w:r>
      <w:ins w:id="47" w:author="Profesor" w:date="2017-07-19T14:20:00Z">
        <w:r w:rsidR="00592498">
          <w:rPr>
            <w:sz w:val="24"/>
          </w:rPr>
          <w:t xml:space="preserve">. </w:t>
        </w:r>
      </w:ins>
      <w:del w:id="48" w:author="Profesor" w:date="2017-07-19T14:20:00Z">
        <w:r w:rsidRPr="00F950B2" w:rsidDel="00592498">
          <w:rPr>
            <w:sz w:val="24"/>
          </w:rPr>
          <w:delText>, t</w:delText>
        </w:r>
      </w:del>
      <w:ins w:id="49" w:author="Profesor" w:date="2017-07-19T14:20:00Z">
        <w:r w:rsidR="00592498">
          <w:rPr>
            <w:sz w:val="24"/>
          </w:rPr>
          <w:t>T</w:t>
        </w:r>
      </w:ins>
      <w:r w:rsidRPr="00F950B2">
        <w:rPr>
          <w:sz w:val="24"/>
        </w:rPr>
        <w:t>iene una API</w:t>
      </w:r>
      <w:r>
        <w:rPr>
          <w:sz w:val="24"/>
        </w:rPr>
        <w:t xml:space="preserve">, </w:t>
      </w:r>
      <w:r w:rsidRPr="00F950B2">
        <w:rPr>
          <w:sz w:val="24"/>
        </w:rPr>
        <w:t>fácil de usar</w:t>
      </w:r>
      <w:del w:id="50" w:author="Profesor" w:date="2017-07-19T14:20:00Z">
        <w:r w:rsidDel="00592498">
          <w:rPr>
            <w:sz w:val="24"/>
          </w:rPr>
          <w:delText>,</w:delText>
        </w:r>
      </w:del>
      <w:ins w:id="51" w:author="Profesor" w:date="2017-07-19T14:20:00Z">
        <w:r w:rsidR="00592498">
          <w:rPr>
            <w:sz w:val="24"/>
          </w:rPr>
          <w:t xml:space="preserve"> y</w:t>
        </w:r>
      </w:ins>
      <w:r>
        <w:rPr>
          <w:sz w:val="24"/>
        </w:rPr>
        <w:t xml:space="preserve"> </w:t>
      </w:r>
      <w:r w:rsidRPr="00F950B2">
        <w:rPr>
          <w:sz w:val="24"/>
        </w:rPr>
        <w:t>bien documentada</w:t>
      </w:r>
      <w:ins w:id="52" w:author="Profesor" w:date="2017-07-19T14:20:00Z">
        <w:r w:rsidR="00592498">
          <w:rPr>
            <w:sz w:val="24"/>
          </w:rPr>
          <w:t xml:space="preserve">; además </w:t>
        </w:r>
      </w:ins>
      <w:del w:id="53" w:author="Profesor" w:date="2017-07-19T14:20:00Z">
        <w:r w:rsidRPr="00F950B2" w:rsidDel="00592498">
          <w:rPr>
            <w:sz w:val="24"/>
          </w:rPr>
          <w:delText xml:space="preserve"> y </w:delText>
        </w:r>
      </w:del>
      <w:r w:rsidRPr="00F950B2">
        <w:rPr>
          <w:sz w:val="24"/>
        </w:rPr>
        <w:t>un código fuente</w:t>
      </w:r>
      <w:r>
        <w:rPr>
          <w:sz w:val="24"/>
        </w:rPr>
        <w:t>,</w:t>
      </w:r>
      <w:r w:rsidRPr="00F950B2">
        <w:rPr>
          <w:sz w:val="24"/>
        </w:rPr>
        <w:t xml:space="preserve"> sencillo y legible</w:t>
      </w:r>
      <w:r>
        <w:rPr>
          <w:sz w:val="24"/>
        </w:rPr>
        <w:t xml:space="preserve"> [20].</w:t>
      </w:r>
    </w:p>
    <w:p w14:paraId="6B20772E" w14:textId="69D71FF1" w:rsidR="000E5F76" w:rsidRDefault="00315E6B" w:rsidP="000E5F76">
      <w:pPr>
        <w:jc w:val="both"/>
        <w:rPr>
          <w:sz w:val="24"/>
        </w:rPr>
      </w:pPr>
      <w:r>
        <w:rPr>
          <w:sz w:val="24"/>
        </w:rPr>
        <w:tab/>
        <w:t xml:space="preserve">Es fácil percatarse que en Leaflet los mapas y la mayoría de las cosas funcionan muy diferente a como estamos acostumbrados con Google Maps por ejemplo. Pero a diferencia hay muchas más herramientas que facilitan el desarrollo con Leaflet por ser código abierto. </w:t>
      </w:r>
      <w:r w:rsidR="000E5F76">
        <w:rPr>
          <w:sz w:val="24"/>
        </w:rPr>
        <w:t xml:space="preserve"> </w:t>
      </w:r>
    </w:p>
    <w:p w14:paraId="43318555" w14:textId="32FF463A" w:rsidR="00F950B2" w:rsidDel="00592498" w:rsidRDefault="00F950B2" w:rsidP="00F950B2">
      <w:pPr>
        <w:rPr>
          <w:moveFrom w:id="54" w:author="Profesor" w:date="2017-07-19T14:23:00Z"/>
          <w:noProof/>
        </w:rPr>
      </w:pPr>
      <w:moveFromRangeStart w:id="55" w:author="Profesor" w:date="2017-07-19T14:23:00Z" w:name="move488237508"/>
    </w:p>
    <w:p w14:paraId="2C438DB3" w14:textId="5F9DB42F" w:rsidR="00F950B2" w:rsidDel="00592498" w:rsidRDefault="00F950B2" w:rsidP="00F950B2">
      <w:pPr>
        <w:keepNext/>
        <w:jc w:val="center"/>
        <w:rPr>
          <w:moveFrom w:id="56" w:author="Profesor" w:date="2017-07-19T14:23:00Z"/>
        </w:rPr>
      </w:pPr>
      <w:moveFrom w:id="57" w:author="Profesor" w:date="2017-07-19T14:23:00Z">
        <w:r w:rsidDel="00592498">
          <w:rPr>
            <w:noProof/>
            <w:lang w:eastAsia="es-MX"/>
          </w:rPr>
          <w:drawing>
            <wp:inline distT="0" distB="0" distL="0" distR="0" wp14:anchorId="70E90A92" wp14:editId="3ADBB4C7">
              <wp:extent cx="5844043" cy="2146852"/>
              <wp:effectExtent l="0" t="0" r="4445"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867" t="24868" r="53496" b="24013"/>
                      <a:stretch/>
                    </pic:blipFill>
                    <pic:spPr bwMode="auto">
                      <a:xfrm>
                        <a:off x="0" y="0"/>
                        <a:ext cx="5871040" cy="2156770"/>
                      </a:xfrm>
                      <a:prstGeom prst="rect">
                        <a:avLst/>
                      </a:prstGeom>
                      <a:ln>
                        <a:noFill/>
                      </a:ln>
                      <a:extLst>
                        <a:ext uri="{53640926-AAD7-44D8-BBD7-CCE9431645EC}">
                          <a14:shadowObscured xmlns:a14="http://schemas.microsoft.com/office/drawing/2010/main"/>
                        </a:ext>
                      </a:extLst>
                    </pic:spPr>
                  </pic:pic>
                </a:graphicData>
              </a:graphic>
            </wp:inline>
          </w:drawing>
        </w:r>
      </w:moveFrom>
    </w:p>
    <w:p w14:paraId="2C7B87D2" w14:textId="230452CE" w:rsidR="00F950B2" w:rsidRPr="00F950B2" w:rsidDel="00592498" w:rsidRDefault="00CD0FB0" w:rsidP="00CD0FB0">
      <w:pPr>
        <w:pStyle w:val="Descripcin"/>
        <w:ind w:left="708"/>
        <w:rPr>
          <w:moveFrom w:id="58" w:author="Profesor" w:date="2017-07-19T14:23:00Z"/>
          <w:color w:val="auto"/>
          <w:sz w:val="24"/>
        </w:rPr>
      </w:pPr>
      <w:moveFrom w:id="59" w:author="Profesor" w:date="2017-07-19T14:23:00Z">
        <w:r w:rsidDel="00592498">
          <w:t xml:space="preserve">Figura  </w:t>
        </w:r>
        <w:r w:rsidR="0054262F" w:rsidDel="00592498">
          <w:fldChar w:fldCharType="begin"/>
        </w:r>
        <w:r w:rsidR="0054262F" w:rsidDel="00592498">
          <w:instrText xml:space="preserve"> SEQ Figura \* ARABIC </w:instrText>
        </w:r>
        <w:r w:rsidR="0054262F" w:rsidDel="00592498">
          <w:fldChar w:fldCharType="separate"/>
        </w:r>
        <w:r w:rsidR="0010699F" w:rsidDel="00592498">
          <w:rPr>
            <w:noProof/>
          </w:rPr>
          <w:t>6</w:t>
        </w:r>
        <w:r w:rsidR="0054262F" w:rsidDel="00592498">
          <w:rPr>
            <w:noProof/>
          </w:rPr>
          <w:fldChar w:fldCharType="end"/>
        </w:r>
        <w:r w:rsidR="00F950B2" w:rsidDel="00592498">
          <w:t xml:space="preserve">. Ejemplo de mapa con marcador en  OpenSteetMap usado y manejado por medio de Leaflet. </w:t>
        </w:r>
      </w:moveFrom>
    </w:p>
    <w:moveFromRangeEnd w:id="55"/>
    <w:p w14:paraId="15AEC47C" w14:textId="47610C5A" w:rsidR="00F950B2" w:rsidRDefault="00F950B2" w:rsidP="00D4098E"/>
    <w:p w14:paraId="43578D65" w14:textId="7457F83D" w:rsidR="00497530" w:rsidRDefault="000826E8" w:rsidP="000826E8">
      <w:pPr>
        <w:jc w:val="both"/>
        <w:rPr>
          <w:rStyle w:val="nfasisintenso"/>
          <w:i w:val="0"/>
          <w:sz w:val="28"/>
        </w:rPr>
      </w:pPr>
      <w:r>
        <w:rPr>
          <w:rStyle w:val="nfasisintenso"/>
          <w:i w:val="0"/>
          <w:sz w:val="28"/>
        </w:rPr>
        <w:lastRenderedPageBreak/>
        <w:t>Como comenzar</w:t>
      </w:r>
      <w:r w:rsidR="00497530">
        <w:rPr>
          <w:rStyle w:val="nfasisintenso"/>
          <w:i w:val="0"/>
          <w:sz w:val="28"/>
        </w:rPr>
        <w:t xml:space="preserve"> </w:t>
      </w:r>
    </w:p>
    <w:p w14:paraId="562DDE05" w14:textId="77777777" w:rsidR="00315E6B" w:rsidRDefault="00315E6B" w:rsidP="00315E6B">
      <w:pPr>
        <w:ind w:firstLine="708"/>
        <w:jc w:val="both"/>
        <w:rPr>
          <w:rStyle w:val="nfasisintenso"/>
          <w:i w:val="0"/>
          <w:color w:val="auto"/>
          <w:sz w:val="24"/>
        </w:rPr>
      </w:pPr>
      <w:r>
        <w:rPr>
          <w:rStyle w:val="nfasisintenso"/>
          <w:i w:val="0"/>
          <w:color w:val="auto"/>
          <w:sz w:val="24"/>
        </w:rPr>
        <w:t>Para comenzar a utilizar Leaflet dentro de una aplicación web lo primero que se debe descargar. La descarga será una carpeta zip que debe descomprimirse. Una vez realizado esto, aparecerá una carpeta con contenido como se muestra en la Figura  7, ahora únicamente resta incorporar a estas librerías el proyecto.</w:t>
      </w:r>
    </w:p>
    <w:p w14:paraId="38AB4C52" w14:textId="77777777" w:rsidR="00315E6B" w:rsidRDefault="00315E6B" w:rsidP="00315E6B">
      <w:pPr>
        <w:ind w:firstLine="708"/>
        <w:jc w:val="both"/>
        <w:rPr>
          <w:rStyle w:val="nfasisintenso"/>
          <w:i w:val="0"/>
          <w:color w:val="auto"/>
          <w:sz w:val="24"/>
        </w:rPr>
      </w:pPr>
      <w:r>
        <w:rPr>
          <w:rStyle w:val="nfasisintenso"/>
          <w:i w:val="0"/>
          <w:color w:val="auto"/>
          <w:sz w:val="24"/>
        </w:rPr>
        <w:t>Para importar el JavaScript que aparece en la carpeta se tiene que agregar en la sección de JavaScript de la aplicación. Posteriormente, se agregael CSS de Leaflet, el cual, de igual manera como se agregó el JavaScript de Leaflet, se tiene que seleccionar la carpeta de CSS de nuestra aplicación e importar el documento.</w:t>
      </w:r>
    </w:p>
    <w:p w14:paraId="31DB12F9" w14:textId="6E0CBBC3" w:rsidR="0095495D" w:rsidRDefault="0095495D" w:rsidP="0095495D">
      <w:pPr>
        <w:ind w:firstLine="708"/>
        <w:jc w:val="both"/>
        <w:rPr>
          <w:rStyle w:val="nfasisintenso"/>
          <w:i w:val="0"/>
          <w:color w:val="auto"/>
          <w:sz w:val="24"/>
        </w:rPr>
      </w:pPr>
      <w:r>
        <w:rPr>
          <w:rStyle w:val="nfasisintenso"/>
          <w:i w:val="0"/>
          <w:color w:val="auto"/>
          <w:sz w:val="24"/>
        </w:rPr>
        <w:t>Incorporación en HTML:</w:t>
      </w:r>
    </w:p>
    <w:p w14:paraId="798C1708" w14:textId="74830134" w:rsidR="0095495D" w:rsidRDefault="0095495D" w:rsidP="0095495D">
      <w:pPr>
        <w:ind w:firstLine="708"/>
        <w:jc w:val="both"/>
        <w:rPr>
          <w:rStyle w:val="nfasisintenso"/>
          <w:i w:val="0"/>
          <w:color w:val="auto"/>
          <w:sz w:val="24"/>
        </w:rPr>
      </w:pPr>
      <w:r>
        <w:rPr>
          <w:rStyle w:val="nfasisintenso"/>
          <w:i w:val="0"/>
          <w:color w:val="auto"/>
          <w:sz w:val="24"/>
        </w:rPr>
        <w:t>Incorporemos estos dos archivos dentro de nuestro Layout para que sean cargados una vez que nuestra aplicación se ejecute, para importar el css se hace como cualquier otra hoja de estilos como el siguiente ejemplo:</w:t>
      </w:r>
    </w:p>
    <w:p w14:paraId="0B7F1C27" w14:textId="41BA38A1" w:rsidR="0095495D" w:rsidRDefault="0095495D" w:rsidP="0095495D">
      <w:pPr>
        <w:pStyle w:val="Prrafodelista"/>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val="en-US" w:eastAsia="es-MX"/>
        </w:rPr>
      </w:pPr>
      <w:r w:rsidRPr="0095495D">
        <w:rPr>
          <w:rFonts w:ascii="Courier New" w:eastAsia="Times New Roman" w:hAnsi="Courier New" w:cs="Courier New"/>
          <w:sz w:val="20"/>
          <w:szCs w:val="20"/>
          <w:lang w:val="en-US" w:eastAsia="es-MX"/>
        </w:rPr>
        <w:t>&lt;</w:t>
      </w:r>
      <w:r w:rsidRPr="0095495D">
        <w:rPr>
          <w:rFonts w:eastAsia="Times New Roman" w:cstheme="minorHAnsi"/>
          <w:szCs w:val="20"/>
          <w:lang w:val="en-US" w:eastAsia="es-MX"/>
        </w:rPr>
        <w:t>link rel="stylesheet" href=https://unpkg.com/leaflet@1.1.0/dist/leaflet.css” /&gt;</w:t>
      </w:r>
    </w:p>
    <w:p w14:paraId="201B6284" w14:textId="0EDE739A" w:rsidR="0095495D" w:rsidRDefault="0095495D" w:rsidP="009549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val="en-US" w:eastAsia="es-MX"/>
        </w:rPr>
      </w:pPr>
    </w:p>
    <w:p w14:paraId="07058B6D" w14:textId="7BBF19F3" w:rsidR="0095495D" w:rsidRDefault="0095495D" w:rsidP="009549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eastAsia="es-MX"/>
        </w:rPr>
      </w:pPr>
      <w:r>
        <w:rPr>
          <w:rFonts w:eastAsia="Times New Roman" w:cstheme="minorHAnsi"/>
          <w:szCs w:val="20"/>
          <w:lang w:val="en-US" w:eastAsia="es-MX"/>
        </w:rPr>
        <w:tab/>
      </w:r>
      <w:r w:rsidRPr="0095495D">
        <w:rPr>
          <w:rFonts w:eastAsia="Times New Roman" w:cstheme="minorHAnsi"/>
          <w:szCs w:val="20"/>
          <w:lang w:eastAsia="es-MX"/>
        </w:rPr>
        <w:t>Ahora incorporemos el JavaScript, para hacer e</w:t>
      </w:r>
      <w:r>
        <w:rPr>
          <w:rFonts w:eastAsia="Times New Roman" w:cstheme="minorHAnsi"/>
          <w:szCs w:val="20"/>
          <w:lang w:eastAsia="es-MX"/>
        </w:rPr>
        <w:t>sto lo hacemos como cualquier JavaScript, como el ejemplo a continuación:</w:t>
      </w:r>
    </w:p>
    <w:p w14:paraId="6D5379B5" w14:textId="24C609EA" w:rsidR="0095495D" w:rsidRDefault="0095495D" w:rsidP="0076751A">
      <w:pPr>
        <w:pStyle w:val="Prrafodelista"/>
        <w:numPr>
          <w:ilvl w:val="0"/>
          <w:numId w:val="19"/>
        </w:numPr>
        <w:spacing w:after="0" w:line="240" w:lineRule="auto"/>
        <w:rPr>
          <w:rFonts w:eastAsia="Times New Roman" w:cstheme="minorHAnsi"/>
          <w:szCs w:val="20"/>
          <w:lang w:val="en-US" w:eastAsia="es-MX"/>
        </w:rPr>
      </w:pPr>
      <w:r w:rsidRPr="0095495D">
        <w:rPr>
          <w:rFonts w:eastAsia="Times New Roman" w:cstheme="minorHAnsi"/>
          <w:szCs w:val="20"/>
          <w:lang w:val="en-US" w:eastAsia="es-MX"/>
        </w:rPr>
        <w:t>&lt;script src=</w:t>
      </w:r>
      <w:r>
        <w:rPr>
          <w:rFonts w:eastAsia="Times New Roman" w:cstheme="minorHAnsi"/>
          <w:szCs w:val="20"/>
          <w:lang w:val="en-US" w:eastAsia="es-MX"/>
        </w:rPr>
        <w:t>”</w:t>
      </w:r>
      <w:r w:rsidRPr="0095495D">
        <w:rPr>
          <w:rFonts w:eastAsia="Times New Roman" w:cstheme="minorHAnsi"/>
          <w:szCs w:val="20"/>
          <w:lang w:val="en-US" w:eastAsia="es-MX"/>
        </w:rPr>
        <w:t>https://unpkg.com/leaflet@1.1.0/dist/leaflet.js</w:t>
      </w:r>
      <w:r>
        <w:rPr>
          <w:rFonts w:eastAsia="Times New Roman" w:cstheme="minorHAnsi"/>
          <w:szCs w:val="20"/>
          <w:lang w:val="en-US" w:eastAsia="es-MX"/>
        </w:rPr>
        <w:t>”&gt;&lt;/script&gt;</w:t>
      </w:r>
    </w:p>
    <w:p w14:paraId="48B4E506" w14:textId="2B9AE011" w:rsidR="0095495D" w:rsidRDefault="0095495D" w:rsidP="0095495D">
      <w:pPr>
        <w:spacing w:after="0" w:line="240" w:lineRule="auto"/>
        <w:rPr>
          <w:rFonts w:eastAsia="Times New Roman" w:cstheme="minorHAnsi"/>
          <w:szCs w:val="20"/>
          <w:lang w:val="en-US" w:eastAsia="es-MX"/>
        </w:rPr>
      </w:pPr>
    </w:p>
    <w:p w14:paraId="6F92C111" w14:textId="77521235" w:rsidR="0095495D" w:rsidRDefault="0095495D" w:rsidP="00315E6B">
      <w:pPr>
        <w:spacing w:after="0" w:line="240" w:lineRule="auto"/>
        <w:ind w:firstLine="708"/>
        <w:jc w:val="both"/>
        <w:rPr>
          <w:rFonts w:eastAsia="Times New Roman" w:cstheme="minorHAnsi"/>
          <w:szCs w:val="20"/>
          <w:lang w:eastAsia="es-MX"/>
        </w:rPr>
      </w:pPr>
      <w:r w:rsidRPr="0095495D">
        <w:rPr>
          <w:rFonts w:eastAsia="Times New Roman" w:cstheme="minorHAnsi"/>
          <w:szCs w:val="20"/>
          <w:lang w:eastAsia="es-MX"/>
        </w:rPr>
        <w:t xml:space="preserve">Solo nos falta por incorporar las </w:t>
      </w:r>
      <w:r>
        <w:rPr>
          <w:rFonts w:eastAsia="Times New Roman" w:cstheme="minorHAnsi"/>
          <w:szCs w:val="20"/>
          <w:lang w:eastAsia="es-MX"/>
        </w:rPr>
        <w:t xml:space="preserve">imágenes png que utiliza </w:t>
      </w:r>
      <w:r w:rsidR="0076751A">
        <w:rPr>
          <w:rFonts w:eastAsia="Times New Roman" w:cstheme="minorHAnsi"/>
          <w:szCs w:val="20"/>
          <w:lang w:eastAsia="es-MX"/>
        </w:rPr>
        <w:t>leaflet como marcadores, sombras y labels. Para incorporar a nuestro proyecto, agrégalo en la</w:t>
      </w:r>
      <w:del w:id="60" w:author="Profesor" w:date="2017-07-19T14:22:00Z">
        <w:r w:rsidR="0076751A" w:rsidDel="00592498">
          <w:rPr>
            <w:rFonts w:eastAsia="Times New Roman" w:cstheme="minorHAnsi"/>
            <w:szCs w:val="20"/>
            <w:lang w:eastAsia="es-MX"/>
          </w:rPr>
          <w:delText>s</w:delText>
        </w:r>
      </w:del>
      <w:r w:rsidR="0076751A">
        <w:rPr>
          <w:rFonts w:eastAsia="Times New Roman" w:cstheme="minorHAnsi"/>
          <w:szCs w:val="20"/>
          <w:lang w:eastAsia="es-MX"/>
        </w:rPr>
        <w:t xml:space="preserve"> sección de imágenes y no olvides realizar las modificaciones de las rutas de estas imágenes en la hoja de estilos leaflet.css.</w:t>
      </w:r>
    </w:p>
    <w:p w14:paraId="37C2303E" w14:textId="009BFADC" w:rsidR="0076751A" w:rsidRDefault="0076751A" w:rsidP="0076751A">
      <w:pPr>
        <w:spacing w:after="0" w:line="240" w:lineRule="auto"/>
        <w:jc w:val="both"/>
        <w:rPr>
          <w:rFonts w:eastAsia="Times New Roman" w:cstheme="minorHAnsi"/>
          <w:szCs w:val="20"/>
          <w:lang w:eastAsia="es-MX"/>
        </w:rPr>
      </w:pPr>
    </w:p>
    <w:p w14:paraId="7AF38137" w14:textId="77777777" w:rsidR="0076751A" w:rsidRPr="0095495D" w:rsidRDefault="0076751A" w:rsidP="0076751A">
      <w:pPr>
        <w:spacing w:after="0" w:line="240" w:lineRule="auto"/>
        <w:jc w:val="both"/>
        <w:rPr>
          <w:rFonts w:eastAsia="Times New Roman" w:cstheme="minorHAnsi"/>
          <w:szCs w:val="20"/>
          <w:lang w:eastAsia="es-MX"/>
        </w:rPr>
      </w:pPr>
    </w:p>
    <w:p w14:paraId="0302A992" w14:textId="30036E12" w:rsidR="0095495D" w:rsidRDefault="0095495D" w:rsidP="009549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Cs w:val="20"/>
          <w:lang w:eastAsia="es-MX"/>
        </w:rPr>
      </w:pPr>
    </w:p>
    <w:p w14:paraId="0EA26FE0" w14:textId="5BD0794B" w:rsidR="0076751A" w:rsidRDefault="0076751A" w:rsidP="009549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nfasisintenso"/>
          <w:i w:val="0"/>
          <w:sz w:val="28"/>
        </w:rPr>
      </w:pPr>
      <w:r>
        <w:rPr>
          <w:rStyle w:val="nfasisintenso"/>
          <w:i w:val="0"/>
          <w:sz w:val="28"/>
        </w:rPr>
        <w:t>Mapa Sencillo</w:t>
      </w:r>
    </w:p>
    <w:p w14:paraId="67CA1261" w14:textId="5AB3EECE" w:rsidR="0076751A" w:rsidRDefault="0076751A" w:rsidP="009549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nfasisintenso"/>
          <w:i w:val="0"/>
          <w:sz w:val="28"/>
        </w:rPr>
      </w:pPr>
    </w:p>
    <w:p w14:paraId="219E657C" w14:textId="170D6115" w:rsidR="009D21C8" w:rsidRDefault="0076751A" w:rsidP="009D21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ns w:id="61" w:author="Profesor" w:date="2017-07-19T14:22:00Z"/>
          <w:rStyle w:val="nfasisintenso"/>
          <w:i w:val="0"/>
          <w:color w:val="auto"/>
          <w:sz w:val="24"/>
        </w:rPr>
      </w:pPr>
      <w:r>
        <w:rPr>
          <w:rStyle w:val="nfasisintenso"/>
          <w:i w:val="0"/>
          <w:sz w:val="28"/>
        </w:rPr>
        <w:tab/>
      </w:r>
      <w:r>
        <w:rPr>
          <w:rStyle w:val="nfasisintenso"/>
          <w:i w:val="0"/>
          <w:color w:val="auto"/>
          <w:sz w:val="24"/>
        </w:rPr>
        <w:t>Para incorporar un mapa</w:t>
      </w:r>
      <w:r w:rsidR="00315E6B">
        <w:rPr>
          <w:rStyle w:val="nfasisintenso"/>
          <w:i w:val="0"/>
          <w:color w:val="auto"/>
          <w:sz w:val="24"/>
        </w:rPr>
        <w:t xml:space="preserve"> sencillo de</w:t>
      </w:r>
      <w:r>
        <w:rPr>
          <w:rStyle w:val="nfasisintenso"/>
          <w:i w:val="0"/>
          <w:color w:val="auto"/>
          <w:sz w:val="24"/>
        </w:rPr>
        <w:t xml:space="preserve"> </w:t>
      </w:r>
      <w:ins w:id="62" w:author="Profesor" w:date="2017-07-19T14:22:00Z">
        <w:r w:rsidR="00592498">
          <w:rPr>
            <w:rStyle w:val="nfasisintenso"/>
            <w:i w:val="0"/>
            <w:color w:val="auto"/>
            <w:sz w:val="24"/>
            <w:highlight w:val="yellow"/>
          </w:rPr>
          <w:t>L</w:t>
        </w:r>
      </w:ins>
      <w:del w:id="63" w:author="Profesor" w:date="2017-07-19T14:22:00Z">
        <w:r w:rsidRPr="00FD16D6" w:rsidDel="00592498">
          <w:rPr>
            <w:rStyle w:val="nfasisintenso"/>
            <w:i w:val="0"/>
            <w:color w:val="auto"/>
            <w:sz w:val="24"/>
            <w:highlight w:val="yellow"/>
          </w:rPr>
          <w:delText>l</w:delText>
        </w:r>
      </w:del>
      <w:r w:rsidRPr="00FD16D6">
        <w:rPr>
          <w:rStyle w:val="nfasisintenso"/>
          <w:i w:val="0"/>
          <w:color w:val="auto"/>
          <w:sz w:val="24"/>
          <w:highlight w:val="yellow"/>
        </w:rPr>
        <w:t>eaflet</w:t>
      </w:r>
      <w:ins w:id="64" w:author="Profesor" w:date="2017-07-19T14:22:00Z">
        <w:r w:rsidR="00592498">
          <w:rPr>
            <w:rStyle w:val="nfasisintenso"/>
            <w:i w:val="0"/>
            <w:color w:val="auto"/>
            <w:sz w:val="24"/>
            <w:highlight w:val="yellow"/>
          </w:rPr>
          <w:t>,</w:t>
        </w:r>
      </w:ins>
      <w:r w:rsidRPr="00FD16D6">
        <w:rPr>
          <w:rStyle w:val="nfasisintenso"/>
          <w:i w:val="0"/>
          <w:color w:val="auto"/>
          <w:sz w:val="24"/>
          <w:highlight w:val="yellow"/>
        </w:rPr>
        <w:t xml:space="preserve"> </w:t>
      </w:r>
      <w:r w:rsidR="00315E6B" w:rsidRPr="00FD16D6">
        <w:rPr>
          <w:rStyle w:val="nfasisintenso"/>
          <w:i w:val="0"/>
          <w:color w:val="auto"/>
          <w:sz w:val="24"/>
          <w:highlight w:val="yellow"/>
        </w:rPr>
        <w:t>como el de la Figura 6,</w:t>
      </w:r>
      <w:r w:rsidR="00315E6B">
        <w:rPr>
          <w:rStyle w:val="nfasisintenso"/>
          <w:i w:val="0"/>
          <w:color w:val="auto"/>
          <w:sz w:val="24"/>
        </w:rPr>
        <w:t xml:space="preserve"> </w:t>
      </w:r>
      <w:r>
        <w:rPr>
          <w:rStyle w:val="nfasisintenso"/>
          <w:i w:val="0"/>
          <w:color w:val="auto"/>
          <w:sz w:val="24"/>
        </w:rPr>
        <w:t>dentro de un Html, requerimos de haber hecho previamente el p</w:t>
      </w:r>
      <w:r w:rsidR="00315E6B">
        <w:rPr>
          <w:rStyle w:val="nfasisintenso"/>
          <w:i w:val="0"/>
          <w:color w:val="auto"/>
          <w:sz w:val="24"/>
        </w:rPr>
        <w:t>aso anterior, “Como comenzar”</w:t>
      </w:r>
      <w:r w:rsidR="009D21C8">
        <w:rPr>
          <w:rStyle w:val="nfasisintenso"/>
          <w:i w:val="0"/>
          <w:color w:val="auto"/>
          <w:sz w:val="24"/>
        </w:rPr>
        <w:t>, después de ello podemos continuar con la incorporación de un mapa dentro de un &lt;div&gt;, centrado en cierta posición, con un marcador y una etiqueta con texto dentro que de una descripción del marcador.</w:t>
      </w:r>
    </w:p>
    <w:p w14:paraId="77E97CE7" w14:textId="77777777" w:rsidR="00592498" w:rsidRDefault="00592498" w:rsidP="009D21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ns w:id="65" w:author="Profesor" w:date="2017-07-19T14:23:00Z"/>
          <w:rStyle w:val="nfasisintenso"/>
          <w:i w:val="0"/>
          <w:color w:val="auto"/>
          <w:sz w:val="24"/>
        </w:rPr>
      </w:pPr>
    </w:p>
    <w:p w14:paraId="168B0634" w14:textId="77777777" w:rsidR="00592498" w:rsidRDefault="00592498" w:rsidP="00592498">
      <w:pPr>
        <w:rPr>
          <w:moveTo w:id="66" w:author="Profesor" w:date="2017-07-19T14:23:00Z"/>
          <w:noProof/>
        </w:rPr>
      </w:pPr>
      <w:moveToRangeStart w:id="67" w:author="Profesor" w:date="2017-07-19T14:23:00Z" w:name="move488237508"/>
    </w:p>
    <w:p w14:paraId="6E79B13C" w14:textId="77777777" w:rsidR="00592498" w:rsidRDefault="00592498" w:rsidP="00592498">
      <w:pPr>
        <w:keepNext/>
        <w:jc w:val="center"/>
        <w:rPr>
          <w:moveTo w:id="68" w:author="Profesor" w:date="2017-07-19T14:23:00Z"/>
        </w:rPr>
      </w:pPr>
      <w:moveTo w:id="69" w:author="Profesor" w:date="2017-07-19T14:23:00Z">
        <w:r>
          <w:rPr>
            <w:noProof/>
            <w:lang w:eastAsia="es-MX"/>
          </w:rPr>
          <w:lastRenderedPageBreak/>
          <w:drawing>
            <wp:inline distT="0" distB="0" distL="0" distR="0" wp14:anchorId="57A12BA5" wp14:editId="5D14467C">
              <wp:extent cx="5844043" cy="2146852"/>
              <wp:effectExtent l="0" t="0" r="4445"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867" t="24868" r="53496" b="24013"/>
                      <a:stretch/>
                    </pic:blipFill>
                    <pic:spPr bwMode="auto">
                      <a:xfrm>
                        <a:off x="0" y="0"/>
                        <a:ext cx="5871040" cy="2156770"/>
                      </a:xfrm>
                      <a:prstGeom prst="rect">
                        <a:avLst/>
                      </a:prstGeom>
                      <a:ln>
                        <a:noFill/>
                      </a:ln>
                      <a:extLst>
                        <a:ext uri="{53640926-AAD7-44D8-BBD7-CCE9431645EC}">
                          <a14:shadowObscured xmlns:a14="http://schemas.microsoft.com/office/drawing/2010/main"/>
                        </a:ext>
                      </a:extLst>
                    </pic:spPr>
                  </pic:pic>
                </a:graphicData>
              </a:graphic>
            </wp:inline>
          </w:drawing>
        </w:r>
      </w:moveTo>
    </w:p>
    <w:p w14:paraId="4D913B6A" w14:textId="77777777" w:rsidR="00592498" w:rsidRPr="00F950B2" w:rsidRDefault="00592498" w:rsidP="00592498">
      <w:pPr>
        <w:pStyle w:val="Descripcin"/>
        <w:ind w:left="708"/>
        <w:rPr>
          <w:moveTo w:id="70" w:author="Profesor" w:date="2017-07-19T14:23:00Z"/>
          <w:color w:val="auto"/>
          <w:sz w:val="24"/>
        </w:rPr>
      </w:pPr>
      <w:moveTo w:id="71" w:author="Profesor" w:date="2017-07-19T14:23:00Z">
        <w:r>
          <w:t xml:space="preserve">Figura  </w:t>
        </w:r>
        <w:r>
          <w:fldChar w:fldCharType="begin"/>
        </w:r>
        <w:r>
          <w:instrText xml:space="preserve"> SEQ Figura \* ARABIC </w:instrText>
        </w:r>
        <w:r>
          <w:fldChar w:fldCharType="separate"/>
        </w:r>
        <w:r>
          <w:rPr>
            <w:noProof/>
          </w:rPr>
          <w:t>6</w:t>
        </w:r>
        <w:r>
          <w:rPr>
            <w:noProof/>
          </w:rPr>
          <w:fldChar w:fldCharType="end"/>
        </w:r>
        <w:r>
          <w:t xml:space="preserve">. Ejemplo de mapa con marcador en  OpenSteetMap usado y manejado por medio de </w:t>
        </w:r>
        <w:commentRangeStart w:id="72"/>
        <w:r>
          <w:t>Leaflet</w:t>
        </w:r>
      </w:moveTo>
      <w:commentRangeEnd w:id="72"/>
      <w:r>
        <w:rPr>
          <w:rStyle w:val="Refdecomentario"/>
          <w:i w:val="0"/>
          <w:iCs w:val="0"/>
          <w:color w:val="auto"/>
        </w:rPr>
        <w:commentReference w:id="72"/>
      </w:r>
      <w:moveTo w:id="73" w:author="Profesor" w:date="2017-07-19T14:23:00Z">
        <w:r>
          <w:t xml:space="preserve">. </w:t>
        </w:r>
      </w:moveTo>
    </w:p>
    <w:moveToRangeEnd w:id="67"/>
    <w:p w14:paraId="5369A27A" w14:textId="77777777" w:rsidR="00592498" w:rsidRDefault="00592498" w:rsidP="009D21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Style w:val="nfasisintenso"/>
          <w:i w:val="0"/>
          <w:color w:val="auto"/>
          <w:sz w:val="24"/>
        </w:rPr>
      </w:pPr>
    </w:p>
    <w:p w14:paraId="3C31C0D4" w14:textId="77777777" w:rsidR="009D21C8" w:rsidRDefault="009D21C8" w:rsidP="009D21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Style w:val="nfasisintenso"/>
          <w:i w:val="0"/>
          <w:color w:val="auto"/>
          <w:sz w:val="24"/>
        </w:rPr>
      </w:pPr>
      <w:r>
        <w:rPr>
          <w:rStyle w:val="nfasisintenso"/>
          <w:i w:val="0"/>
          <w:color w:val="auto"/>
          <w:sz w:val="24"/>
        </w:rPr>
        <w:tab/>
      </w:r>
    </w:p>
    <w:p w14:paraId="4D1EF755" w14:textId="6748EB83" w:rsidR="009D21C8" w:rsidRPr="009D21C8" w:rsidRDefault="009D21C8" w:rsidP="009D21C8">
      <w:pPr>
        <w:pStyle w:val="Subttulo"/>
        <w:rPr>
          <w:rStyle w:val="nfasisintenso"/>
          <w:i w:val="0"/>
          <w:iCs w:val="0"/>
          <w:color w:val="5A5A5A" w:themeColor="text1" w:themeTint="A5"/>
        </w:rPr>
      </w:pPr>
      <w:r w:rsidRPr="009D21C8">
        <w:rPr>
          <w:rStyle w:val="nfasisintenso"/>
          <w:i w:val="0"/>
          <w:iCs w:val="0"/>
          <w:color w:val="5A5A5A" w:themeColor="text1" w:themeTint="A5"/>
        </w:rPr>
        <w:t>Paso 1:</w:t>
      </w:r>
    </w:p>
    <w:p w14:paraId="1FE3BBEF" w14:textId="6977409A" w:rsidR="009D21C8" w:rsidRDefault="009D21C8" w:rsidP="000E5F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8"/>
        <w:jc w:val="both"/>
        <w:rPr>
          <w:rFonts w:eastAsia="Times New Roman" w:cstheme="minorHAnsi"/>
          <w:sz w:val="24"/>
          <w:szCs w:val="20"/>
          <w:lang w:eastAsia="es-MX"/>
        </w:rPr>
      </w:pPr>
      <w:r w:rsidRPr="009D21C8">
        <w:rPr>
          <w:rFonts w:eastAsia="Times New Roman" w:cstheme="minorHAnsi"/>
          <w:sz w:val="24"/>
          <w:szCs w:val="20"/>
          <w:lang w:eastAsia="es-MX"/>
        </w:rPr>
        <w:t>Crea un</w:t>
      </w:r>
      <w:r>
        <w:rPr>
          <w:rFonts w:eastAsia="Times New Roman" w:cstheme="minorHAnsi"/>
          <w:sz w:val="24"/>
          <w:szCs w:val="20"/>
          <w:lang w:eastAsia="es-MX"/>
        </w:rPr>
        <w:t xml:space="preserve"> panel o un div donde quiera que se muestre el mapa y date un id igual a “map”, esto más adelante lo usaremos. Es importante que dentro de una hoja de estilos o desde el mismo div, le des un atributo de altura </w:t>
      </w:r>
      <w:r w:rsidR="00CD0FB0">
        <w:rPr>
          <w:rFonts w:eastAsia="Times New Roman" w:cstheme="minorHAnsi"/>
          <w:sz w:val="24"/>
          <w:szCs w:val="20"/>
          <w:lang w:eastAsia="es-MX"/>
        </w:rPr>
        <w:t>medianamente rectangular.</w:t>
      </w:r>
    </w:p>
    <w:p w14:paraId="073AA7D4" w14:textId="2DB58377" w:rsidR="009D21C8" w:rsidRDefault="009D21C8" w:rsidP="009549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0"/>
          <w:lang w:eastAsia="es-MX"/>
        </w:rPr>
      </w:pPr>
    </w:p>
    <w:p w14:paraId="2781453F" w14:textId="09E8AAFD" w:rsidR="00315E6B" w:rsidRDefault="00315E6B" w:rsidP="009549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0"/>
          <w:lang w:eastAsia="es-MX"/>
        </w:rPr>
      </w:pPr>
    </w:p>
    <w:p w14:paraId="3DF45918" w14:textId="77777777" w:rsidR="00315E6B" w:rsidRDefault="00315E6B" w:rsidP="009549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0"/>
          <w:lang w:eastAsia="es-MX"/>
        </w:rPr>
      </w:pPr>
    </w:p>
    <w:p w14:paraId="1C44E888" w14:textId="16195B5E" w:rsidR="0076751A" w:rsidRDefault="009D21C8" w:rsidP="009D21C8">
      <w:pPr>
        <w:pStyle w:val="Subttulo"/>
        <w:rPr>
          <w:rFonts w:eastAsia="Times New Roman"/>
          <w:lang w:eastAsia="es-MX"/>
        </w:rPr>
      </w:pPr>
      <w:r w:rsidRPr="009D21C8">
        <w:t>Paso</w:t>
      </w:r>
      <w:r>
        <w:rPr>
          <w:rFonts w:eastAsia="Times New Roman"/>
          <w:lang w:eastAsia="es-MX"/>
        </w:rPr>
        <w:t xml:space="preserve"> 2:</w:t>
      </w:r>
      <w:r w:rsidRPr="009D21C8">
        <w:rPr>
          <w:rFonts w:eastAsia="Times New Roman"/>
          <w:lang w:eastAsia="es-MX"/>
        </w:rPr>
        <w:t xml:space="preserve"> </w:t>
      </w:r>
    </w:p>
    <w:p w14:paraId="557DCEB6" w14:textId="77777777" w:rsidR="00315E6B" w:rsidRPr="00315E6B" w:rsidRDefault="00315E6B" w:rsidP="00315E6B">
      <w:pPr>
        <w:ind w:firstLine="708"/>
        <w:rPr>
          <w:sz w:val="24"/>
          <w:lang w:eastAsia="es-MX"/>
        </w:rPr>
      </w:pPr>
      <w:r w:rsidRPr="00315E6B">
        <w:rPr>
          <w:sz w:val="24"/>
          <w:lang w:eastAsia="es-MX"/>
        </w:rPr>
        <w:t>Crea un archivo JavaScript, y en él incorporar el código de la Figura 7.</w:t>
      </w:r>
    </w:p>
    <w:p w14:paraId="213AA190" w14:textId="5155FE27" w:rsidR="00CD0FB0" w:rsidRDefault="00CD0FB0" w:rsidP="009D21C8">
      <w:pPr>
        <w:rPr>
          <w:lang w:eastAsia="es-MX"/>
        </w:rPr>
      </w:pPr>
      <w:r>
        <w:rPr>
          <w:noProof/>
          <w:lang w:eastAsia="es-MX"/>
        </w:rPr>
        <mc:AlternateContent>
          <mc:Choice Requires="wps">
            <w:drawing>
              <wp:anchor distT="0" distB="0" distL="114300" distR="114300" simplePos="0" relativeHeight="251661312" behindDoc="0" locked="0" layoutInCell="1" allowOverlap="1" wp14:anchorId="6B03FE00" wp14:editId="376AB7A2">
                <wp:simplePos x="0" y="0"/>
                <wp:positionH relativeFrom="column">
                  <wp:posOffset>548640</wp:posOffset>
                </wp:positionH>
                <wp:positionV relativeFrom="paragraph">
                  <wp:posOffset>2259330</wp:posOffset>
                </wp:positionV>
                <wp:extent cx="4514850" cy="635"/>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14:paraId="4A34DA18" w14:textId="0B58948F" w:rsidR="003472B7" w:rsidRPr="006E6C9F" w:rsidRDefault="003472B7" w:rsidP="00CD0FB0">
                            <w:pPr>
                              <w:pStyle w:val="Descripcin"/>
                              <w:jc w:val="both"/>
                              <w:rPr>
                                <w:noProof/>
                              </w:rPr>
                            </w:pPr>
                            <w:r>
                              <w:t xml:space="preserve">Figura </w:t>
                            </w:r>
                            <w:fldSimple w:instr=" SEQ Figura \* ARABIC ">
                              <w:r>
                                <w:rPr>
                                  <w:noProof/>
                                </w:rPr>
                                <w:t>7</w:t>
                              </w:r>
                            </w:fldSimple>
                            <w:ins w:id="74" w:author="Profesor" w:date="2017-07-19T14:23:00Z">
                              <w:r>
                                <w:rPr>
                                  <w:noProof/>
                                </w:rPr>
                                <w:t>.</w:t>
                              </w:r>
                            </w:ins>
                            <w:r>
                              <w:t xml:space="preserve"> Código para la implementación de un mapa simple con un marcador y una pequeña descripción.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03FE00" id="_x0000_t202" coordsize="21600,21600" o:spt="202" path="m,l,21600r21600,l21600,xe">
                <v:stroke joinstyle="miter"/>
                <v:path gradientshapeok="t" o:connecttype="rect"/>
              </v:shapetype>
              <v:shape id="Cuadro de texto 9" o:spid="_x0000_s1026" type="#_x0000_t202" style="position:absolute;margin-left:43.2pt;margin-top:177.9pt;width:355.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" stroked="f">
                <v:textbox style="mso-fit-shape-to-text:t" inset="0,0,0,0">
                  <w:txbxContent>
                    <w:p w14:paraId="4A34DA18" w14:textId="0B58948F" w:rsidR="003472B7" w:rsidRPr="006E6C9F" w:rsidRDefault="003472B7" w:rsidP="00CD0FB0">
                      <w:pPr>
                        <w:pStyle w:val="Descripcin"/>
                        <w:jc w:val="both"/>
                        <w:rPr>
                          <w:noProof/>
                        </w:rPr>
                      </w:pPr>
                      <w:r>
                        <w:t xml:space="preserve">Figura </w:t>
                      </w:r>
                      <w:fldSimple w:instr=" SEQ Figura \* ARABIC ">
                        <w:r>
                          <w:rPr>
                            <w:noProof/>
                          </w:rPr>
                          <w:t>7</w:t>
                        </w:r>
                      </w:fldSimple>
                      <w:ins w:id="75" w:author="Profesor" w:date="2017-07-19T14:23:00Z">
                        <w:r>
                          <w:rPr>
                            <w:noProof/>
                          </w:rPr>
                          <w:t>.</w:t>
                        </w:r>
                      </w:ins>
                      <w:r>
                        <w:t xml:space="preserve"> Código para la implementación de un mapa simple con un marcador y una pequeña descripción.</w:t>
                      </w:r>
                    </w:p>
                  </w:txbxContent>
                </v:textbox>
              </v:shape>
            </w:pict>
          </mc:Fallback>
        </mc:AlternateContent>
      </w:r>
      <w:r>
        <w:rPr>
          <w:noProof/>
          <w:lang w:eastAsia="es-MX"/>
        </w:rPr>
        <mc:AlternateContent>
          <mc:Choice Requires="wps">
            <w:drawing>
              <wp:anchor distT="0" distB="0" distL="114300" distR="114300" simplePos="0" relativeHeight="251659264" behindDoc="0" locked="0" layoutInCell="1" allowOverlap="1" wp14:anchorId="48F8C454" wp14:editId="626348E4">
                <wp:simplePos x="0" y="0"/>
                <wp:positionH relativeFrom="margin">
                  <wp:align>center</wp:align>
                </wp:positionH>
                <wp:positionV relativeFrom="paragraph">
                  <wp:posOffset>154305</wp:posOffset>
                </wp:positionV>
                <wp:extent cx="4514850" cy="2047875"/>
                <wp:effectExtent l="0" t="0" r="0" b="9525"/>
                <wp:wrapNone/>
                <wp:docPr id="5" name="Cuadro de texto 5"/>
                <wp:cNvGraphicFramePr/>
                <a:graphic xmlns:a="http://schemas.openxmlformats.org/drawingml/2006/main">
                  <a:graphicData uri="http://schemas.microsoft.com/office/word/2010/wordprocessingShape">
                    <wps:wsp>
                      <wps:cNvSpPr txBox="1"/>
                      <wps:spPr>
                        <a:xfrm>
                          <a:off x="0" y="0"/>
                          <a:ext cx="4514850" cy="2047875"/>
                        </a:xfrm>
                        <a:prstGeom prst="rect">
                          <a:avLst/>
                        </a:prstGeom>
                        <a:pattFill prst="ltDnDiag">
                          <a:fgClr>
                            <a:schemeClr val="bg1">
                              <a:lumMod val="85000"/>
                            </a:schemeClr>
                          </a:fgClr>
                          <a:bgClr>
                            <a:schemeClr val="bg1"/>
                          </a:bgClr>
                        </a:pattFill>
                        <a:ln w="6350">
                          <a:noFill/>
                        </a:ln>
                      </wps:spPr>
                      <wps:txbx>
                        <w:txbxContent>
                          <w:p w14:paraId="6202B1B1" w14:textId="77777777" w:rsidR="003472B7" w:rsidRPr="00CD0FB0" w:rsidRDefault="003472B7"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A71D5D"/>
                                <w:sz w:val="21"/>
                                <w:szCs w:val="21"/>
                                <w:shd w:val="clear" w:color="auto" w:fill="F8F8F8"/>
                                <w:lang w:val="en-US" w:eastAsia="es-MX"/>
                              </w:rPr>
                              <w:t>var</w:t>
                            </w:r>
                            <w:r w:rsidRPr="00CD0FB0">
                              <w:rPr>
                                <w:rFonts w:ascii="Consolas" w:eastAsia="Times New Roman" w:hAnsi="Consolas" w:cs="Courier New"/>
                                <w:color w:val="333333"/>
                                <w:sz w:val="21"/>
                                <w:szCs w:val="21"/>
                                <w:shd w:val="clear" w:color="auto" w:fill="F8F8F8"/>
                                <w:lang w:val="en-US" w:eastAsia="es-MX"/>
                              </w:rPr>
                              <w:t xml:space="preserve"> map = L.map(</w:t>
                            </w:r>
                            <w:r w:rsidRPr="00CD0FB0">
                              <w:rPr>
                                <w:rFonts w:ascii="Consolas" w:eastAsia="Times New Roman" w:hAnsi="Consolas" w:cs="Courier New"/>
                                <w:color w:val="DF5000"/>
                                <w:sz w:val="21"/>
                                <w:szCs w:val="21"/>
                                <w:shd w:val="clear" w:color="auto" w:fill="F8F8F8"/>
                                <w:lang w:val="en-US" w:eastAsia="es-MX"/>
                              </w:rPr>
                              <w:t>'map'</w:t>
                            </w:r>
                            <w:r w:rsidRPr="00CD0FB0">
                              <w:rPr>
                                <w:rFonts w:ascii="Consolas" w:eastAsia="Times New Roman" w:hAnsi="Consolas" w:cs="Courier New"/>
                                <w:color w:val="333333"/>
                                <w:sz w:val="21"/>
                                <w:szCs w:val="21"/>
                                <w:shd w:val="clear" w:color="auto" w:fill="F8F8F8"/>
                                <w:lang w:val="en-US" w:eastAsia="es-MX"/>
                              </w:rPr>
                              <w:t>).setView([51.505, -0.09], 13);</w:t>
                            </w:r>
                          </w:p>
                          <w:p w14:paraId="1C67C006" w14:textId="77777777" w:rsidR="003472B7" w:rsidRPr="00CD0FB0" w:rsidRDefault="003472B7"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p>
                          <w:p w14:paraId="533E6F29" w14:textId="77777777" w:rsidR="003472B7" w:rsidRPr="00CD0FB0" w:rsidRDefault="003472B7"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333333"/>
                                <w:sz w:val="21"/>
                                <w:szCs w:val="21"/>
                                <w:shd w:val="clear" w:color="auto" w:fill="F8F8F8"/>
                                <w:lang w:val="en-US" w:eastAsia="es-MX"/>
                              </w:rPr>
                              <w:t>L.tileLayer(</w:t>
                            </w:r>
                            <w:r w:rsidRPr="00CD0FB0">
                              <w:rPr>
                                <w:rFonts w:ascii="Consolas" w:eastAsia="Times New Roman" w:hAnsi="Consolas" w:cs="Courier New"/>
                                <w:color w:val="DF5000"/>
                                <w:sz w:val="21"/>
                                <w:szCs w:val="21"/>
                                <w:shd w:val="clear" w:color="auto" w:fill="F8F8F8"/>
                                <w:lang w:val="en-US" w:eastAsia="es-MX"/>
                              </w:rPr>
                              <w:t>'http://{s}.tile.osm.org/{z}/{x}/{y}.png'</w:t>
                            </w:r>
                            <w:r w:rsidRPr="00CD0FB0">
                              <w:rPr>
                                <w:rFonts w:ascii="Consolas" w:eastAsia="Times New Roman" w:hAnsi="Consolas" w:cs="Courier New"/>
                                <w:color w:val="333333"/>
                                <w:sz w:val="21"/>
                                <w:szCs w:val="21"/>
                                <w:shd w:val="clear" w:color="auto" w:fill="F8F8F8"/>
                                <w:lang w:val="en-US" w:eastAsia="es-MX"/>
                              </w:rPr>
                              <w:t>, {</w:t>
                            </w:r>
                          </w:p>
                          <w:p w14:paraId="1D3B4E97" w14:textId="77777777" w:rsidR="003472B7" w:rsidRPr="00CD0FB0" w:rsidRDefault="003472B7"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333333"/>
                                <w:sz w:val="21"/>
                                <w:szCs w:val="21"/>
                                <w:shd w:val="clear" w:color="auto" w:fill="F8F8F8"/>
                                <w:lang w:val="en-US" w:eastAsia="es-MX"/>
                              </w:rPr>
                              <w:t xml:space="preserve">    attribution: </w:t>
                            </w:r>
                            <w:r w:rsidRPr="00CD0FB0">
                              <w:rPr>
                                <w:rFonts w:ascii="Consolas" w:eastAsia="Times New Roman" w:hAnsi="Consolas" w:cs="Courier New"/>
                                <w:color w:val="DF5000"/>
                                <w:sz w:val="21"/>
                                <w:szCs w:val="21"/>
                                <w:shd w:val="clear" w:color="auto" w:fill="F8F8F8"/>
                                <w:lang w:val="en-US" w:eastAsia="es-MX"/>
                              </w:rPr>
                              <w:t>'&amp;copy; &lt;a href="http://osm.org/copyright"&gt;OpenStreetMap&lt;/a&gt; contributors'</w:t>
                            </w:r>
                          </w:p>
                          <w:p w14:paraId="0742B067" w14:textId="77777777" w:rsidR="003472B7" w:rsidRPr="00CD0FB0" w:rsidRDefault="003472B7"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333333"/>
                                <w:sz w:val="21"/>
                                <w:szCs w:val="21"/>
                                <w:shd w:val="clear" w:color="auto" w:fill="F8F8F8"/>
                                <w:lang w:val="en-US" w:eastAsia="es-MX"/>
                              </w:rPr>
                              <w:t>}).addTo(map);</w:t>
                            </w:r>
                          </w:p>
                          <w:p w14:paraId="24762614" w14:textId="77777777" w:rsidR="003472B7" w:rsidRPr="00CD0FB0" w:rsidRDefault="003472B7"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p>
                          <w:p w14:paraId="639F8BC1" w14:textId="77777777" w:rsidR="003472B7" w:rsidRPr="00CD0FB0" w:rsidRDefault="003472B7"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333333"/>
                                <w:sz w:val="21"/>
                                <w:szCs w:val="21"/>
                                <w:shd w:val="clear" w:color="auto" w:fill="F8F8F8"/>
                                <w:lang w:val="en-US" w:eastAsia="es-MX"/>
                              </w:rPr>
                              <w:t>L.marker([51.5, -0.09]).addTo(map)</w:t>
                            </w:r>
                          </w:p>
                          <w:p w14:paraId="7AC157AE" w14:textId="77777777" w:rsidR="003472B7" w:rsidRPr="00CD0FB0" w:rsidRDefault="003472B7"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eastAsia="es-MX"/>
                              </w:rPr>
                            </w:pPr>
                            <w:r w:rsidRPr="00B5200D">
                              <w:rPr>
                                <w:rFonts w:ascii="Consolas" w:eastAsia="Times New Roman" w:hAnsi="Consolas" w:cs="Courier New"/>
                                <w:color w:val="333333"/>
                                <w:sz w:val="21"/>
                                <w:szCs w:val="21"/>
                                <w:shd w:val="clear" w:color="auto" w:fill="F8F8F8"/>
                                <w:lang w:val="en-US" w:eastAsia="es-MX"/>
                              </w:rPr>
                              <w:t xml:space="preserve">    </w:t>
                            </w:r>
                            <w:r w:rsidRPr="00CD0FB0">
                              <w:rPr>
                                <w:rFonts w:ascii="Consolas" w:eastAsia="Times New Roman" w:hAnsi="Consolas" w:cs="Courier New"/>
                                <w:color w:val="333333"/>
                                <w:sz w:val="21"/>
                                <w:szCs w:val="21"/>
                                <w:shd w:val="clear" w:color="auto" w:fill="F8F8F8"/>
                                <w:lang w:eastAsia="es-MX"/>
                              </w:rPr>
                              <w:t>.bindPopup(</w:t>
                            </w:r>
                            <w:r w:rsidRPr="00CD0FB0">
                              <w:rPr>
                                <w:rFonts w:ascii="Consolas" w:eastAsia="Times New Roman" w:hAnsi="Consolas" w:cs="Courier New"/>
                                <w:color w:val="DF5000"/>
                                <w:sz w:val="21"/>
                                <w:szCs w:val="21"/>
                                <w:shd w:val="clear" w:color="auto" w:fill="F8F8F8"/>
                                <w:lang w:eastAsia="es-MX"/>
                              </w:rPr>
                              <w:t>'Mi primer marcador'</w:t>
                            </w:r>
                            <w:r w:rsidRPr="00CD0FB0">
                              <w:rPr>
                                <w:rFonts w:ascii="Consolas" w:eastAsia="Times New Roman" w:hAnsi="Consolas" w:cs="Courier New"/>
                                <w:color w:val="333333"/>
                                <w:sz w:val="21"/>
                                <w:szCs w:val="21"/>
                                <w:shd w:val="clear" w:color="auto" w:fill="F8F8F8"/>
                                <w:lang w:eastAsia="es-MX"/>
                              </w:rPr>
                              <w:t>)</w:t>
                            </w:r>
                          </w:p>
                          <w:p w14:paraId="664DB5FB" w14:textId="77777777" w:rsidR="003472B7" w:rsidRDefault="003472B7" w:rsidP="00CD0FB0">
                            <w:pPr>
                              <w:rPr>
                                <w:rFonts w:ascii="Consolas" w:eastAsia="Times New Roman" w:hAnsi="Consolas" w:cs="Times New Roman"/>
                                <w:color w:val="333333"/>
                                <w:sz w:val="21"/>
                                <w:szCs w:val="21"/>
                                <w:shd w:val="clear" w:color="auto" w:fill="F8F8F8"/>
                                <w:lang w:eastAsia="es-MX"/>
                              </w:rPr>
                            </w:pPr>
                            <w:r w:rsidRPr="00CD0FB0">
                              <w:rPr>
                                <w:rFonts w:ascii="Consolas" w:eastAsia="Times New Roman" w:hAnsi="Consolas" w:cs="Times New Roman"/>
                                <w:color w:val="333333"/>
                                <w:sz w:val="21"/>
                                <w:szCs w:val="21"/>
                                <w:shd w:val="clear" w:color="auto" w:fill="F8F8F8"/>
                                <w:lang w:eastAsia="es-MX"/>
                              </w:rPr>
                              <w:t xml:space="preserve">    .openPopup();</w:t>
                            </w:r>
                          </w:p>
                          <w:p w14:paraId="4E4B3D1E" w14:textId="77777777" w:rsidR="003472B7" w:rsidRDefault="003472B7" w:rsidP="00CD0FB0">
                            <w:pPr>
                              <w:rPr>
                                <w:rFonts w:ascii="Consolas" w:eastAsia="Times New Roman" w:hAnsi="Consolas" w:cs="Times New Roman"/>
                                <w:color w:val="333333"/>
                                <w:sz w:val="21"/>
                                <w:szCs w:val="21"/>
                                <w:shd w:val="clear" w:color="auto" w:fill="F8F8F8"/>
                                <w:lang w:eastAsia="es-MX"/>
                              </w:rPr>
                            </w:pPr>
                          </w:p>
                          <w:p w14:paraId="3774870F" w14:textId="77777777" w:rsidR="003472B7" w:rsidRPr="009D21C8" w:rsidRDefault="003472B7" w:rsidP="00CD0FB0">
                            <w:pPr>
                              <w:rPr>
                                <w:lang w:eastAsia="es-MX"/>
                              </w:rPr>
                            </w:pPr>
                          </w:p>
                          <w:p w14:paraId="30EC147F" w14:textId="77777777" w:rsidR="003472B7" w:rsidRDefault="003472B7" w:rsidP="00CD0F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8C454" id="Cuadro de texto 5" o:spid="_x0000_s1027" type="#_x0000_t202" style="position:absolute;margin-left:0;margin-top:12.15pt;width:355.5pt;height:161.2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" fillcolor="#d8d8d8 [2732]" stroked="f" strokeweight=".5pt">
                <v:fill r:id="rId16" o:title="" color2="white [3212]" type="pattern"/>
                <v:textbox>
                  <w:txbxContent>
                    <w:p w14:paraId="6202B1B1" w14:textId="77777777" w:rsidR="003472B7" w:rsidRPr="00CD0FB0" w:rsidRDefault="003472B7"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A71D5D"/>
                          <w:sz w:val="21"/>
                          <w:szCs w:val="21"/>
                          <w:shd w:val="clear" w:color="auto" w:fill="F8F8F8"/>
                          <w:lang w:val="en-US" w:eastAsia="es-MX"/>
                        </w:rPr>
                        <w:t>var</w:t>
                      </w:r>
                      <w:r w:rsidRPr="00CD0FB0">
                        <w:rPr>
                          <w:rFonts w:ascii="Consolas" w:eastAsia="Times New Roman" w:hAnsi="Consolas" w:cs="Courier New"/>
                          <w:color w:val="333333"/>
                          <w:sz w:val="21"/>
                          <w:szCs w:val="21"/>
                          <w:shd w:val="clear" w:color="auto" w:fill="F8F8F8"/>
                          <w:lang w:val="en-US" w:eastAsia="es-MX"/>
                        </w:rPr>
                        <w:t xml:space="preserve"> map = L.map(</w:t>
                      </w:r>
                      <w:r w:rsidRPr="00CD0FB0">
                        <w:rPr>
                          <w:rFonts w:ascii="Consolas" w:eastAsia="Times New Roman" w:hAnsi="Consolas" w:cs="Courier New"/>
                          <w:color w:val="DF5000"/>
                          <w:sz w:val="21"/>
                          <w:szCs w:val="21"/>
                          <w:shd w:val="clear" w:color="auto" w:fill="F8F8F8"/>
                          <w:lang w:val="en-US" w:eastAsia="es-MX"/>
                        </w:rPr>
                        <w:t>'map'</w:t>
                      </w:r>
                      <w:r w:rsidRPr="00CD0FB0">
                        <w:rPr>
                          <w:rFonts w:ascii="Consolas" w:eastAsia="Times New Roman" w:hAnsi="Consolas" w:cs="Courier New"/>
                          <w:color w:val="333333"/>
                          <w:sz w:val="21"/>
                          <w:szCs w:val="21"/>
                          <w:shd w:val="clear" w:color="auto" w:fill="F8F8F8"/>
                          <w:lang w:val="en-US" w:eastAsia="es-MX"/>
                        </w:rPr>
                        <w:t>).setView([51.505, -0.09], 13);</w:t>
                      </w:r>
                    </w:p>
                    <w:p w14:paraId="1C67C006" w14:textId="77777777" w:rsidR="003472B7" w:rsidRPr="00CD0FB0" w:rsidRDefault="003472B7"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p>
                    <w:p w14:paraId="533E6F29" w14:textId="77777777" w:rsidR="003472B7" w:rsidRPr="00CD0FB0" w:rsidRDefault="003472B7"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333333"/>
                          <w:sz w:val="21"/>
                          <w:szCs w:val="21"/>
                          <w:shd w:val="clear" w:color="auto" w:fill="F8F8F8"/>
                          <w:lang w:val="en-US" w:eastAsia="es-MX"/>
                        </w:rPr>
                        <w:t>L.tileLayer(</w:t>
                      </w:r>
                      <w:r w:rsidRPr="00CD0FB0">
                        <w:rPr>
                          <w:rFonts w:ascii="Consolas" w:eastAsia="Times New Roman" w:hAnsi="Consolas" w:cs="Courier New"/>
                          <w:color w:val="DF5000"/>
                          <w:sz w:val="21"/>
                          <w:szCs w:val="21"/>
                          <w:shd w:val="clear" w:color="auto" w:fill="F8F8F8"/>
                          <w:lang w:val="en-US" w:eastAsia="es-MX"/>
                        </w:rPr>
                        <w:t>'http://{s}.tile.osm.org/{z}/{x}/{y}.png'</w:t>
                      </w:r>
                      <w:r w:rsidRPr="00CD0FB0">
                        <w:rPr>
                          <w:rFonts w:ascii="Consolas" w:eastAsia="Times New Roman" w:hAnsi="Consolas" w:cs="Courier New"/>
                          <w:color w:val="333333"/>
                          <w:sz w:val="21"/>
                          <w:szCs w:val="21"/>
                          <w:shd w:val="clear" w:color="auto" w:fill="F8F8F8"/>
                          <w:lang w:val="en-US" w:eastAsia="es-MX"/>
                        </w:rPr>
                        <w:t>, {</w:t>
                      </w:r>
                    </w:p>
                    <w:p w14:paraId="1D3B4E97" w14:textId="77777777" w:rsidR="003472B7" w:rsidRPr="00CD0FB0" w:rsidRDefault="003472B7"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333333"/>
                          <w:sz w:val="21"/>
                          <w:szCs w:val="21"/>
                          <w:shd w:val="clear" w:color="auto" w:fill="F8F8F8"/>
                          <w:lang w:val="en-US" w:eastAsia="es-MX"/>
                        </w:rPr>
                        <w:t xml:space="preserve">    attribution: </w:t>
                      </w:r>
                      <w:r w:rsidRPr="00CD0FB0">
                        <w:rPr>
                          <w:rFonts w:ascii="Consolas" w:eastAsia="Times New Roman" w:hAnsi="Consolas" w:cs="Courier New"/>
                          <w:color w:val="DF5000"/>
                          <w:sz w:val="21"/>
                          <w:szCs w:val="21"/>
                          <w:shd w:val="clear" w:color="auto" w:fill="F8F8F8"/>
                          <w:lang w:val="en-US" w:eastAsia="es-MX"/>
                        </w:rPr>
                        <w:t>'&amp;copy; &lt;a href="http://osm.org/copyright"&gt;OpenStreetMap&lt;/a&gt; contributors'</w:t>
                      </w:r>
                    </w:p>
                    <w:p w14:paraId="0742B067" w14:textId="77777777" w:rsidR="003472B7" w:rsidRPr="00CD0FB0" w:rsidRDefault="003472B7"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333333"/>
                          <w:sz w:val="21"/>
                          <w:szCs w:val="21"/>
                          <w:shd w:val="clear" w:color="auto" w:fill="F8F8F8"/>
                          <w:lang w:val="en-US" w:eastAsia="es-MX"/>
                        </w:rPr>
                        <w:t>}).addTo(map);</w:t>
                      </w:r>
                    </w:p>
                    <w:p w14:paraId="24762614" w14:textId="77777777" w:rsidR="003472B7" w:rsidRPr="00CD0FB0" w:rsidRDefault="003472B7"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p>
                    <w:p w14:paraId="639F8BC1" w14:textId="77777777" w:rsidR="003472B7" w:rsidRPr="00CD0FB0" w:rsidRDefault="003472B7"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333333"/>
                          <w:sz w:val="21"/>
                          <w:szCs w:val="21"/>
                          <w:shd w:val="clear" w:color="auto" w:fill="F8F8F8"/>
                          <w:lang w:val="en-US" w:eastAsia="es-MX"/>
                        </w:rPr>
                        <w:t>L.marker([51.5, -0.09]).addTo(map)</w:t>
                      </w:r>
                    </w:p>
                    <w:p w14:paraId="7AC157AE" w14:textId="77777777" w:rsidR="003472B7" w:rsidRPr="00CD0FB0" w:rsidRDefault="003472B7"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eastAsia="es-MX"/>
                        </w:rPr>
                      </w:pPr>
                      <w:r w:rsidRPr="00B5200D">
                        <w:rPr>
                          <w:rFonts w:ascii="Consolas" w:eastAsia="Times New Roman" w:hAnsi="Consolas" w:cs="Courier New"/>
                          <w:color w:val="333333"/>
                          <w:sz w:val="21"/>
                          <w:szCs w:val="21"/>
                          <w:shd w:val="clear" w:color="auto" w:fill="F8F8F8"/>
                          <w:lang w:val="en-US" w:eastAsia="es-MX"/>
                        </w:rPr>
                        <w:t xml:space="preserve">    </w:t>
                      </w:r>
                      <w:r w:rsidRPr="00CD0FB0">
                        <w:rPr>
                          <w:rFonts w:ascii="Consolas" w:eastAsia="Times New Roman" w:hAnsi="Consolas" w:cs="Courier New"/>
                          <w:color w:val="333333"/>
                          <w:sz w:val="21"/>
                          <w:szCs w:val="21"/>
                          <w:shd w:val="clear" w:color="auto" w:fill="F8F8F8"/>
                          <w:lang w:eastAsia="es-MX"/>
                        </w:rPr>
                        <w:t>.bindPopup(</w:t>
                      </w:r>
                      <w:r w:rsidRPr="00CD0FB0">
                        <w:rPr>
                          <w:rFonts w:ascii="Consolas" w:eastAsia="Times New Roman" w:hAnsi="Consolas" w:cs="Courier New"/>
                          <w:color w:val="DF5000"/>
                          <w:sz w:val="21"/>
                          <w:szCs w:val="21"/>
                          <w:shd w:val="clear" w:color="auto" w:fill="F8F8F8"/>
                          <w:lang w:eastAsia="es-MX"/>
                        </w:rPr>
                        <w:t>'Mi primer marcador'</w:t>
                      </w:r>
                      <w:r w:rsidRPr="00CD0FB0">
                        <w:rPr>
                          <w:rFonts w:ascii="Consolas" w:eastAsia="Times New Roman" w:hAnsi="Consolas" w:cs="Courier New"/>
                          <w:color w:val="333333"/>
                          <w:sz w:val="21"/>
                          <w:szCs w:val="21"/>
                          <w:shd w:val="clear" w:color="auto" w:fill="F8F8F8"/>
                          <w:lang w:eastAsia="es-MX"/>
                        </w:rPr>
                        <w:t>)</w:t>
                      </w:r>
                    </w:p>
                    <w:p w14:paraId="664DB5FB" w14:textId="77777777" w:rsidR="003472B7" w:rsidRDefault="003472B7" w:rsidP="00CD0FB0">
                      <w:pPr>
                        <w:rPr>
                          <w:rFonts w:ascii="Consolas" w:eastAsia="Times New Roman" w:hAnsi="Consolas" w:cs="Times New Roman"/>
                          <w:color w:val="333333"/>
                          <w:sz w:val="21"/>
                          <w:szCs w:val="21"/>
                          <w:shd w:val="clear" w:color="auto" w:fill="F8F8F8"/>
                          <w:lang w:eastAsia="es-MX"/>
                        </w:rPr>
                      </w:pPr>
                      <w:r w:rsidRPr="00CD0FB0">
                        <w:rPr>
                          <w:rFonts w:ascii="Consolas" w:eastAsia="Times New Roman" w:hAnsi="Consolas" w:cs="Times New Roman"/>
                          <w:color w:val="333333"/>
                          <w:sz w:val="21"/>
                          <w:szCs w:val="21"/>
                          <w:shd w:val="clear" w:color="auto" w:fill="F8F8F8"/>
                          <w:lang w:eastAsia="es-MX"/>
                        </w:rPr>
                        <w:t xml:space="preserve">    .openPopup();</w:t>
                      </w:r>
                    </w:p>
                    <w:p w14:paraId="4E4B3D1E" w14:textId="77777777" w:rsidR="003472B7" w:rsidRDefault="003472B7" w:rsidP="00CD0FB0">
                      <w:pPr>
                        <w:rPr>
                          <w:rFonts w:ascii="Consolas" w:eastAsia="Times New Roman" w:hAnsi="Consolas" w:cs="Times New Roman"/>
                          <w:color w:val="333333"/>
                          <w:sz w:val="21"/>
                          <w:szCs w:val="21"/>
                          <w:shd w:val="clear" w:color="auto" w:fill="F8F8F8"/>
                          <w:lang w:eastAsia="es-MX"/>
                        </w:rPr>
                      </w:pPr>
                    </w:p>
                    <w:p w14:paraId="3774870F" w14:textId="77777777" w:rsidR="003472B7" w:rsidRPr="009D21C8" w:rsidRDefault="003472B7" w:rsidP="00CD0FB0">
                      <w:pPr>
                        <w:rPr>
                          <w:lang w:eastAsia="es-MX"/>
                        </w:rPr>
                      </w:pPr>
                    </w:p>
                    <w:p w14:paraId="30EC147F" w14:textId="77777777" w:rsidR="003472B7" w:rsidRDefault="003472B7" w:rsidP="00CD0FB0"/>
                  </w:txbxContent>
                </v:textbox>
                <w10:wrap anchorx="margin"/>
              </v:shape>
            </w:pict>
          </mc:Fallback>
        </mc:AlternateContent>
      </w:r>
    </w:p>
    <w:p w14:paraId="488F8F37" w14:textId="6B35AF59" w:rsidR="009D21C8" w:rsidRPr="009D21C8" w:rsidRDefault="009D21C8" w:rsidP="009D21C8">
      <w:pPr>
        <w:rPr>
          <w:lang w:eastAsia="es-MX"/>
        </w:rPr>
      </w:pPr>
      <w:r>
        <w:rPr>
          <w:lang w:eastAsia="es-MX"/>
        </w:rPr>
        <w:tab/>
      </w:r>
    </w:p>
    <w:p w14:paraId="6BB0D2C9" w14:textId="77777777" w:rsidR="0095495D" w:rsidRPr="0095495D" w:rsidRDefault="0095495D" w:rsidP="0095495D">
      <w:pPr>
        <w:ind w:firstLine="708"/>
        <w:jc w:val="both"/>
        <w:rPr>
          <w:rStyle w:val="nfasisintenso"/>
          <w:i w:val="0"/>
          <w:color w:val="auto"/>
          <w:sz w:val="24"/>
        </w:rPr>
      </w:pPr>
    </w:p>
    <w:p w14:paraId="5C401884" w14:textId="4610A550" w:rsidR="000826E8" w:rsidRPr="0095495D" w:rsidRDefault="000826E8" w:rsidP="000826E8">
      <w:pPr>
        <w:jc w:val="both"/>
        <w:rPr>
          <w:rStyle w:val="nfasisintenso"/>
          <w:i w:val="0"/>
          <w:sz w:val="28"/>
        </w:rPr>
      </w:pPr>
    </w:p>
    <w:p w14:paraId="7123BCCC" w14:textId="77777777" w:rsidR="000826E8" w:rsidRPr="0095495D" w:rsidRDefault="000826E8" w:rsidP="00D4098E"/>
    <w:p w14:paraId="3EBB57F8" w14:textId="41B7135F" w:rsidR="00D4098E" w:rsidRPr="0095495D" w:rsidRDefault="00D4098E" w:rsidP="00434883">
      <w:pPr>
        <w:jc w:val="both"/>
        <w:rPr>
          <w:iCs/>
          <w:sz w:val="32"/>
        </w:rPr>
      </w:pPr>
    </w:p>
    <w:p w14:paraId="4CFCE38D" w14:textId="1FAE6DE8" w:rsidR="00573492" w:rsidRPr="0095495D" w:rsidRDefault="00573492" w:rsidP="00573492">
      <w:pPr>
        <w:pStyle w:val="Ttulo3"/>
      </w:pPr>
    </w:p>
    <w:p w14:paraId="166C1C44" w14:textId="77777777" w:rsidR="001025F0" w:rsidRPr="0095495D" w:rsidRDefault="001025F0" w:rsidP="001025F0">
      <w:pPr>
        <w:pStyle w:val="Puesto"/>
      </w:pPr>
    </w:p>
    <w:p w14:paraId="54FB9F4E" w14:textId="677E25F0" w:rsidR="001025F0" w:rsidRDefault="001025F0">
      <w:pPr>
        <w:rPr>
          <w:rFonts w:asciiTheme="majorHAnsi" w:eastAsiaTheme="majorEastAsia" w:hAnsiTheme="majorHAnsi" w:cstheme="majorBidi"/>
          <w:spacing w:val="-10"/>
          <w:kern w:val="28"/>
          <w:sz w:val="56"/>
          <w:szCs w:val="56"/>
        </w:rPr>
      </w:pPr>
    </w:p>
    <w:p w14:paraId="7E00F7F1" w14:textId="194F8890" w:rsidR="005276B3" w:rsidRDefault="005276B3" w:rsidP="00527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nfasisintenso"/>
          <w:i w:val="0"/>
          <w:sz w:val="28"/>
        </w:rPr>
      </w:pPr>
      <w:r>
        <w:rPr>
          <w:rStyle w:val="nfasisintenso"/>
          <w:i w:val="0"/>
          <w:sz w:val="28"/>
        </w:rPr>
        <w:lastRenderedPageBreak/>
        <w:t>Plugins Leaflet</w:t>
      </w:r>
    </w:p>
    <w:p w14:paraId="61F09F98" w14:textId="77777777" w:rsidR="005276B3" w:rsidRDefault="003826FA" w:rsidP="003826FA">
      <w:pPr>
        <w:jc w:val="both"/>
        <w:rPr>
          <w:rFonts w:asciiTheme="majorHAnsi" w:eastAsiaTheme="majorEastAsia" w:hAnsiTheme="majorHAnsi" w:cstheme="majorBidi"/>
          <w:spacing w:val="-10"/>
          <w:kern w:val="28"/>
          <w:sz w:val="24"/>
          <w:szCs w:val="56"/>
        </w:rPr>
      </w:pPr>
      <w:r>
        <w:rPr>
          <w:rFonts w:asciiTheme="majorHAnsi" w:eastAsiaTheme="majorEastAsia" w:hAnsiTheme="majorHAnsi" w:cstheme="majorBidi"/>
          <w:spacing w:val="-10"/>
          <w:kern w:val="28"/>
          <w:sz w:val="24"/>
          <w:szCs w:val="56"/>
        </w:rPr>
        <w:tab/>
      </w:r>
    </w:p>
    <w:p w14:paraId="0A725D7B" w14:textId="601DB6F2" w:rsidR="000E5F76" w:rsidRPr="00315E6B" w:rsidRDefault="003826FA" w:rsidP="005276B3">
      <w:pPr>
        <w:ind w:firstLine="708"/>
        <w:jc w:val="both"/>
        <w:rPr>
          <w:rFonts w:eastAsiaTheme="majorEastAsia" w:cstheme="minorHAnsi"/>
          <w:spacing w:val="-10"/>
          <w:kern w:val="28"/>
          <w:sz w:val="24"/>
          <w:szCs w:val="56"/>
        </w:rPr>
      </w:pPr>
      <w:r w:rsidRPr="00315E6B">
        <w:rPr>
          <w:rFonts w:eastAsiaTheme="majorEastAsia" w:cstheme="minorHAnsi"/>
          <w:spacing w:val="-10"/>
          <w:kern w:val="28"/>
          <w:sz w:val="24"/>
          <w:szCs w:val="56"/>
        </w:rPr>
        <w:t xml:space="preserve">Existe una cantidad enorme de </w:t>
      </w:r>
      <w:bookmarkStart w:id="76" w:name="_Hlk487487067"/>
      <w:r w:rsidRPr="00315E6B">
        <w:rPr>
          <w:rFonts w:eastAsiaTheme="majorEastAsia" w:cstheme="minorHAnsi"/>
          <w:spacing w:val="-10"/>
          <w:kern w:val="28"/>
          <w:sz w:val="24"/>
          <w:szCs w:val="56"/>
        </w:rPr>
        <w:t xml:space="preserve">plugins </w:t>
      </w:r>
      <w:bookmarkEnd w:id="76"/>
      <w:r w:rsidRPr="00315E6B">
        <w:rPr>
          <w:rFonts w:eastAsiaTheme="majorEastAsia" w:cstheme="minorHAnsi"/>
          <w:spacing w:val="-10"/>
          <w:kern w:val="28"/>
          <w:sz w:val="24"/>
          <w:szCs w:val="56"/>
        </w:rPr>
        <w:t xml:space="preserve">para Leaflet, ya que, como lo mencionamos anteriormente, este es un proyecto de código abierto por lo tanto es posible encontrar con mucha facilidad </w:t>
      </w:r>
      <w:r w:rsidR="000E5F76" w:rsidRPr="00315E6B">
        <w:rPr>
          <w:rFonts w:eastAsiaTheme="majorEastAsia" w:cstheme="minorHAnsi"/>
          <w:spacing w:val="-10"/>
          <w:kern w:val="28"/>
          <w:sz w:val="24"/>
          <w:szCs w:val="56"/>
        </w:rPr>
        <w:t xml:space="preserve">códigos con implementaciones ya hechas o mismas modificaciones dentro los documentos de leaflet. </w:t>
      </w:r>
      <w:r w:rsidR="00315E6B">
        <w:rPr>
          <w:rFonts w:eastAsiaTheme="majorEastAsia" w:cstheme="minorHAnsi"/>
          <w:spacing w:val="-10"/>
          <w:kern w:val="28"/>
          <w:sz w:val="24"/>
          <w:szCs w:val="56"/>
        </w:rPr>
        <w:t>Los p</w:t>
      </w:r>
      <w:r w:rsidR="000E5F76" w:rsidRPr="00315E6B">
        <w:rPr>
          <w:rFonts w:eastAsiaTheme="majorEastAsia" w:cstheme="minorHAnsi"/>
          <w:spacing w:val="-10"/>
          <w:kern w:val="28"/>
          <w:sz w:val="24"/>
          <w:szCs w:val="56"/>
        </w:rPr>
        <w:t>lugins más populares se muestran en la Figura 8.</w:t>
      </w:r>
    </w:p>
    <w:p w14:paraId="2F732F34" w14:textId="77777777" w:rsidR="000E5F76" w:rsidRDefault="000E5F76" w:rsidP="000E5F76">
      <w:pPr>
        <w:pStyle w:val="Prrafodelista"/>
        <w:jc w:val="both"/>
        <w:rPr>
          <w:noProof/>
        </w:rPr>
      </w:pPr>
    </w:p>
    <w:p w14:paraId="11B06CD2" w14:textId="77777777" w:rsidR="000E5F76" w:rsidRDefault="000E5F76" w:rsidP="000E5F76">
      <w:pPr>
        <w:pStyle w:val="Prrafodelista"/>
        <w:keepNext/>
        <w:jc w:val="center"/>
      </w:pPr>
      <w:r>
        <w:rPr>
          <w:noProof/>
          <w:lang w:eastAsia="es-MX"/>
        </w:rPr>
        <w:drawing>
          <wp:inline distT="0" distB="0" distL="0" distR="0" wp14:anchorId="3BD6DA66" wp14:editId="07EC2807">
            <wp:extent cx="5158409" cy="2328852"/>
            <wp:effectExtent l="0" t="0" r="444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084" t="21735" r="14460" b="15265"/>
                    <a:stretch/>
                  </pic:blipFill>
                  <pic:spPr bwMode="auto">
                    <a:xfrm>
                      <a:off x="0" y="0"/>
                      <a:ext cx="5164306" cy="2331514"/>
                    </a:xfrm>
                    <a:prstGeom prst="rect">
                      <a:avLst/>
                    </a:prstGeom>
                    <a:ln>
                      <a:noFill/>
                    </a:ln>
                    <a:extLst>
                      <a:ext uri="{53640926-AAD7-44D8-BBD7-CCE9431645EC}">
                        <a14:shadowObscured xmlns:a14="http://schemas.microsoft.com/office/drawing/2010/main"/>
                      </a:ext>
                    </a:extLst>
                  </pic:spPr>
                </pic:pic>
              </a:graphicData>
            </a:graphic>
          </wp:inline>
        </w:drawing>
      </w:r>
    </w:p>
    <w:p w14:paraId="384B62E5" w14:textId="6047E666" w:rsidR="000E5F76" w:rsidRDefault="000E5F76" w:rsidP="000E5F76">
      <w:pPr>
        <w:pStyle w:val="Descripcin"/>
        <w:jc w:val="center"/>
      </w:pPr>
      <w:r>
        <w:t xml:space="preserve">Figura </w:t>
      </w:r>
      <w:fldSimple w:instr=" SEQ Figura \* ARABIC ">
        <w:r w:rsidR="0010699F">
          <w:rPr>
            <w:noProof/>
          </w:rPr>
          <w:t>8</w:t>
        </w:r>
      </w:fldSimple>
      <w:ins w:id="77" w:author="Profesor" w:date="2017-07-19T14:23:00Z">
        <w:r w:rsidR="00592498">
          <w:rPr>
            <w:noProof/>
          </w:rPr>
          <w:t>.</w:t>
        </w:r>
      </w:ins>
      <w:r>
        <w:t xml:space="preserve"> Plugins obtenidos de la página principal de Leaflet.</w:t>
      </w:r>
    </w:p>
    <w:p w14:paraId="741F4973" w14:textId="7E9CED4F" w:rsidR="000E5F76" w:rsidRPr="000E5F76" w:rsidRDefault="00315E6B" w:rsidP="00315E6B">
      <w:pPr>
        <w:pStyle w:val="Prrafodelista"/>
        <w:tabs>
          <w:tab w:val="left" w:pos="3068"/>
        </w:tabs>
        <w:rPr>
          <w:rFonts w:asciiTheme="majorHAnsi" w:eastAsiaTheme="majorEastAsia" w:hAnsiTheme="majorHAnsi" w:cstheme="majorBidi"/>
          <w:spacing w:val="-10"/>
          <w:kern w:val="28"/>
          <w:sz w:val="24"/>
          <w:szCs w:val="56"/>
        </w:rPr>
      </w:pPr>
      <w:r>
        <w:rPr>
          <w:rFonts w:asciiTheme="majorHAnsi" w:eastAsiaTheme="majorEastAsia" w:hAnsiTheme="majorHAnsi" w:cstheme="majorBidi"/>
          <w:spacing w:val="-10"/>
          <w:kern w:val="28"/>
          <w:sz w:val="24"/>
          <w:szCs w:val="56"/>
        </w:rPr>
        <w:tab/>
      </w:r>
    </w:p>
    <w:p w14:paraId="35B93139" w14:textId="415EB697" w:rsidR="005276B3" w:rsidRDefault="005276B3" w:rsidP="00527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nfasisintenso"/>
          <w:i w:val="0"/>
          <w:sz w:val="28"/>
        </w:rPr>
      </w:pPr>
      <w:r>
        <w:rPr>
          <w:rStyle w:val="nfasisintenso"/>
          <w:i w:val="0"/>
          <w:sz w:val="28"/>
        </w:rPr>
        <w:t xml:space="preserve">Geolocalización con </w:t>
      </w:r>
      <w:ins w:id="78" w:author="Profesor" w:date="2017-07-19T14:23:00Z">
        <w:r w:rsidR="00592498">
          <w:rPr>
            <w:rStyle w:val="nfasisintenso"/>
            <w:i w:val="0"/>
            <w:sz w:val="28"/>
          </w:rPr>
          <w:t>L</w:t>
        </w:r>
      </w:ins>
      <w:del w:id="79" w:author="Profesor" w:date="2017-07-19T14:23:00Z">
        <w:r w:rsidDel="00592498">
          <w:rPr>
            <w:rStyle w:val="nfasisintenso"/>
            <w:i w:val="0"/>
            <w:sz w:val="28"/>
          </w:rPr>
          <w:delText>l</w:delText>
        </w:r>
      </w:del>
      <w:r>
        <w:rPr>
          <w:rStyle w:val="nfasisintenso"/>
          <w:i w:val="0"/>
          <w:sz w:val="28"/>
        </w:rPr>
        <w:t>eaflet</w:t>
      </w:r>
    </w:p>
    <w:p w14:paraId="2776B2F7" w14:textId="6FF45C00" w:rsidR="005276B3" w:rsidRDefault="005276B3" w:rsidP="00527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nfasisintenso"/>
          <w:i w:val="0"/>
          <w:sz w:val="28"/>
        </w:rPr>
      </w:pPr>
    </w:p>
    <w:p w14:paraId="57059CA3" w14:textId="77777777" w:rsidR="00315E6B" w:rsidRDefault="008146EF" w:rsidP="00315E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nfasisintenso"/>
          <w:i w:val="0"/>
          <w:sz w:val="28"/>
        </w:rPr>
      </w:pPr>
      <w:r>
        <w:rPr>
          <w:rStyle w:val="nfasisintenso"/>
          <w:i w:val="0"/>
          <w:sz w:val="28"/>
        </w:rPr>
        <w:tab/>
      </w:r>
    </w:p>
    <w:p w14:paraId="0D5703EB" w14:textId="77777777" w:rsidR="00315E6B" w:rsidRPr="008146EF" w:rsidRDefault="00315E6B" w:rsidP="00315E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Style w:val="nfasisintenso"/>
          <w:i w:val="0"/>
          <w:color w:val="auto"/>
          <w:sz w:val="24"/>
        </w:rPr>
      </w:pPr>
      <w:r>
        <w:rPr>
          <w:rStyle w:val="nfasisintenso"/>
          <w:i w:val="0"/>
          <w:sz w:val="28"/>
        </w:rPr>
        <w:tab/>
      </w:r>
      <w:r>
        <w:rPr>
          <w:rStyle w:val="nfasisintenso"/>
          <w:i w:val="0"/>
          <w:color w:val="auto"/>
          <w:sz w:val="24"/>
        </w:rPr>
        <w:t>Para realizar la geolocalización utilizamos la misma Api de Leaflet que nos proporciona un comando en JavaScript que realiza la geolocalización de nuestro dispositivo junto con un conjunto de opciones para dar mejor apariencia</w:t>
      </w:r>
      <w:r>
        <w:rPr>
          <w:rStyle w:val="Refdenotaalpie"/>
          <w:iCs/>
          <w:sz w:val="24"/>
        </w:rPr>
        <w:footnoteReference w:id="9"/>
      </w:r>
      <w:r>
        <w:rPr>
          <w:rStyle w:val="nfasisintenso"/>
          <w:i w:val="0"/>
          <w:color w:val="auto"/>
          <w:sz w:val="24"/>
        </w:rPr>
        <w:t xml:space="preserve">. </w:t>
      </w:r>
    </w:p>
    <w:p w14:paraId="7AF7D7A9" w14:textId="5F40E106" w:rsidR="003826FA" w:rsidRDefault="003826FA" w:rsidP="00315E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p>
    <w:p w14:paraId="4B05683B" w14:textId="77777777" w:rsidR="003826FA" w:rsidRDefault="003826FA" w:rsidP="001025F0">
      <w:pPr>
        <w:pStyle w:val="Puesto"/>
      </w:pPr>
    </w:p>
    <w:p w14:paraId="6B43C03E" w14:textId="77777777" w:rsidR="000E5F76" w:rsidRDefault="000E5F76" w:rsidP="001025F0">
      <w:pPr>
        <w:pStyle w:val="Puesto"/>
      </w:pPr>
    </w:p>
    <w:p w14:paraId="455917E9" w14:textId="77777777" w:rsidR="000E5F76" w:rsidRDefault="000E5F76" w:rsidP="001025F0">
      <w:pPr>
        <w:pStyle w:val="Puesto"/>
      </w:pPr>
    </w:p>
    <w:p w14:paraId="7E4FB76C" w14:textId="698F8908" w:rsidR="000E5F76" w:rsidDel="00592498" w:rsidRDefault="000E5F76" w:rsidP="001025F0">
      <w:pPr>
        <w:pStyle w:val="Puesto"/>
        <w:rPr>
          <w:del w:id="80" w:author="Profesor" w:date="2017-07-19T14:24:00Z"/>
        </w:rPr>
      </w:pPr>
    </w:p>
    <w:p w14:paraId="41E6C05C" w14:textId="4288F15D" w:rsidR="000E5F76" w:rsidDel="00592498" w:rsidRDefault="000E5F76" w:rsidP="001025F0">
      <w:pPr>
        <w:pStyle w:val="Puesto"/>
        <w:rPr>
          <w:del w:id="81" w:author="Profesor" w:date="2017-07-19T14:24:00Z"/>
        </w:rPr>
      </w:pPr>
    </w:p>
    <w:p w14:paraId="759A2EBD" w14:textId="1AA0677C" w:rsidR="000E5F76" w:rsidDel="00592498" w:rsidRDefault="000E5F76" w:rsidP="001025F0">
      <w:pPr>
        <w:pStyle w:val="Puesto"/>
        <w:rPr>
          <w:del w:id="82" w:author="Profesor" w:date="2017-07-19T14:24:00Z"/>
        </w:rPr>
      </w:pPr>
    </w:p>
    <w:p w14:paraId="63BD3EEA" w14:textId="16AECCB4" w:rsidR="00315E6B" w:rsidDel="00592498" w:rsidRDefault="00315E6B" w:rsidP="009E3EAE">
      <w:pPr>
        <w:pStyle w:val="Puesto"/>
        <w:rPr>
          <w:del w:id="83" w:author="Profesor" w:date="2017-07-19T14:24:00Z"/>
          <w:rStyle w:val="Referenciasutil"/>
        </w:rPr>
      </w:pPr>
    </w:p>
    <w:p w14:paraId="1F8EF4CE" w14:textId="4AEFC1E6" w:rsidR="00315E6B" w:rsidDel="00592498" w:rsidRDefault="00315E6B" w:rsidP="009E3EAE">
      <w:pPr>
        <w:pStyle w:val="Puesto"/>
        <w:rPr>
          <w:del w:id="84" w:author="Profesor" w:date="2017-07-19T14:24:00Z"/>
          <w:rStyle w:val="Referenciasutil"/>
        </w:rPr>
      </w:pPr>
    </w:p>
    <w:p w14:paraId="41A2ABCC" w14:textId="6AEE6A58" w:rsidR="00315E6B" w:rsidDel="00592498" w:rsidRDefault="00315E6B" w:rsidP="009E3EAE">
      <w:pPr>
        <w:pStyle w:val="Puesto"/>
        <w:rPr>
          <w:del w:id="85" w:author="Profesor" w:date="2017-07-19T14:24:00Z"/>
          <w:rStyle w:val="Referenciasutil"/>
        </w:rPr>
      </w:pPr>
    </w:p>
    <w:p w14:paraId="723DBD57" w14:textId="5772B159" w:rsidR="00315E6B" w:rsidDel="00592498" w:rsidRDefault="00315E6B" w:rsidP="009E3EAE">
      <w:pPr>
        <w:pStyle w:val="Puesto"/>
        <w:rPr>
          <w:del w:id="86" w:author="Profesor" w:date="2017-07-19T14:24:00Z"/>
          <w:rStyle w:val="Referenciasutil"/>
        </w:rPr>
      </w:pPr>
    </w:p>
    <w:p w14:paraId="1638ED80" w14:textId="660A7514" w:rsidR="00315E6B" w:rsidDel="00592498" w:rsidRDefault="00315E6B" w:rsidP="009E3EAE">
      <w:pPr>
        <w:pStyle w:val="Puesto"/>
        <w:rPr>
          <w:del w:id="87" w:author="Profesor" w:date="2017-07-19T14:24:00Z"/>
          <w:rStyle w:val="Referenciasutil"/>
        </w:rPr>
      </w:pPr>
    </w:p>
    <w:p w14:paraId="7E9ADA9F" w14:textId="3A3A60A0" w:rsidR="00315E6B" w:rsidDel="00592498" w:rsidRDefault="00315E6B" w:rsidP="009E3EAE">
      <w:pPr>
        <w:pStyle w:val="Puesto"/>
        <w:rPr>
          <w:del w:id="88" w:author="Profesor" w:date="2017-07-19T14:24:00Z"/>
          <w:rStyle w:val="Referenciasutil"/>
        </w:rPr>
      </w:pPr>
    </w:p>
    <w:p w14:paraId="59010FB3" w14:textId="77777777" w:rsidR="00315E6B" w:rsidRDefault="00315E6B" w:rsidP="009E3EAE">
      <w:pPr>
        <w:pStyle w:val="Puesto"/>
        <w:rPr>
          <w:rStyle w:val="Referenciasutil"/>
        </w:rPr>
      </w:pPr>
    </w:p>
    <w:p w14:paraId="4396BA5D" w14:textId="5F123827" w:rsidR="009E3EAE" w:rsidRDefault="009E3EAE" w:rsidP="009E3EAE">
      <w:pPr>
        <w:pStyle w:val="Puesto"/>
        <w:rPr>
          <w:rStyle w:val="nfasisintenso"/>
        </w:rPr>
      </w:pPr>
      <w:r w:rsidRPr="00EC3FBB">
        <w:rPr>
          <w:rStyle w:val="Referenciasutil"/>
        </w:rPr>
        <w:t>Cap</w:t>
      </w:r>
      <w:r w:rsidR="00B5200D">
        <w:rPr>
          <w:rStyle w:val="Referenciasutil"/>
        </w:rPr>
        <w:t>ítulo 3</w:t>
      </w:r>
      <w:r w:rsidR="007C0D2D">
        <w:rPr>
          <w:rStyle w:val="Referenciasutil"/>
        </w:rPr>
        <w:t>.</w:t>
      </w:r>
      <w:r>
        <w:rPr>
          <w:rFonts w:cstheme="majorHAnsi"/>
        </w:rPr>
        <w:t xml:space="preserve"> </w:t>
      </w:r>
      <w:r>
        <w:rPr>
          <w:rStyle w:val="nfasisintenso"/>
        </w:rPr>
        <w:t>Desarrollo del proyecto</w:t>
      </w:r>
    </w:p>
    <w:p w14:paraId="4C08819F" w14:textId="4B19F23C" w:rsidR="009E3EAE" w:rsidRDefault="009E3EAE" w:rsidP="009E3EAE"/>
    <w:p w14:paraId="3D6ECAC7" w14:textId="79EC5A22" w:rsidR="009E3EAE" w:rsidRDefault="009E3EAE" w:rsidP="009E3EAE">
      <w:r>
        <w:tab/>
      </w:r>
    </w:p>
    <w:p w14:paraId="5BA4CF30" w14:textId="70B489E6" w:rsidR="00B5200D" w:rsidRDefault="009E3EAE" w:rsidP="00B5200D">
      <w:pPr>
        <w:ind w:left="708" w:hanging="708"/>
        <w:jc w:val="both"/>
        <w:rPr>
          <w:sz w:val="24"/>
        </w:rPr>
      </w:pPr>
      <w:r>
        <w:tab/>
      </w:r>
      <w:r w:rsidR="00B5200D">
        <w:rPr>
          <w:sz w:val="24"/>
        </w:rPr>
        <w:t>El objetivo de este capítulo es dar la metodología ocupa</w:t>
      </w:r>
      <w:ins w:id="89" w:author="Profesor" w:date="2017-07-19T14:24:00Z">
        <w:r w:rsidR="00592498">
          <w:rPr>
            <w:sz w:val="24"/>
          </w:rPr>
          <w:t>d</w:t>
        </w:r>
      </w:ins>
      <w:del w:id="90" w:author="Profesor" w:date="2017-07-19T14:24:00Z">
        <w:r w:rsidR="00B5200D" w:rsidDel="00592498">
          <w:rPr>
            <w:sz w:val="24"/>
          </w:rPr>
          <w:delText>r</w:delText>
        </w:r>
      </w:del>
      <w:r w:rsidR="00B5200D">
        <w:rPr>
          <w:sz w:val="24"/>
        </w:rPr>
        <w:t>a para llegar a desarrollar una apliaci</w:t>
      </w:r>
      <w:ins w:id="91" w:author="Profesor" w:date="2017-07-19T14:24:00Z">
        <w:r w:rsidR="00592498">
          <w:rPr>
            <w:sz w:val="24"/>
          </w:rPr>
          <w:t>ó</w:t>
        </w:r>
      </w:ins>
      <w:del w:id="92" w:author="Profesor" w:date="2017-07-19T14:24:00Z">
        <w:r w:rsidR="00B5200D" w:rsidDel="00592498">
          <w:rPr>
            <w:sz w:val="24"/>
          </w:rPr>
          <w:delText>o</w:delText>
        </w:r>
      </w:del>
      <w:r w:rsidR="00B5200D">
        <w:rPr>
          <w:sz w:val="24"/>
        </w:rPr>
        <w:t xml:space="preserve">n como la nuestra. </w:t>
      </w:r>
      <w:del w:id="93" w:author="Profesor" w:date="2017-07-19T14:24:00Z">
        <w:r w:rsidR="00B5200D" w:rsidDel="00592498">
          <w:rPr>
            <w:sz w:val="24"/>
          </w:rPr>
          <w:delText xml:space="preserve">Este </w:delText>
        </w:r>
      </w:del>
      <w:ins w:id="94" w:author="Profesor" w:date="2017-07-19T14:24:00Z">
        <w:r w:rsidR="00592498">
          <w:rPr>
            <w:sz w:val="24"/>
          </w:rPr>
          <w:t xml:space="preserve">Dicho </w:t>
        </w:r>
      </w:ins>
      <w:r w:rsidR="00B5200D">
        <w:rPr>
          <w:sz w:val="24"/>
        </w:rPr>
        <w:t>cap</w:t>
      </w:r>
      <w:del w:id="95" w:author="Profesor" w:date="2017-07-19T14:24:00Z">
        <w:r w:rsidR="00B5200D" w:rsidDel="00592498">
          <w:rPr>
            <w:sz w:val="24"/>
          </w:rPr>
          <w:delText>i</w:delText>
        </w:r>
      </w:del>
      <w:ins w:id="96" w:author="Profesor" w:date="2017-07-19T14:24:00Z">
        <w:r w:rsidR="00592498">
          <w:rPr>
            <w:sz w:val="24"/>
          </w:rPr>
          <w:t>í</w:t>
        </w:r>
      </w:ins>
      <w:r w:rsidR="00B5200D">
        <w:rPr>
          <w:sz w:val="24"/>
        </w:rPr>
        <w:t>tulo est</w:t>
      </w:r>
      <w:del w:id="97" w:author="Profesor" w:date="2017-07-19T14:24:00Z">
        <w:r w:rsidR="00B5200D" w:rsidDel="00592498">
          <w:rPr>
            <w:sz w:val="24"/>
          </w:rPr>
          <w:delText>a</w:delText>
        </w:r>
      </w:del>
      <w:ins w:id="98" w:author="Profesor" w:date="2017-07-19T14:24:00Z">
        <w:r w:rsidR="00592498">
          <w:rPr>
            <w:sz w:val="24"/>
          </w:rPr>
          <w:t>á</w:t>
        </w:r>
      </w:ins>
      <w:r w:rsidR="00B5200D">
        <w:rPr>
          <w:sz w:val="24"/>
        </w:rPr>
        <w:t xml:space="preserve"> dividido en cuatro m</w:t>
      </w:r>
      <w:ins w:id="99" w:author="Profesor" w:date="2017-07-19T14:25:00Z">
        <w:r w:rsidR="00592498">
          <w:rPr>
            <w:sz w:val="24"/>
          </w:rPr>
          <w:t>ó</w:t>
        </w:r>
      </w:ins>
      <w:del w:id="100" w:author="Profesor" w:date="2017-07-19T14:25:00Z">
        <w:r w:rsidR="00B5200D" w:rsidDel="00592498">
          <w:rPr>
            <w:sz w:val="24"/>
          </w:rPr>
          <w:delText>o</w:delText>
        </w:r>
      </w:del>
      <w:r w:rsidR="00B5200D">
        <w:rPr>
          <w:sz w:val="24"/>
        </w:rPr>
        <w:t>dulos cada uno con diferentes subm</w:t>
      </w:r>
      <w:ins w:id="101" w:author="Profesor" w:date="2017-07-19T14:25:00Z">
        <w:r w:rsidR="00592498">
          <w:rPr>
            <w:sz w:val="24"/>
          </w:rPr>
          <w:t>ó</w:t>
        </w:r>
      </w:ins>
      <w:del w:id="102" w:author="Profesor" w:date="2017-07-19T14:25:00Z">
        <w:r w:rsidR="00B5200D" w:rsidDel="00592498">
          <w:rPr>
            <w:sz w:val="24"/>
          </w:rPr>
          <w:delText>o</w:delText>
        </w:r>
      </w:del>
      <w:r w:rsidR="00B5200D">
        <w:rPr>
          <w:sz w:val="24"/>
        </w:rPr>
        <w:t>dulos internos. El primer m</w:t>
      </w:r>
      <w:ins w:id="103" w:author="Profesor" w:date="2017-07-19T14:26:00Z">
        <w:r w:rsidR="00592498">
          <w:rPr>
            <w:sz w:val="24"/>
          </w:rPr>
          <w:t>ó</w:t>
        </w:r>
      </w:ins>
      <w:del w:id="104" w:author="Profesor" w:date="2017-07-19T14:26:00Z">
        <w:r w:rsidR="00B5200D" w:rsidDel="00592498">
          <w:rPr>
            <w:sz w:val="24"/>
          </w:rPr>
          <w:delText>o</w:delText>
        </w:r>
      </w:del>
      <w:r w:rsidR="00B5200D">
        <w:rPr>
          <w:sz w:val="24"/>
        </w:rPr>
        <w:t>dulo consta del m</w:t>
      </w:r>
      <w:del w:id="105" w:author="Profesor" w:date="2017-07-19T14:26:00Z">
        <w:r w:rsidR="00B5200D" w:rsidDel="00592498">
          <w:rPr>
            <w:sz w:val="24"/>
          </w:rPr>
          <w:delText>o</w:delText>
        </w:r>
      </w:del>
      <w:ins w:id="106" w:author="Profesor" w:date="2017-07-19T14:26:00Z">
        <w:r w:rsidR="00592498">
          <w:rPr>
            <w:sz w:val="24"/>
          </w:rPr>
          <w:t>ó</w:t>
        </w:r>
      </w:ins>
      <w:r w:rsidR="00B5200D">
        <w:rPr>
          <w:sz w:val="24"/>
        </w:rPr>
        <w:t>delo de clases</w:t>
      </w:r>
      <w:ins w:id="107" w:author="Profesor" w:date="2017-07-19T14:26:00Z">
        <w:r w:rsidR="00592498">
          <w:rPr>
            <w:sz w:val="24"/>
          </w:rPr>
          <w:t xml:space="preserve">; </w:t>
        </w:r>
      </w:ins>
      <w:del w:id="108" w:author="Profesor" w:date="2017-07-19T14:26:00Z">
        <w:r w:rsidR="00B5200D" w:rsidDel="00592498">
          <w:rPr>
            <w:sz w:val="24"/>
          </w:rPr>
          <w:delText xml:space="preserve">, </w:delText>
        </w:r>
      </w:del>
      <w:r w:rsidR="00B5200D">
        <w:rPr>
          <w:sz w:val="24"/>
        </w:rPr>
        <w:t xml:space="preserve">en </w:t>
      </w:r>
      <w:del w:id="109" w:author="Profesor" w:date="2017-07-19T14:26:00Z">
        <w:r w:rsidR="00B5200D" w:rsidDel="00592498">
          <w:rPr>
            <w:sz w:val="24"/>
          </w:rPr>
          <w:delText>e</w:delText>
        </w:r>
      </w:del>
      <w:ins w:id="110" w:author="Profesor" w:date="2017-07-19T14:26:00Z">
        <w:r w:rsidR="00592498">
          <w:rPr>
            <w:sz w:val="24"/>
          </w:rPr>
          <w:t>é</w:t>
        </w:r>
      </w:ins>
      <w:r w:rsidR="00B5200D">
        <w:rPr>
          <w:sz w:val="24"/>
        </w:rPr>
        <w:t xml:space="preserve">ste </w:t>
      </w:r>
      <w:del w:id="111" w:author="Profesor" w:date="2017-07-19T14:26:00Z">
        <w:r w:rsidR="00B5200D" w:rsidDel="00592498">
          <w:rPr>
            <w:sz w:val="24"/>
          </w:rPr>
          <w:delText>modulo</w:delText>
        </w:r>
      </w:del>
      <w:r w:rsidR="00B5200D">
        <w:rPr>
          <w:sz w:val="24"/>
        </w:rPr>
        <w:t xml:space="preserve"> </w:t>
      </w:r>
      <w:del w:id="112" w:author="Profesor" w:date="2017-07-19T14:26:00Z">
        <w:r w:rsidR="00B5200D" w:rsidDel="00592498">
          <w:rPr>
            <w:sz w:val="24"/>
          </w:rPr>
          <w:delText>t</w:delText>
        </w:r>
      </w:del>
      <w:ins w:id="113" w:author="Profesor" w:date="2017-07-19T14:26:00Z">
        <w:r w:rsidR="00592498">
          <w:rPr>
            <w:sz w:val="24"/>
          </w:rPr>
          <w:t>d</w:t>
        </w:r>
      </w:ins>
      <w:r w:rsidR="00B5200D">
        <w:rPr>
          <w:sz w:val="24"/>
        </w:rPr>
        <w:t xml:space="preserve">iremos </w:t>
      </w:r>
      <w:ins w:id="114" w:author="Profesor" w:date="2017-07-19T14:30:00Z">
        <w:r w:rsidR="00523767">
          <w:rPr>
            <w:sz w:val="24"/>
          </w:rPr>
          <w:t>que es lo que se considera</w:t>
        </w:r>
      </w:ins>
      <w:del w:id="115" w:author="Profesor" w:date="2017-07-19T14:30:00Z">
        <w:r w:rsidR="00B5200D" w:rsidDel="00523767">
          <w:rPr>
            <w:sz w:val="24"/>
          </w:rPr>
          <w:delText xml:space="preserve">por </w:delText>
        </w:r>
      </w:del>
      <w:del w:id="116" w:author="Profesor" w:date="2017-07-19T14:50:00Z">
        <w:r w:rsidR="00B5200D" w:rsidDel="002E7EEF">
          <w:rPr>
            <w:sz w:val="24"/>
          </w:rPr>
          <w:delText>qué consideramos que es</w:delText>
        </w:r>
      </w:del>
      <w:del w:id="117" w:author="Profesor" w:date="2017-07-19T14:51:00Z">
        <w:r w:rsidR="00B5200D" w:rsidDel="002E7EEF">
          <w:rPr>
            <w:sz w:val="24"/>
          </w:rPr>
          <w:delText xml:space="preserve"> por lo que se debe comenzar </w:delText>
        </w:r>
      </w:del>
      <w:ins w:id="118" w:author="Profesor" w:date="2017-07-19T14:51:00Z">
        <w:r w:rsidR="002E7EEF">
          <w:rPr>
            <w:sz w:val="24"/>
          </w:rPr>
          <w:t xml:space="preserve">como comienzo </w:t>
        </w:r>
      </w:ins>
      <w:r w:rsidR="00B5200D">
        <w:rPr>
          <w:sz w:val="24"/>
        </w:rPr>
        <w:t xml:space="preserve">y en que </w:t>
      </w:r>
      <w:del w:id="119" w:author="Profesor" w:date="2017-07-19T14:51:00Z">
        <w:r w:rsidR="00B5200D" w:rsidDel="002E7EEF">
          <w:rPr>
            <w:sz w:val="24"/>
          </w:rPr>
          <w:delText>te</w:delText>
        </w:r>
      </w:del>
      <w:r w:rsidR="00B5200D">
        <w:rPr>
          <w:sz w:val="24"/>
        </w:rPr>
        <w:t xml:space="preserve"> ayudará en los siguientes modulos. </w:t>
      </w:r>
      <w:ins w:id="120" w:author="Profesor" w:date="2017-07-19T14:51:00Z">
        <w:r w:rsidR="002E7EEF">
          <w:rPr>
            <w:sz w:val="24"/>
          </w:rPr>
          <w:t>E</w:t>
        </w:r>
      </w:ins>
      <w:ins w:id="121" w:author="Profesor" w:date="2017-07-19T14:52:00Z">
        <w:r w:rsidR="002E7EEF">
          <w:rPr>
            <w:sz w:val="24"/>
          </w:rPr>
          <w:t>n e</w:t>
        </w:r>
      </w:ins>
      <w:ins w:id="122" w:author="Profesor" w:date="2017-07-19T14:51:00Z">
        <w:r w:rsidR="002E7EEF">
          <w:rPr>
            <w:sz w:val="24"/>
          </w:rPr>
          <w:t xml:space="preserve">l </w:t>
        </w:r>
      </w:ins>
      <w:del w:id="123" w:author="Profesor" w:date="2017-07-19T14:51:00Z">
        <w:r w:rsidR="00B5200D" w:rsidDel="002E7EEF">
          <w:rPr>
            <w:sz w:val="24"/>
          </w:rPr>
          <w:delText>S</w:delText>
        </w:r>
      </w:del>
      <w:ins w:id="124" w:author="Profesor" w:date="2017-07-19T14:51:00Z">
        <w:r w:rsidR="002E7EEF">
          <w:rPr>
            <w:sz w:val="24"/>
          </w:rPr>
          <w:t>s</w:t>
        </w:r>
      </w:ins>
      <w:r w:rsidR="00B5200D">
        <w:rPr>
          <w:sz w:val="24"/>
        </w:rPr>
        <w:t>egundo m</w:t>
      </w:r>
      <w:ins w:id="125" w:author="Profesor" w:date="2017-07-19T14:52:00Z">
        <w:r w:rsidR="002E7EEF">
          <w:rPr>
            <w:sz w:val="24"/>
          </w:rPr>
          <w:t>ó</w:t>
        </w:r>
      </w:ins>
      <w:del w:id="126" w:author="Profesor" w:date="2017-07-19T14:51:00Z">
        <w:r w:rsidR="00B5200D" w:rsidDel="002E7EEF">
          <w:rPr>
            <w:sz w:val="24"/>
          </w:rPr>
          <w:delText>o</w:delText>
        </w:r>
      </w:del>
      <w:r w:rsidR="00B5200D">
        <w:rPr>
          <w:sz w:val="24"/>
        </w:rPr>
        <w:t>dulo, la base de datos,</w:t>
      </w:r>
      <w:del w:id="127" w:author="Profesor" w:date="2017-07-19T14:52:00Z">
        <w:r w:rsidR="00B5200D" w:rsidDel="002E7EEF">
          <w:rPr>
            <w:sz w:val="24"/>
          </w:rPr>
          <w:delText xml:space="preserve"> en este modulo</w:delText>
        </w:r>
      </w:del>
      <w:r w:rsidR="00B5200D">
        <w:rPr>
          <w:sz w:val="24"/>
        </w:rPr>
        <w:t xml:space="preserve"> se pretende que consigas desarrollar toda la parte del servicio de base de datos incluyendo la conexión con la aplicación y los procedimientos almacenados. </w:t>
      </w:r>
      <w:ins w:id="128" w:author="Profesor" w:date="2017-07-19T14:52:00Z">
        <w:r w:rsidR="002E7EEF">
          <w:rPr>
            <w:sz w:val="24"/>
          </w:rPr>
          <w:t xml:space="preserve">En el </w:t>
        </w:r>
      </w:ins>
      <w:del w:id="129" w:author="Profesor" w:date="2017-07-19T14:52:00Z">
        <w:r w:rsidR="00B5200D" w:rsidDel="002E7EEF">
          <w:rPr>
            <w:sz w:val="24"/>
          </w:rPr>
          <w:delText>T</w:delText>
        </w:r>
      </w:del>
      <w:ins w:id="130" w:author="Profesor" w:date="2017-07-19T14:52:00Z">
        <w:r w:rsidR="002E7EEF">
          <w:rPr>
            <w:sz w:val="24"/>
          </w:rPr>
          <w:t>t</w:t>
        </w:r>
      </w:ins>
      <w:r w:rsidR="00B5200D">
        <w:rPr>
          <w:sz w:val="24"/>
        </w:rPr>
        <w:t>ercer m</w:t>
      </w:r>
      <w:del w:id="131" w:author="Profesor" w:date="2017-07-19T14:52:00Z">
        <w:r w:rsidR="00B5200D" w:rsidDel="002E7EEF">
          <w:rPr>
            <w:sz w:val="24"/>
          </w:rPr>
          <w:delText>o</w:delText>
        </w:r>
      </w:del>
      <w:ins w:id="132" w:author="Profesor" w:date="2017-07-19T14:52:00Z">
        <w:r w:rsidR="002E7EEF">
          <w:rPr>
            <w:sz w:val="24"/>
          </w:rPr>
          <w:t>ó</w:t>
        </w:r>
      </w:ins>
      <w:r w:rsidR="00B5200D">
        <w:rPr>
          <w:sz w:val="24"/>
        </w:rPr>
        <w:t xml:space="preserve">dulo, </w:t>
      </w:r>
      <w:del w:id="133" w:author="Profesor" w:date="2017-07-19T14:52:00Z">
        <w:r w:rsidR="00B5200D" w:rsidDel="002E7EEF">
          <w:rPr>
            <w:sz w:val="24"/>
          </w:rPr>
          <w:delText xml:space="preserve">en este modulo </w:delText>
        </w:r>
      </w:del>
      <w:r w:rsidR="00B5200D">
        <w:rPr>
          <w:sz w:val="24"/>
        </w:rPr>
        <w:t xml:space="preserve">nos encargaremos de mostrarte </w:t>
      </w:r>
      <w:r w:rsidR="00691503">
        <w:rPr>
          <w:sz w:val="24"/>
        </w:rPr>
        <w:t xml:space="preserve">los pasos que se siguieron para realizar toda la gestión de un perfil de un usuario. </w:t>
      </w:r>
      <w:ins w:id="134" w:author="Profesor" w:date="2017-07-19T14:52:00Z">
        <w:r w:rsidR="002E7EEF">
          <w:rPr>
            <w:sz w:val="24"/>
          </w:rPr>
          <w:t xml:space="preserve">El </w:t>
        </w:r>
      </w:ins>
      <w:del w:id="135" w:author="Profesor" w:date="2017-07-19T14:52:00Z">
        <w:r w:rsidR="00691503" w:rsidDel="002E7EEF">
          <w:rPr>
            <w:sz w:val="24"/>
          </w:rPr>
          <w:delText>C</w:delText>
        </w:r>
      </w:del>
      <w:ins w:id="136" w:author="Profesor" w:date="2017-07-19T14:52:00Z">
        <w:r w:rsidR="002E7EEF">
          <w:rPr>
            <w:sz w:val="24"/>
          </w:rPr>
          <w:t>c</w:t>
        </w:r>
      </w:ins>
      <w:r w:rsidR="00691503">
        <w:rPr>
          <w:sz w:val="24"/>
        </w:rPr>
        <w:t>uarto m</w:t>
      </w:r>
      <w:del w:id="137" w:author="Profesor" w:date="2017-07-19T14:53:00Z">
        <w:r w:rsidR="00691503" w:rsidDel="002E7EEF">
          <w:rPr>
            <w:sz w:val="24"/>
          </w:rPr>
          <w:delText>o</w:delText>
        </w:r>
      </w:del>
      <w:ins w:id="138" w:author="Profesor" w:date="2017-07-19T14:53:00Z">
        <w:r w:rsidR="002E7EEF">
          <w:rPr>
            <w:sz w:val="24"/>
          </w:rPr>
          <w:t>ó</w:t>
        </w:r>
      </w:ins>
      <w:r w:rsidR="00691503">
        <w:rPr>
          <w:sz w:val="24"/>
        </w:rPr>
        <w:t>dulo, Gesti</w:t>
      </w:r>
      <w:del w:id="139" w:author="Profesor" w:date="2017-07-19T14:53:00Z">
        <w:r w:rsidR="00691503" w:rsidDel="002E7EEF">
          <w:rPr>
            <w:sz w:val="24"/>
          </w:rPr>
          <w:delText>o</w:delText>
        </w:r>
      </w:del>
      <w:ins w:id="140" w:author="Profesor" w:date="2017-07-19T14:53:00Z">
        <w:r w:rsidR="002E7EEF">
          <w:rPr>
            <w:sz w:val="24"/>
          </w:rPr>
          <w:t>ó</w:t>
        </w:r>
      </w:ins>
      <w:r w:rsidR="00691503">
        <w:rPr>
          <w:sz w:val="24"/>
        </w:rPr>
        <w:t xml:space="preserve">n de pubicaciones de usuarios, de igual modo que en el </w:t>
      </w:r>
      <w:ins w:id="141" w:author="Profesor" w:date="2017-07-19T14:53:00Z">
        <w:r w:rsidR="002E7EEF">
          <w:rPr>
            <w:sz w:val="24"/>
          </w:rPr>
          <w:t xml:space="preserve"> tercer </w:t>
        </w:r>
      </w:ins>
      <w:r w:rsidR="00691503">
        <w:rPr>
          <w:sz w:val="24"/>
        </w:rPr>
        <w:t>m</w:t>
      </w:r>
      <w:ins w:id="142" w:author="Profesor" w:date="2017-07-19T14:53:00Z">
        <w:r w:rsidR="002E7EEF">
          <w:rPr>
            <w:sz w:val="24"/>
          </w:rPr>
          <w:t>ó</w:t>
        </w:r>
      </w:ins>
      <w:del w:id="143" w:author="Profesor" w:date="2017-07-19T14:53:00Z">
        <w:r w:rsidR="00691503" w:rsidDel="002E7EEF">
          <w:rPr>
            <w:sz w:val="24"/>
          </w:rPr>
          <w:delText>o</w:delText>
        </w:r>
      </w:del>
      <w:r w:rsidR="00691503">
        <w:rPr>
          <w:sz w:val="24"/>
        </w:rPr>
        <w:t>dulo</w:t>
      </w:r>
      <w:ins w:id="144" w:author="Profesor" w:date="2017-07-19T14:53:00Z">
        <w:r w:rsidR="002E7EEF">
          <w:rPr>
            <w:sz w:val="24"/>
          </w:rPr>
          <w:t>,</w:t>
        </w:r>
      </w:ins>
      <w:r w:rsidR="00691503">
        <w:rPr>
          <w:sz w:val="24"/>
        </w:rPr>
        <w:t xml:space="preserve"> </w:t>
      </w:r>
      <w:del w:id="145" w:author="Profesor" w:date="2017-07-19T14:53:00Z">
        <w:r w:rsidR="00691503" w:rsidDel="002E7EEF">
          <w:rPr>
            <w:sz w:val="24"/>
          </w:rPr>
          <w:delText>tres</w:delText>
        </w:r>
      </w:del>
      <w:r w:rsidR="00691503">
        <w:rPr>
          <w:sz w:val="24"/>
        </w:rPr>
        <w:t xml:space="preserve"> te explicaremos la metodológia utilizada para conseguir los </w:t>
      </w:r>
      <w:commentRangeStart w:id="146"/>
      <w:r w:rsidR="00691503">
        <w:rPr>
          <w:sz w:val="24"/>
        </w:rPr>
        <w:t>objetivos</w:t>
      </w:r>
      <w:commentRangeEnd w:id="146"/>
      <w:r w:rsidR="002E7EEF">
        <w:rPr>
          <w:rStyle w:val="Refdecomentario"/>
        </w:rPr>
        <w:commentReference w:id="146"/>
      </w:r>
      <w:r w:rsidR="00691503">
        <w:rPr>
          <w:sz w:val="24"/>
        </w:rPr>
        <w:t>.</w:t>
      </w:r>
    </w:p>
    <w:p w14:paraId="6F006CAD" w14:textId="1361F99F" w:rsidR="00691503" w:rsidRDefault="00691503" w:rsidP="00B5200D">
      <w:pPr>
        <w:ind w:left="708" w:hanging="708"/>
        <w:jc w:val="both"/>
        <w:rPr>
          <w:sz w:val="24"/>
        </w:rPr>
      </w:pPr>
    </w:p>
    <w:p w14:paraId="6C163BDF" w14:textId="57F5D15B" w:rsidR="00944AAC" w:rsidRPr="00025C3C" w:rsidRDefault="00E9743A" w:rsidP="00944AAC">
      <w:pPr>
        <w:pStyle w:val="Subttulo"/>
        <w:ind w:left="708" w:hanging="708"/>
        <w:rPr>
          <w:sz w:val="36"/>
        </w:rPr>
      </w:pPr>
      <w:r>
        <w:rPr>
          <w:b/>
          <w:sz w:val="36"/>
        </w:rPr>
        <w:lastRenderedPageBreak/>
        <w:t>3.1</w:t>
      </w:r>
      <w:r w:rsidR="00944AAC" w:rsidRPr="00025C3C">
        <w:rPr>
          <w:sz w:val="36"/>
        </w:rPr>
        <w:t xml:space="preserve"> Modelo de clases</w:t>
      </w:r>
    </w:p>
    <w:p w14:paraId="61048CA0" w14:textId="3EB51959" w:rsidR="00944AAC" w:rsidRPr="00025C3C" w:rsidRDefault="00944AAC" w:rsidP="00944AAC">
      <w:pPr>
        <w:rPr>
          <w:sz w:val="36"/>
        </w:rPr>
      </w:pPr>
    </w:p>
    <w:p w14:paraId="449A4EFD" w14:textId="5E98364D" w:rsidR="00944AAC" w:rsidRDefault="00944AAC" w:rsidP="00944AAC">
      <w:pPr>
        <w:jc w:val="both"/>
        <w:rPr>
          <w:sz w:val="24"/>
        </w:rPr>
      </w:pPr>
      <w:r w:rsidRPr="00025C3C">
        <w:rPr>
          <w:sz w:val="36"/>
        </w:rPr>
        <w:tab/>
      </w:r>
      <w:r w:rsidRPr="00944AAC">
        <w:rPr>
          <w:sz w:val="24"/>
        </w:rPr>
        <w:t xml:space="preserve">El modelo de clases </w:t>
      </w:r>
      <w:r>
        <w:rPr>
          <w:sz w:val="24"/>
        </w:rPr>
        <w:t>es de las primeras cosas que se deben de realizar antes de comenzar a programar, esto debido a que te da una idea m</w:t>
      </w:r>
      <w:ins w:id="147" w:author="Profesor" w:date="2017-07-19T14:55:00Z">
        <w:r w:rsidR="002E7EEF">
          <w:rPr>
            <w:sz w:val="24"/>
          </w:rPr>
          <w:t>á</w:t>
        </w:r>
      </w:ins>
      <w:del w:id="148" w:author="Profesor" w:date="2017-07-19T14:55:00Z">
        <w:r w:rsidDel="002E7EEF">
          <w:rPr>
            <w:sz w:val="24"/>
          </w:rPr>
          <w:delText>a</w:delText>
        </w:r>
      </w:del>
      <w:r>
        <w:rPr>
          <w:sz w:val="24"/>
        </w:rPr>
        <w:t>s profunda de lo que se puede realizar en la aplicación</w:t>
      </w:r>
      <w:ins w:id="149" w:author="Profesor" w:date="2017-07-19T14:55:00Z">
        <w:r w:rsidR="002E7EEF">
          <w:rPr>
            <w:sz w:val="24"/>
          </w:rPr>
          <w:t>. Además</w:t>
        </w:r>
      </w:ins>
      <w:del w:id="150" w:author="Profesor" w:date="2017-07-19T14:55:00Z">
        <w:r w:rsidDel="002E7EEF">
          <w:rPr>
            <w:sz w:val="24"/>
          </w:rPr>
          <w:delText>,</w:delText>
        </w:r>
      </w:del>
      <w:r>
        <w:rPr>
          <w:sz w:val="24"/>
        </w:rPr>
        <w:t xml:space="preserve"> te da una imagen de como puedes manejar las vistas, te da </w:t>
      </w:r>
      <w:ins w:id="151" w:author="Profesor" w:date="2017-07-19T14:56:00Z">
        <w:r w:rsidR="002E7EEF">
          <w:rPr>
            <w:sz w:val="24"/>
          </w:rPr>
          <w:t xml:space="preserve">la </w:t>
        </w:r>
      </w:ins>
      <w:r>
        <w:rPr>
          <w:sz w:val="24"/>
        </w:rPr>
        <w:t xml:space="preserve">estructura en </w:t>
      </w:r>
      <w:ins w:id="152" w:author="Profesor" w:date="2017-07-19T14:56:00Z">
        <w:r w:rsidR="002E7EEF">
          <w:rPr>
            <w:sz w:val="24"/>
          </w:rPr>
          <w:t>el</w:t>
        </w:r>
      </w:ins>
      <w:del w:id="153" w:author="Profesor" w:date="2017-07-19T14:56:00Z">
        <w:r w:rsidDel="002E7EEF">
          <w:rPr>
            <w:sz w:val="24"/>
          </w:rPr>
          <w:delText>tu</w:delText>
        </w:r>
      </w:del>
      <w:r>
        <w:rPr>
          <w:sz w:val="24"/>
        </w:rPr>
        <w:t xml:space="preserve"> proyecto junto con las relaciones entre los </w:t>
      </w:r>
      <w:r w:rsidR="00025C3C">
        <w:rPr>
          <w:sz w:val="24"/>
        </w:rPr>
        <w:t xml:space="preserve">mismos </w:t>
      </w:r>
      <w:r>
        <w:rPr>
          <w:sz w:val="24"/>
        </w:rPr>
        <w:t>objetos</w:t>
      </w:r>
      <w:ins w:id="154" w:author="Profesor" w:date="2017-07-19T14:56:00Z">
        <w:r w:rsidR="002E7EEF">
          <w:rPr>
            <w:sz w:val="24"/>
          </w:rPr>
          <w:t xml:space="preserve">. </w:t>
        </w:r>
      </w:ins>
      <w:del w:id="155" w:author="Profesor" w:date="2017-07-19T14:56:00Z">
        <w:r w:rsidDel="002E7EEF">
          <w:rPr>
            <w:sz w:val="24"/>
          </w:rPr>
          <w:delText xml:space="preserve"> y</w:delText>
        </w:r>
      </w:del>
      <w:ins w:id="156" w:author="Profesor" w:date="2017-07-19T14:56:00Z">
        <w:r w:rsidR="002E7EEF">
          <w:rPr>
            <w:sz w:val="24"/>
          </w:rPr>
          <w:t>Y</w:t>
        </w:r>
      </w:ins>
      <w:r>
        <w:rPr>
          <w:sz w:val="24"/>
        </w:rPr>
        <w:t xml:space="preserve"> clar</w:t>
      </w:r>
      <w:r w:rsidR="00025C3C">
        <w:rPr>
          <w:sz w:val="24"/>
        </w:rPr>
        <w:t xml:space="preserve">o, </w:t>
      </w:r>
      <w:r>
        <w:rPr>
          <w:sz w:val="24"/>
        </w:rPr>
        <w:t>lo m</w:t>
      </w:r>
      <w:ins w:id="157" w:author="Profesor" w:date="2017-07-19T14:56:00Z">
        <w:r w:rsidR="002E7EEF">
          <w:rPr>
            <w:sz w:val="24"/>
          </w:rPr>
          <w:t>á</w:t>
        </w:r>
      </w:ins>
      <w:del w:id="158" w:author="Profesor" w:date="2017-07-19T14:56:00Z">
        <w:r w:rsidDel="002E7EEF">
          <w:rPr>
            <w:sz w:val="24"/>
          </w:rPr>
          <w:delText>a</w:delText>
        </w:r>
      </w:del>
      <w:r>
        <w:rPr>
          <w:sz w:val="24"/>
        </w:rPr>
        <w:t>s importante, te da las herramientas suficientes para modelar tu base de datos y saber como se llevar</w:t>
      </w:r>
      <w:del w:id="159" w:author="Profesor" w:date="2017-07-19T14:56:00Z">
        <w:r w:rsidDel="002E7EEF">
          <w:rPr>
            <w:sz w:val="24"/>
          </w:rPr>
          <w:delText>a</w:delText>
        </w:r>
      </w:del>
      <w:ins w:id="160" w:author="Profesor" w:date="2017-07-19T14:56:00Z">
        <w:r w:rsidR="002E7EEF">
          <w:rPr>
            <w:sz w:val="24"/>
          </w:rPr>
          <w:t>á</w:t>
        </w:r>
      </w:ins>
      <w:r>
        <w:rPr>
          <w:sz w:val="24"/>
        </w:rPr>
        <w:t xml:space="preserve"> acabo el manejo de los datos.</w:t>
      </w:r>
      <w:r w:rsidR="00025C3C">
        <w:rPr>
          <w:sz w:val="24"/>
        </w:rPr>
        <w:t xml:space="preserve"> En la Figura </w:t>
      </w:r>
      <w:r w:rsidR="000355E6">
        <w:rPr>
          <w:sz w:val="24"/>
        </w:rPr>
        <w:t>9</w:t>
      </w:r>
      <w:r w:rsidR="00025C3C">
        <w:rPr>
          <w:b/>
          <w:sz w:val="24"/>
        </w:rPr>
        <w:t xml:space="preserve">, </w:t>
      </w:r>
      <w:r w:rsidR="00025C3C">
        <w:rPr>
          <w:sz w:val="24"/>
        </w:rPr>
        <w:t xml:space="preserve">se encuentra el modelo de clases utilizado para desarrollar </w:t>
      </w:r>
      <w:ins w:id="161" w:author="Profesor" w:date="2017-07-19T14:57:00Z">
        <w:r w:rsidR="002E7EEF" w:rsidRPr="00CE29CA">
          <w:rPr>
            <w:rFonts w:cstheme="minorHAnsi"/>
            <w:i/>
            <w:sz w:val="24"/>
          </w:rPr>
          <w:t>ReportIt</w:t>
        </w:r>
      </w:ins>
      <w:del w:id="162" w:author="Profesor" w:date="2017-07-19T14:57:00Z">
        <w:r w:rsidR="00025C3C" w:rsidDel="002E7EEF">
          <w:rPr>
            <w:sz w:val="24"/>
          </w:rPr>
          <w:delText>esta aplicación</w:delText>
        </w:r>
      </w:del>
      <w:r w:rsidR="00025C3C">
        <w:rPr>
          <w:sz w:val="24"/>
        </w:rPr>
        <w:t>.</w:t>
      </w:r>
    </w:p>
    <w:p w14:paraId="4FEDFF6C" w14:textId="776F9BF3" w:rsidR="00944AAC" w:rsidRDefault="00944AAC" w:rsidP="00944AAC">
      <w:pPr>
        <w:jc w:val="both"/>
        <w:rPr>
          <w:sz w:val="24"/>
        </w:rPr>
      </w:pPr>
      <w:r>
        <w:rPr>
          <w:sz w:val="24"/>
        </w:rPr>
        <w:tab/>
        <w:t>Lo primero que debes hacer cuando quieres realizar un modelo de clases es pensar en cuales serán los objetos que participarán en tu aplicación, por ejemplo: un usuario, una publicaci</w:t>
      </w:r>
      <w:del w:id="163" w:author="Profesor" w:date="2017-07-19T14:58:00Z">
        <w:r w:rsidDel="002E7EEF">
          <w:rPr>
            <w:sz w:val="24"/>
          </w:rPr>
          <w:delText>o</w:delText>
        </w:r>
      </w:del>
      <w:ins w:id="164" w:author="Profesor" w:date="2017-07-19T14:58:00Z">
        <w:r w:rsidR="002E7EEF">
          <w:rPr>
            <w:sz w:val="24"/>
          </w:rPr>
          <w:t>ó</w:t>
        </w:r>
      </w:ins>
      <w:r>
        <w:rPr>
          <w:sz w:val="24"/>
        </w:rPr>
        <w:t>n,</w:t>
      </w:r>
      <w:ins w:id="165" w:author="Profesor" w:date="2017-07-19T14:58:00Z">
        <w:r w:rsidR="002E7EEF">
          <w:rPr>
            <w:sz w:val="24"/>
          </w:rPr>
          <w:t xml:space="preserve"> por mencionar algunos objetos</w:t>
        </w:r>
      </w:ins>
      <w:del w:id="166" w:author="Profesor" w:date="2017-07-19T14:58:00Z">
        <w:r w:rsidDel="002E7EEF">
          <w:rPr>
            <w:sz w:val="24"/>
          </w:rPr>
          <w:delText xml:space="preserve"> etc</w:delText>
        </w:r>
      </w:del>
      <w:r>
        <w:rPr>
          <w:sz w:val="24"/>
        </w:rPr>
        <w:t>. En nuestra aplicación</w:t>
      </w:r>
      <w:ins w:id="167" w:author="Profesor" w:date="2017-07-19T14:58:00Z">
        <w:r w:rsidR="002E7EEF">
          <w:rPr>
            <w:sz w:val="24"/>
          </w:rPr>
          <w:t>,</w:t>
        </w:r>
      </w:ins>
      <w:r>
        <w:rPr>
          <w:sz w:val="24"/>
        </w:rPr>
        <w:t xml:space="preserve"> manejamos seis objetos los cuales detalla</w:t>
      </w:r>
      <w:ins w:id="168" w:author="Profesor" w:date="2017-07-19T14:59:00Z">
        <w:r w:rsidR="002E7EEF">
          <w:rPr>
            <w:sz w:val="24"/>
          </w:rPr>
          <w:t>mos</w:t>
        </w:r>
      </w:ins>
      <w:del w:id="169" w:author="Profesor" w:date="2017-07-19T14:59:00Z">
        <w:r w:rsidDel="002E7EEF">
          <w:rPr>
            <w:sz w:val="24"/>
          </w:rPr>
          <w:delText>remos mas</w:delText>
        </w:r>
      </w:del>
      <w:r>
        <w:rPr>
          <w:sz w:val="24"/>
        </w:rPr>
        <w:t xml:space="preserve"> a continuación.</w:t>
      </w:r>
    </w:p>
    <w:p w14:paraId="7A26149C" w14:textId="77777777" w:rsidR="00126A34" w:rsidRDefault="00944AAC" w:rsidP="00C56C6D">
      <w:pPr>
        <w:pStyle w:val="Prrafodelista"/>
        <w:numPr>
          <w:ilvl w:val="0"/>
          <w:numId w:val="20"/>
        </w:numPr>
        <w:jc w:val="both"/>
        <w:rPr>
          <w:sz w:val="24"/>
        </w:rPr>
      </w:pPr>
      <w:r w:rsidRPr="00126A34">
        <w:rPr>
          <w:b/>
          <w:sz w:val="24"/>
        </w:rPr>
        <w:t>Cuenta</w:t>
      </w:r>
      <w:r>
        <w:rPr>
          <w:sz w:val="24"/>
        </w:rPr>
        <w:t>:</w:t>
      </w:r>
    </w:p>
    <w:p w14:paraId="3F35707E" w14:textId="72363B7F" w:rsidR="00C56C6D" w:rsidRDefault="00C56C6D" w:rsidP="00126A34">
      <w:pPr>
        <w:pStyle w:val="Prrafodelista"/>
        <w:jc w:val="both"/>
        <w:rPr>
          <w:sz w:val="24"/>
        </w:rPr>
      </w:pPr>
      <w:r>
        <w:rPr>
          <w:sz w:val="24"/>
        </w:rPr>
        <w:t xml:space="preserve">Este objeto cuenta con varias propiedades y métodos como se puede ver en el código del </w:t>
      </w:r>
      <w:r w:rsidRPr="00C56C6D">
        <w:rPr>
          <w:sz w:val="24"/>
        </w:rPr>
        <w:t>Apéndice A.3</w:t>
      </w:r>
      <w:r>
        <w:rPr>
          <w:sz w:val="24"/>
        </w:rPr>
        <w:t>. Un</w:t>
      </w:r>
      <w:ins w:id="170" w:author="Profesor" w:date="2017-07-19T14:59:00Z">
        <w:r w:rsidR="007F1BE3">
          <w:rPr>
            <w:sz w:val="24"/>
          </w:rPr>
          <w:t xml:space="preserve"> objeto </w:t>
        </w:r>
      </w:ins>
      <w:del w:id="171" w:author="Profesor" w:date="2017-07-19T14:59:00Z">
        <w:r w:rsidDel="007F1BE3">
          <w:rPr>
            <w:sz w:val="24"/>
          </w:rPr>
          <w:delText>a c</w:delText>
        </w:r>
      </w:del>
      <w:ins w:id="172" w:author="Profesor" w:date="2017-07-19T15:01:00Z">
        <w:r w:rsidR="007F1BE3">
          <w:rPr>
            <w:sz w:val="24"/>
          </w:rPr>
          <w:t xml:space="preserve"> “</w:t>
        </w:r>
      </w:ins>
      <w:ins w:id="173" w:author="Profesor" w:date="2017-07-19T14:59:00Z">
        <w:r w:rsidR="007F1BE3">
          <w:rPr>
            <w:sz w:val="24"/>
          </w:rPr>
          <w:t>C</w:t>
        </w:r>
      </w:ins>
      <w:r>
        <w:rPr>
          <w:sz w:val="24"/>
        </w:rPr>
        <w:t>uenta</w:t>
      </w:r>
      <w:ins w:id="174" w:author="Profesor" w:date="2017-07-19T14:59:00Z">
        <w:r w:rsidR="007F1BE3">
          <w:rPr>
            <w:sz w:val="24"/>
          </w:rPr>
          <w:t>”</w:t>
        </w:r>
      </w:ins>
      <w:r>
        <w:rPr>
          <w:sz w:val="24"/>
        </w:rPr>
        <w:t xml:space="preserve"> consta de</w:t>
      </w:r>
      <w:r w:rsidR="00944AAC">
        <w:rPr>
          <w:sz w:val="24"/>
        </w:rPr>
        <w:t xml:space="preserve"> dos propiedades, un email y una contraseña</w:t>
      </w:r>
      <w:ins w:id="175" w:author="Profesor" w:date="2017-07-19T15:00:00Z">
        <w:r w:rsidR="007F1BE3">
          <w:rPr>
            <w:sz w:val="24"/>
          </w:rPr>
          <w:t xml:space="preserve">; </w:t>
        </w:r>
      </w:ins>
      <w:del w:id="176" w:author="Profesor" w:date="2017-07-19T15:00:00Z">
        <w:r w:rsidR="00944AAC" w:rsidDel="007F1BE3">
          <w:rPr>
            <w:sz w:val="24"/>
          </w:rPr>
          <w:delText xml:space="preserve"> y </w:delText>
        </w:r>
      </w:del>
      <w:r w:rsidR="00944AAC">
        <w:rPr>
          <w:sz w:val="24"/>
        </w:rPr>
        <w:t>las acciones que puede llegar a realizar este objeto son: Crear una cuenta, modificar una cuenta, selec</w:t>
      </w:r>
      <w:r>
        <w:rPr>
          <w:sz w:val="24"/>
        </w:rPr>
        <w:t>cionar una cuenta por su email, eliminar una cuenta, agregar un perfil (cada cuenta tiene que tener un perfil asociado), remover perfil, iniciar sesión, cerrar sesión, crear password.</w:t>
      </w:r>
    </w:p>
    <w:p w14:paraId="3B98B841" w14:textId="77777777" w:rsidR="00126A34" w:rsidRDefault="00126A34" w:rsidP="00126A34">
      <w:pPr>
        <w:pStyle w:val="Prrafodelista"/>
        <w:jc w:val="both"/>
        <w:rPr>
          <w:sz w:val="24"/>
        </w:rPr>
      </w:pPr>
    </w:p>
    <w:p w14:paraId="72D2642E" w14:textId="77777777" w:rsidR="00126A34" w:rsidRDefault="00126A34" w:rsidP="00126A34">
      <w:pPr>
        <w:pStyle w:val="Prrafodelista"/>
        <w:jc w:val="both"/>
        <w:rPr>
          <w:sz w:val="24"/>
        </w:rPr>
      </w:pPr>
    </w:p>
    <w:p w14:paraId="26BA03E8" w14:textId="1766DE50" w:rsidR="00126A34" w:rsidRDefault="00C56C6D" w:rsidP="00C56C6D">
      <w:pPr>
        <w:pStyle w:val="Prrafodelista"/>
        <w:numPr>
          <w:ilvl w:val="0"/>
          <w:numId w:val="20"/>
        </w:numPr>
        <w:jc w:val="both"/>
        <w:rPr>
          <w:sz w:val="24"/>
        </w:rPr>
      </w:pPr>
      <w:r w:rsidRPr="00126A34">
        <w:rPr>
          <w:b/>
          <w:sz w:val="24"/>
        </w:rPr>
        <w:t>Perfil</w:t>
      </w:r>
      <w:r w:rsidR="00126A34">
        <w:rPr>
          <w:sz w:val="24"/>
        </w:rPr>
        <w:t>:</w:t>
      </w:r>
    </w:p>
    <w:p w14:paraId="38A9456D" w14:textId="21340243" w:rsidR="00C56C6D" w:rsidRDefault="00C56C6D" w:rsidP="00126A34">
      <w:pPr>
        <w:pStyle w:val="Prrafodelista"/>
        <w:jc w:val="both"/>
        <w:rPr>
          <w:sz w:val="24"/>
        </w:rPr>
      </w:pPr>
      <w:r>
        <w:rPr>
          <w:sz w:val="24"/>
        </w:rPr>
        <w:t>Un</w:t>
      </w:r>
      <w:ins w:id="177" w:author="Profesor" w:date="2017-07-19T15:01:00Z">
        <w:r w:rsidR="007F1BE3">
          <w:rPr>
            <w:sz w:val="24"/>
          </w:rPr>
          <w:t xml:space="preserve"> objeto “</w:t>
        </w:r>
      </w:ins>
      <w:del w:id="178" w:author="Profesor" w:date="2017-07-19T15:01:00Z">
        <w:r w:rsidDel="007F1BE3">
          <w:rPr>
            <w:sz w:val="24"/>
          </w:rPr>
          <w:delText xml:space="preserve"> p</w:delText>
        </w:r>
      </w:del>
      <w:ins w:id="179" w:author="Profesor" w:date="2017-07-19T15:01:00Z">
        <w:r w:rsidR="007F1BE3">
          <w:rPr>
            <w:sz w:val="24"/>
          </w:rPr>
          <w:t>P</w:t>
        </w:r>
      </w:ins>
      <w:r>
        <w:rPr>
          <w:sz w:val="24"/>
        </w:rPr>
        <w:t>erfil</w:t>
      </w:r>
      <w:ins w:id="180" w:author="Profesor" w:date="2017-07-19T15:01:00Z">
        <w:r w:rsidR="007F1BE3">
          <w:rPr>
            <w:sz w:val="24"/>
          </w:rPr>
          <w:t>”</w:t>
        </w:r>
      </w:ins>
      <w:r>
        <w:rPr>
          <w:sz w:val="24"/>
        </w:rPr>
        <w:t xml:space="preserve"> consta de </w:t>
      </w:r>
      <w:del w:id="181" w:author="Profesor" w:date="2017-07-19T15:01:00Z">
        <w:r w:rsidDel="007F1BE3">
          <w:rPr>
            <w:sz w:val="24"/>
          </w:rPr>
          <w:delText>muchas mas</w:delText>
        </w:r>
      </w:del>
      <w:ins w:id="182" w:author="Profesor" w:date="2017-07-19T15:01:00Z">
        <w:r w:rsidR="007F1BE3">
          <w:rPr>
            <w:sz w:val="24"/>
          </w:rPr>
          <w:t>varias</w:t>
        </w:r>
      </w:ins>
      <w:r>
        <w:rPr>
          <w:sz w:val="24"/>
        </w:rPr>
        <w:t xml:space="preserve"> propiedades debido a que con </w:t>
      </w:r>
      <w:del w:id="183" w:author="Profesor" w:date="2017-07-19T15:01:00Z">
        <w:r w:rsidDel="007F1BE3">
          <w:rPr>
            <w:sz w:val="24"/>
          </w:rPr>
          <w:delText>e</w:delText>
        </w:r>
      </w:del>
      <w:ins w:id="184" w:author="Profesor" w:date="2017-07-19T15:01:00Z">
        <w:r w:rsidR="007F1BE3">
          <w:rPr>
            <w:sz w:val="24"/>
          </w:rPr>
          <w:t>é</w:t>
        </w:r>
      </w:ins>
      <w:r>
        <w:rPr>
          <w:sz w:val="24"/>
        </w:rPr>
        <w:t xml:space="preserve">ste </w:t>
      </w:r>
      <w:ins w:id="185" w:author="Profesor" w:date="2017-07-19T15:02:00Z">
        <w:r w:rsidR="007F1BE3">
          <w:rPr>
            <w:sz w:val="24"/>
          </w:rPr>
          <w:t xml:space="preserve">se </w:t>
        </w:r>
      </w:ins>
      <w:r>
        <w:rPr>
          <w:sz w:val="24"/>
        </w:rPr>
        <w:t>tiene mucha m</w:t>
      </w:r>
      <w:ins w:id="186" w:author="Profesor" w:date="2017-07-19T15:02:00Z">
        <w:r w:rsidR="007F1BE3">
          <w:rPr>
            <w:sz w:val="24"/>
          </w:rPr>
          <w:t>á</w:t>
        </w:r>
      </w:ins>
      <w:del w:id="187" w:author="Profesor" w:date="2017-07-19T15:02:00Z">
        <w:r w:rsidDel="007F1BE3">
          <w:rPr>
            <w:sz w:val="24"/>
          </w:rPr>
          <w:delText>a</w:delText>
        </w:r>
      </w:del>
      <w:r>
        <w:rPr>
          <w:sz w:val="24"/>
        </w:rPr>
        <w:t>s interacción dentro de la aplicación. Las propiedades de este objeto son: Id, una UrlImagen, Nombre, una Cuenta, como lo había men</w:t>
      </w:r>
      <w:del w:id="188" w:author="Profesor" w:date="2017-07-19T15:02:00Z">
        <w:r w:rsidDel="007F1BE3">
          <w:rPr>
            <w:sz w:val="24"/>
          </w:rPr>
          <w:delText>s</w:delText>
        </w:r>
      </w:del>
      <w:ins w:id="189" w:author="Profesor" w:date="2017-07-19T15:02:00Z">
        <w:r w:rsidR="007F1BE3">
          <w:rPr>
            <w:sz w:val="24"/>
          </w:rPr>
          <w:t>c</w:t>
        </w:r>
      </w:ins>
      <w:r>
        <w:rPr>
          <w:sz w:val="24"/>
        </w:rPr>
        <w:t xml:space="preserve">ionado en el objeto anterior, una cuenta no puede existir sino tiene un perfil asociado, esto se vera mas adelante en el Modulo 3, y la </w:t>
      </w:r>
      <w:ins w:id="190" w:author="Profesor" w:date="2017-07-19T15:02:00Z">
        <w:r w:rsidR="007F1BE3">
          <w:rPr>
            <w:sz w:val="24"/>
          </w:rPr>
          <w:t>ú</w:t>
        </w:r>
      </w:ins>
      <w:del w:id="191" w:author="Profesor" w:date="2017-07-19T15:02:00Z">
        <w:r w:rsidDel="007F1BE3">
          <w:rPr>
            <w:sz w:val="24"/>
          </w:rPr>
          <w:delText>u</w:delText>
        </w:r>
      </w:del>
      <w:r>
        <w:rPr>
          <w:sz w:val="24"/>
        </w:rPr>
        <w:t xml:space="preserve">ltima de las propiedades es una Ubicación, la Ubicación es importante debido a que con </w:t>
      </w:r>
      <w:del w:id="192" w:author="Profesor" w:date="2017-07-19T15:02:00Z">
        <w:r w:rsidDel="007F1BE3">
          <w:rPr>
            <w:sz w:val="24"/>
          </w:rPr>
          <w:delText>e</w:delText>
        </w:r>
      </w:del>
      <w:ins w:id="193" w:author="Profesor" w:date="2017-07-19T15:02:00Z">
        <w:r w:rsidR="007F1BE3">
          <w:rPr>
            <w:sz w:val="24"/>
          </w:rPr>
          <w:t>é</w:t>
        </w:r>
      </w:ins>
      <w:r>
        <w:rPr>
          <w:sz w:val="24"/>
        </w:rPr>
        <w:t>sta se realizar</w:t>
      </w:r>
      <w:del w:id="194" w:author="Profesor" w:date="2017-07-19T15:02:00Z">
        <w:r w:rsidDel="007F1BE3">
          <w:rPr>
            <w:sz w:val="24"/>
          </w:rPr>
          <w:delText>a</w:delText>
        </w:r>
      </w:del>
      <w:ins w:id="195" w:author="Profesor" w:date="2017-07-19T15:03:00Z">
        <w:r w:rsidR="007F1BE3">
          <w:rPr>
            <w:sz w:val="24"/>
          </w:rPr>
          <w:t>án</w:t>
        </w:r>
      </w:ins>
      <w:r>
        <w:rPr>
          <w:sz w:val="24"/>
        </w:rPr>
        <w:t xml:space="preserve"> las búsquedas avanzadas por ubicación. Este objeto cuenta con varias acciones como lo son: </w:t>
      </w:r>
      <w:r w:rsidR="00E916EE">
        <w:rPr>
          <w:sz w:val="24"/>
        </w:rPr>
        <w:t>c</w:t>
      </w:r>
      <w:r>
        <w:rPr>
          <w:sz w:val="24"/>
        </w:rPr>
        <w:t xml:space="preserve">rear un perfil, </w:t>
      </w:r>
      <w:r w:rsidR="00E916EE">
        <w:rPr>
          <w:sz w:val="24"/>
        </w:rPr>
        <w:t>m</w:t>
      </w:r>
      <w:r>
        <w:rPr>
          <w:sz w:val="24"/>
        </w:rPr>
        <w:t xml:space="preserve">odificar un perfil, </w:t>
      </w:r>
      <w:r w:rsidR="00E916EE">
        <w:rPr>
          <w:sz w:val="24"/>
        </w:rPr>
        <w:t>e</w:t>
      </w:r>
      <w:r>
        <w:rPr>
          <w:sz w:val="24"/>
        </w:rPr>
        <w:t xml:space="preserve">liminar un perfil, </w:t>
      </w:r>
      <w:r w:rsidR="00E916EE">
        <w:rPr>
          <w:sz w:val="24"/>
        </w:rPr>
        <w:t>c</w:t>
      </w:r>
      <w:r>
        <w:rPr>
          <w:sz w:val="24"/>
        </w:rPr>
        <w:t>onsultar un perfil</w:t>
      </w:r>
      <w:r w:rsidR="00126A34">
        <w:rPr>
          <w:sz w:val="24"/>
        </w:rPr>
        <w:t xml:space="preserve"> por su Id, </w:t>
      </w:r>
      <w:r w:rsidR="00E916EE">
        <w:rPr>
          <w:sz w:val="24"/>
        </w:rPr>
        <w:t>s</w:t>
      </w:r>
      <w:r w:rsidR="00126A34">
        <w:rPr>
          <w:sz w:val="24"/>
        </w:rPr>
        <w:t xml:space="preserve">eleccionar un perfil por el Email de la </w:t>
      </w:r>
      <w:r w:rsidR="00E916EE">
        <w:rPr>
          <w:sz w:val="24"/>
        </w:rPr>
        <w:t>c</w:t>
      </w:r>
      <w:r w:rsidR="00126A34">
        <w:rPr>
          <w:sz w:val="24"/>
        </w:rPr>
        <w:t xml:space="preserve">uenta, </w:t>
      </w:r>
      <w:r w:rsidR="00E916EE">
        <w:rPr>
          <w:sz w:val="24"/>
        </w:rPr>
        <w:t>m</w:t>
      </w:r>
      <w:r w:rsidR="00126A34">
        <w:rPr>
          <w:sz w:val="24"/>
        </w:rPr>
        <w:t xml:space="preserve">odificar imagen, </w:t>
      </w:r>
      <w:r w:rsidR="00E916EE">
        <w:rPr>
          <w:sz w:val="24"/>
        </w:rPr>
        <w:t>m</w:t>
      </w:r>
      <w:r w:rsidR="00126A34">
        <w:rPr>
          <w:sz w:val="24"/>
        </w:rPr>
        <w:t xml:space="preserve">is reportes, </w:t>
      </w:r>
      <w:r w:rsidR="00E916EE">
        <w:rPr>
          <w:sz w:val="24"/>
        </w:rPr>
        <w:t>a</w:t>
      </w:r>
      <w:r w:rsidR="00126A34">
        <w:rPr>
          <w:sz w:val="24"/>
        </w:rPr>
        <w:t xml:space="preserve">gregar reporte y Remover reporte. </w:t>
      </w:r>
      <w:ins w:id="196" w:author="Profesor" w:date="2017-07-19T15:03:00Z">
        <w:r w:rsidR="007F1BE3">
          <w:rPr>
            <w:sz w:val="24"/>
          </w:rPr>
          <w:t xml:space="preserve">El </w:t>
        </w:r>
      </w:ins>
      <w:r w:rsidR="00E916EE">
        <w:rPr>
          <w:sz w:val="24"/>
        </w:rPr>
        <w:t>c</w:t>
      </w:r>
      <w:r w:rsidR="00126A34">
        <w:rPr>
          <w:sz w:val="24"/>
        </w:rPr>
        <w:t xml:space="preserve">ódigo </w:t>
      </w:r>
      <w:ins w:id="197" w:author="Profesor" w:date="2017-07-19T15:03:00Z">
        <w:r w:rsidR="007F1BE3">
          <w:rPr>
            <w:sz w:val="24"/>
          </w:rPr>
          <w:t xml:space="preserve">de este objeto puede consultarse </w:t>
        </w:r>
      </w:ins>
      <w:r w:rsidR="00126A34">
        <w:rPr>
          <w:sz w:val="24"/>
        </w:rPr>
        <w:t xml:space="preserve">en el </w:t>
      </w:r>
      <w:r w:rsidR="00EA68E2">
        <w:rPr>
          <w:sz w:val="24"/>
        </w:rPr>
        <w:t>A</w:t>
      </w:r>
      <w:r w:rsidR="00126A34">
        <w:rPr>
          <w:sz w:val="24"/>
        </w:rPr>
        <w:t>péndice A.4.</w:t>
      </w:r>
    </w:p>
    <w:p w14:paraId="23205BDA" w14:textId="77777777" w:rsidR="00126A34" w:rsidRDefault="00126A34" w:rsidP="00126A34">
      <w:pPr>
        <w:pStyle w:val="Prrafodelista"/>
        <w:jc w:val="both"/>
        <w:rPr>
          <w:sz w:val="24"/>
        </w:rPr>
      </w:pPr>
    </w:p>
    <w:p w14:paraId="6B77F348" w14:textId="13645EEE" w:rsidR="00126A34" w:rsidRDefault="00126A34" w:rsidP="00C56C6D">
      <w:pPr>
        <w:pStyle w:val="Prrafodelista"/>
        <w:numPr>
          <w:ilvl w:val="0"/>
          <w:numId w:val="20"/>
        </w:numPr>
        <w:jc w:val="both"/>
        <w:rPr>
          <w:sz w:val="24"/>
        </w:rPr>
      </w:pPr>
      <w:r w:rsidRPr="00126A34">
        <w:rPr>
          <w:b/>
          <w:sz w:val="24"/>
        </w:rPr>
        <w:t>Reporte</w:t>
      </w:r>
      <w:r>
        <w:rPr>
          <w:sz w:val="24"/>
        </w:rPr>
        <w:t xml:space="preserve">: </w:t>
      </w:r>
    </w:p>
    <w:p w14:paraId="0C9A9433" w14:textId="7528B3C4" w:rsidR="00126A34" w:rsidRDefault="00126A34" w:rsidP="00126A34">
      <w:pPr>
        <w:pStyle w:val="Prrafodelista"/>
        <w:jc w:val="both"/>
        <w:rPr>
          <w:sz w:val="24"/>
        </w:rPr>
      </w:pPr>
      <w:r>
        <w:rPr>
          <w:sz w:val="24"/>
        </w:rPr>
        <w:lastRenderedPageBreak/>
        <w:t>El código de es</w:t>
      </w:r>
      <w:r w:rsidR="00EA68E2">
        <w:rPr>
          <w:sz w:val="24"/>
        </w:rPr>
        <w:t>te objeto se encuentra en el Apé</w:t>
      </w:r>
      <w:r>
        <w:rPr>
          <w:sz w:val="24"/>
        </w:rPr>
        <w:t>ndice A.5. A continuación describiremos sus acciones y propiedades de este objeto.</w:t>
      </w:r>
    </w:p>
    <w:p w14:paraId="32F943FC" w14:textId="1FAB1357" w:rsidR="00126A34" w:rsidRDefault="00126A34" w:rsidP="00126A34">
      <w:pPr>
        <w:pStyle w:val="Prrafodelista"/>
        <w:jc w:val="both"/>
        <w:rPr>
          <w:sz w:val="24"/>
        </w:rPr>
      </w:pPr>
      <w:r>
        <w:rPr>
          <w:sz w:val="24"/>
        </w:rPr>
        <w:t>Un reporte, cuenta con propiedades como: Id, un Perfil (del usuario que realiz</w:t>
      </w:r>
      <w:ins w:id="198" w:author="Profesor" w:date="2017-07-19T15:04:00Z">
        <w:r w:rsidR="007F1BE3">
          <w:rPr>
            <w:sz w:val="24"/>
          </w:rPr>
          <w:t>ó</w:t>
        </w:r>
      </w:ins>
      <w:del w:id="199" w:author="Profesor" w:date="2017-07-19T15:04:00Z">
        <w:r w:rsidDel="007F1BE3">
          <w:rPr>
            <w:sz w:val="24"/>
          </w:rPr>
          <w:delText>o</w:delText>
        </w:r>
      </w:del>
      <w:r>
        <w:rPr>
          <w:sz w:val="24"/>
        </w:rPr>
        <w:t xml:space="preserve"> la publicación)</w:t>
      </w:r>
      <w:r w:rsidR="00E916EE">
        <w:rPr>
          <w:sz w:val="24"/>
        </w:rPr>
        <w:t xml:space="preserve">, una fecha de expedición, una descripción, una Ubicación (usada para la geolocalización de publicaciones dentro de un radio), un incidente (de </w:t>
      </w:r>
      <w:del w:id="200" w:author="Profesor" w:date="2017-07-19T15:04:00Z">
        <w:r w:rsidR="00E916EE" w:rsidDel="007F1BE3">
          <w:rPr>
            <w:sz w:val="24"/>
          </w:rPr>
          <w:delText>e</w:delText>
        </w:r>
      </w:del>
      <w:ins w:id="201" w:author="Profesor" w:date="2017-07-19T15:04:00Z">
        <w:r w:rsidR="007F1BE3">
          <w:rPr>
            <w:sz w:val="24"/>
          </w:rPr>
          <w:t>é</w:t>
        </w:r>
      </w:ins>
      <w:r w:rsidR="00E916EE">
        <w:rPr>
          <w:sz w:val="24"/>
        </w:rPr>
        <w:t>ste hablaremos muy pronto), una Fecha de ultima modificación. Cuenta de igual forma con acciones como: crear un reporte, modificar un reporte, seleccionar un reporte, visualizar un reporte.</w:t>
      </w:r>
    </w:p>
    <w:p w14:paraId="33514206" w14:textId="07C1E5B4" w:rsidR="00E916EE" w:rsidRDefault="00E916EE" w:rsidP="00126A34">
      <w:pPr>
        <w:pStyle w:val="Prrafodelista"/>
        <w:jc w:val="both"/>
        <w:rPr>
          <w:sz w:val="24"/>
        </w:rPr>
      </w:pPr>
    </w:p>
    <w:p w14:paraId="1E5CF918" w14:textId="57BC2912" w:rsidR="00E916EE" w:rsidRPr="00E916EE" w:rsidRDefault="00E916EE" w:rsidP="00E916EE">
      <w:pPr>
        <w:pStyle w:val="Prrafodelista"/>
        <w:numPr>
          <w:ilvl w:val="0"/>
          <w:numId w:val="20"/>
        </w:numPr>
        <w:jc w:val="both"/>
        <w:rPr>
          <w:sz w:val="24"/>
        </w:rPr>
      </w:pPr>
      <w:r>
        <w:rPr>
          <w:b/>
          <w:sz w:val="24"/>
        </w:rPr>
        <w:t>Ubicación:</w:t>
      </w:r>
    </w:p>
    <w:p w14:paraId="68807905" w14:textId="64F08CA4" w:rsidR="00E916EE" w:rsidRDefault="00E916EE" w:rsidP="00E916EE">
      <w:pPr>
        <w:pStyle w:val="Prrafodelista"/>
        <w:jc w:val="both"/>
        <w:rPr>
          <w:sz w:val="24"/>
        </w:rPr>
      </w:pPr>
      <w:r>
        <w:rPr>
          <w:sz w:val="24"/>
        </w:rPr>
        <w:t>La Ubicación, este objeto es uno de los m</w:t>
      </w:r>
      <w:del w:id="202" w:author="Profesor" w:date="2017-07-19T15:04:00Z">
        <w:r w:rsidDel="007F1BE3">
          <w:rPr>
            <w:sz w:val="24"/>
          </w:rPr>
          <w:delText>a</w:delText>
        </w:r>
      </w:del>
      <w:ins w:id="203" w:author="Profesor" w:date="2017-07-19T15:04:00Z">
        <w:r w:rsidR="007F1BE3">
          <w:rPr>
            <w:sz w:val="24"/>
          </w:rPr>
          <w:t>é</w:t>
        </w:r>
      </w:ins>
      <w:r>
        <w:rPr>
          <w:sz w:val="24"/>
        </w:rPr>
        <w:t xml:space="preserve">s importantes debido a que con </w:t>
      </w:r>
      <w:ins w:id="204" w:author="Profesor" w:date="2017-07-19T15:04:00Z">
        <w:r w:rsidR="007F1BE3">
          <w:rPr>
            <w:sz w:val="24"/>
          </w:rPr>
          <w:t>é</w:t>
        </w:r>
      </w:ins>
      <w:del w:id="205" w:author="Profesor" w:date="2017-07-19T15:04:00Z">
        <w:r w:rsidDel="007F1BE3">
          <w:rPr>
            <w:sz w:val="24"/>
          </w:rPr>
          <w:delText>e</w:delText>
        </w:r>
      </w:del>
      <w:r>
        <w:rPr>
          <w:sz w:val="24"/>
        </w:rPr>
        <w:t>ste se realiza</w:t>
      </w:r>
      <w:ins w:id="206" w:author="Profesor" w:date="2017-07-19T15:05:00Z">
        <w:r w:rsidR="007F1BE3">
          <w:rPr>
            <w:sz w:val="24"/>
          </w:rPr>
          <w:t>n</w:t>
        </w:r>
      </w:ins>
      <w:r>
        <w:rPr>
          <w:sz w:val="24"/>
        </w:rPr>
        <w:t xml:space="preserve"> </w:t>
      </w:r>
      <w:r w:rsidR="00025C3C">
        <w:rPr>
          <w:sz w:val="24"/>
        </w:rPr>
        <w:t xml:space="preserve">las geolocalizaciones de los incidentes y </w:t>
      </w:r>
      <w:ins w:id="207" w:author="Profesor" w:date="2017-07-19T15:05:00Z">
        <w:r w:rsidR="007F1BE3">
          <w:rPr>
            <w:sz w:val="24"/>
          </w:rPr>
          <w:t xml:space="preserve">también, </w:t>
        </w:r>
      </w:ins>
      <w:r w:rsidR="00025C3C">
        <w:rPr>
          <w:sz w:val="24"/>
        </w:rPr>
        <w:t>se realizan</w:t>
      </w:r>
      <w:ins w:id="208" w:author="Profesor" w:date="2017-07-19T15:05:00Z">
        <w:r w:rsidR="007F1BE3">
          <w:rPr>
            <w:sz w:val="24"/>
          </w:rPr>
          <w:t>,</w:t>
        </w:r>
      </w:ins>
      <w:r w:rsidR="00025C3C">
        <w:rPr>
          <w:sz w:val="24"/>
        </w:rPr>
        <w:t xml:space="preserve"> las consultas de incidentes que sucedieron cerca de la ubicación de un perfil. En el Ap</w:t>
      </w:r>
      <w:r w:rsidR="00EA68E2">
        <w:rPr>
          <w:sz w:val="24"/>
        </w:rPr>
        <w:t>é</w:t>
      </w:r>
      <w:r w:rsidR="00025C3C">
        <w:rPr>
          <w:sz w:val="24"/>
        </w:rPr>
        <w:t>ndice A.6 encontrará el código de este objeto.</w:t>
      </w:r>
    </w:p>
    <w:p w14:paraId="5C0F0268" w14:textId="430A813D" w:rsidR="00025C3C" w:rsidRDefault="00025C3C" w:rsidP="00E916EE">
      <w:pPr>
        <w:pStyle w:val="Prrafodelista"/>
        <w:jc w:val="both"/>
        <w:rPr>
          <w:sz w:val="24"/>
        </w:rPr>
      </w:pPr>
      <w:r>
        <w:rPr>
          <w:sz w:val="24"/>
        </w:rPr>
        <w:t>Las propiedades de este objeto</w:t>
      </w:r>
      <w:ins w:id="209" w:author="Profesor" w:date="2017-07-19T15:05:00Z">
        <w:r w:rsidR="007F1BE3">
          <w:rPr>
            <w:sz w:val="24"/>
          </w:rPr>
          <w:t>,</w:t>
        </w:r>
      </w:ins>
      <w:r>
        <w:rPr>
          <w:sz w:val="24"/>
        </w:rPr>
        <w:t xml:space="preserve"> como ya lo han de pensar</w:t>
      </w:r>
      <w:ins w:id="210" w:author="Profesor" w:date="2017-07-19T15:05:00Z">
        <w:r w:rsidR="007F1BE3">
          <w:rPr>
            <w:sz w:val="24"/>
          </w:rPr>
          <w:t>,</w:t>
        </w:r>
      </w:ins>
      <w:r>
        <w:rPr>
          <w:sz w:val="24"/>
        </w:rPr>
        <w:t xml:space="preserve"> son: un Id, la latitud, longitud, una dirección y un código postal, </w:t>
      </w:r>
      <w:del w:id="211" w:author="Profesor" w:date="2017-07-19T15:07:00Z">
        <w:r w:rsidDel="007F1BE3">
          <w:rPr>
            <w:sz w:val="24"/>
          </w:rPr>
          <w:delText>e</w:delText>
        </w:r>
      </w:del>
      <w:ins w:id="212" w:author="Profesor" w:date="2017-07-19T15:07:00Z">
        <w:r w:rsidR="007F1BE3">
          <w:rPr>
            <w:sz w:val="24"/>
          </w:rPr>
          <w:t>é</w:t>
        </w:r>
      </w:ins>
      <w:r>
        <w:rPr>
          <w:sz w:val="24"/>
        </w:rPr>
        <w:t xml:space="preserve">ste </w:t>
      </w:r>
      <w:ins w:id="213" w:author="Profesor" w:date="2017-07-19T15:07:00Z">
        <w:r w:rsidR="007F1BE3">
          <w:rPr>
            <w:sz w:val="24"/>
          </w:rPr>
          <w:t>ú</w:t>
        </w:r>
      </w:ins>
      <w:del w:id="214" w:author="Profesor" w:date="2017-07-19T15:07:00Z">
        <w:r w:rsidDel="007F1BE3">
          <w:rPr>
            <w:sz w:val="24"/>
          </w:rPr>
          <w:delText>u</w:delText>
        </w:r>
      </w:del>
      <w:r>
        <w:rPr>
          <w:sz w:val="24"/>
        </w:rPr>
        <w:t>ltimo no fue implementado debido a la complejidad que se presentaba a la hora de tratar de extraer el código postal de un String. Sus acciones son el CRUD con sus siglas traducidas al español, crear, seleccionar, modificar y eliminar.</w:t>
      </w:r>
    </w:p>
    <w:p w14:paraId="3F24326B" w14:textId="5094410A" w:rsidR="00025C3C" w:rsidRDefault="00025C3C" w:rsidP="00E916EE">
      <w:pPr>
        <w:pStyle w:val="Prrafodelista"/>
        <w:jc w:val="both"/>
        <w:rPr>
          <w:sz w:val="24"/>
        </w:rPr>
      </w:pPr>
    </w:p>
    <w:p w14:paraId="62900CCC" w14:textId="050CCA38" w:rsidR="00025C3C" w:rsidRPr="00025C3C" w:rsidRDefault="00025C3C" w:rsidP="00025C3C">
      <w:pPr>
        <w:pStyle w:val="Prrafodelista"/>
        <w:numPr>
          <w:ilvl w:val="0"/>
          <w:numId w:val="20"/>
        </w:numPr>
        <w:jc w:val="both"/>
        <w:rPr>
          <w:sz w:val="24"/>
        </w:rPr>
      </w:pPr>
      <w:r>
        <w:rPr>
          <w:b/>
          <w:sz w:val="24"/>
        </w:rPr>
        <w:t>Estanter</w:t>
      </w:r>
      <w:ins w:id="215" w:author="Profesor" w:date="2017-07-19T15:07:00Z">
        <w:r w:rsidR="007F1BE3">
          <w:rPr>
            <w:b/>
            <w:sz w:val="24"/>
          </w:rPr>
          <w:t>í</w:t>
        </w:r>
      </w:ins>
      <w:del w:id="216" w:author="Profesor" w:date="2017-07-19T15:07:00Z">
        <w:r w:rsidDel="007F1BE3">
          <w:rPr>
            <w:b/>
            <w:sz w:val="24"/>
          </w:rPr>
          <w:delText>i</w:delText>
        </w:r>
      </w:del>
      <w:r>
        <w:rPr>
          <w:b/>
          <w:sz w:val="24"/>
        </w:rPr>
        <w:t>a:</w:t>
      </w:r>
    </w:p>
    <w:p w14:paraId="019E1F15" w14:textId="330D8673" w:rsidR="00025C3C" w:rsidRDefault="00025C3C" w:rsidP="00025C3C">
      <w:pPr>
        <w:pStyle w:val="Prrafodelista"/>
        <w:jc w:val="both"/>
        <w:rPr>
          <w:sz w:val="24"/>
        </w:rPr>
      </w:pPr>
      <w:r>
        <w:rPr>
          <w:sz w:val="24"/>
        </w:rPr>
        <w:t>Este objeto fue creado para</w:t>
      </w:r>
      <w:ins w:id="217" w:author="Profesor" w:date="2017-07-19T15:07:00Z">
        <w:r w:rsidR="007F1BE3">
          <w:rPr>
            <w:sz w:val="24"/>
          </w:rPr>
          <w:t>,</w:t>
        </w:r>
      </w:ins>
      <w:r>
        <w:rPr>
          <w:sz w:val="24"/>
        </w:rPr>
        <w:t xml:space="preserve"> únicamente</w:t>
      </w:r>
      <w:ins w:id="218" w:author="Profesor" w:date="2017-07-19T15:07:00Z">
        <w:r w:rsidR="007F1BE3">
          <w:rPr>
            <w:sz w:val="24"/>
          </w:rPr>
          <w:t>,</w:t>
        </w:r>
      </w:ins>
      <w:r>
        <w:rPr>
          <w:sz w:val="24"/>
        </w:rPr>
        <w:t xml:space="preserve"> realizar b</w:t>
      </w:r>
      <w:ins w:id="219" w:author="Profesor" w:date="2017-07-19T15:07:00Z">
        <w:r w:rsidR="007F1BE3">
          <w:rPr>
            <w:sz w:val="24"/>
          </w:rPr>
          <w:t>ú</w:t>
        </w:r>
      </w:ins>
      <w:del w:id="220" w:author="Profesor" w:date="2017-07-19T15:07:00Z">
        <w:r w:rsidDel="007F1BE3">
          <w:rPr>
            <w:sz w:val="24"/>
          </w:rPr>
          <w:delText>u</w:delText>
        </w:r>
      </w:del>
      <w:r>
        <w:rPr>
          <w:sz w:val="24"/>
        </w:rPr>
        <w:t>squedas dentr</w:t>
      </w:r>
      <w:r w:rsidR="00EA68E2">
        <w:rPr>
          <w:sz w:val="24"/>
        </w:rPr>
        <w:t xml:space="preserve">o de la base de datos, en el </w:t>
      </w:r>
      <w:r w:rsidR="00EA68E2" w:rsidRPr="00EA68E2">
        <w:t>Apé</w:t>
      </w:r>
      <w:r w:rsidRPr="00EA68E2">
        <w:t>ndice</w:t>
      </w:r>
      <w:r>
        <w:rPr>
          <w:sz w:val="24"/>
        </w:rPr>
        <w:t xml:space="preserve"> A.7</w:t>
      </w:r>
      <w:del w:id="221" w:author="Profesor" w:date="2017-07-19T15:07:00Z">
        <w:r w:rsidDel="007F1BE3">
          <w:rPr>
            <w:sz w:val="24"/>
          </w:rPr>
          <w:delText>,</w:delText>
        </w:r>
      </w:del>
      <w:r>
        <w:rPr>
          <w:sz w:val="24"/>
        </w:rPr>
        <w:t xml:space="preserve"> se encuentra la codificación de este objeto. Como es de parecer, </w:t>
      </w:r>
      <w:del w:id="222" w:author="Profesor" w:date="2017-07-19T15:08:00Z">
        <w:r w:rsidDel="007F1BE3">
          <w:rPr>
            <w:sz w:val="24"/>
          </w:rPr>
          <w:delText>e</w:delText>
        </w:r>
      </w:del>
      <w:ins w:id="223" w:author="Profesor" w:date="2017-07-19T15:08:00Z">
        <w:r w:rsidR="007F1BE3">
          <w:rPr>
            <w:sz w:val="24"/>
          </w:rPr>
          <w:t>é</w:t>
        </w:r>
      </w:ins>
      <w:r>
        <w:rPr>
          <w:sz w:val="24"/>
        </w:rPr>
        <w:t xml:space="preserve">ste </w:t>
      </w:r>
      <w:del w:id="224" w:author="Profesor" w:date="2017-07-19T15:08:00Z">
        <w:r w:rsidDel="007F1BE3">
          <w:rPr>
            <w:sz w:val="24"/>
          </w:rPr>
          <w:delText>objeto</w:delText>
        </w:r>
      </w:del>
      <w:r>
        <w:rPr>
          <w:sz w:val="24"/>
        </w:rPr>
        <w:t xml:space="preserve"> no cuenta con propiedades debido a que no las requere, pero s</w:t>
      </w:r>
      <w:ins w:id="225" w:author="Profesor" w:date="2017-07-19T15:08:00Z">
        <w:r w:rsidR="007F1BE3">
          <w:rPr>
            <w:sz w:val="24"/>
          </w:rPr>
          <w:t>í</w:t>
        </w:r>
      </w:ins>
      <w:del w:id="226" w:author="Profesor" w:date="2017-07-19T15:08:00Z">
        <w:r w:rsidDel="007F1BE3">
          <w:rPr>
            <w:sz w:val="24"/>
          </w:rPr>
          <w:delText>i</w:delText>
        </w:r>
      </w:del>
      <w:r>
        <w:rPr>
          <w:sz w:val="24"/>
        </w:rPr>
        <w:t xml:space="preserve"> con muchas acciones, que son nada </w:t>
      </w:r>
      <w:del w:id="227" w:author="Profesor" w:date="2017-07-19T15:08:00Z">
        <w:r w:rsidDel="007F1BE3">
          <w:rPr>
            <w:sz w:val="24"/>
          </w:rPr>
          <w:delText xml:space="preserve">mas que menos </w:delText>
        </w:r>
      </w:del>
      <w:r>
        <w:rPr>
          <w:sz w:val="24"/>
        </w:rPr>
        <w:t>todas las b</w:t>
      </w:r>
      <w:ins w:id="228" w:author="Profesor" w:date="2017-07-19T15:08:00Z">
        <w:r w:rsidR="007F1BE3">
          <w:rPr>
            <w:sz w:val="24"/>
          </w:rPr>
          <w:t>ú</w:t>
        </w:r>
      </w:ins>
      <w:del w:id="229" w:author="Profesor" w:date="2017-07-19T15:08:00Z">
        <w:r w:rsidDel="007F1BE3">
          <w:rPr>
            <w:sz w:val="24"/>
          </w:rPr>
          <w:delText>u</w:delText>
        </w:r>
      </w:del>
      <w:r>
        <w:rPr>
          <w:sz w:val="24"/>
        </w:rPr>
        <w:t>squedas que la aplicación realiza</w:t>
      </w:r>
      <w:ins w:id="230" w:author="Profesor" w:date="2017-07-19T15:08:00Z">
        <w:r w:rsidR="007F1BE3">
          <w:rPr>
            <w:sz w:val="24"/>
          </w:rPr>
          <w:t>da</w:t>
        </w:r>
      </w:ins>
      <w:r>
        <w:rPr>
          <w:sz w:val="24"/>
        </w:rPr>
        <w:t>.</w:t>
      </w:r>
    </w:p>
    <w:p w14:paraId="51F02C22" w14:textId="127C6762" w:rsidR="00025C3C" w:rsidRDefault="00025C3C" w:rsidP="00025C3C">
      <w:pPr>
        <w:pStyle w:val="Prrafodelista"/>
        <w:jc w:val="both"/>
        <w:rPr>
          <w:sz w:val="24"/>
        </w:rPr>
      </w:pPr>
    </w:p>
    <w:p w14:paraId="4996DB31" w14:textId="01C39321" w:rsidR="00025C3C" w:rsidRPr="00025C3C" w:rsidRDefault="00025C3C" w:rsidP="00025C3C">
      <w:pPr>
        <w:pStyle w:val="Prrafodelista"/>
        <w:numPr>
          <w:ilvl w:val="0"/>
          <w:numId w:val="20"/>
        </w:numPr>
        <w:jc w:val="both"/>
        <w:rPr>
          <w:sz w:val="24"/>
        </w:rPr>
      </w:pPr>
      <w:r>
        <w:rPr>
          <w:b/>
          <w:sz w:val="24"/>
        </w:rPr>
        <w:t>Base de datos:</w:t>
      </w:r>
    </w:p>
    <w:p w14:paraId="46F01B00" w14:textId="230EEC0E" w:rsidR="00025C3C" w:rsidRDefault="00025C3C" w:rsidP="00025C3C">
      <w:pPr>
        <w:pStyle w:val="Prrafodelista"/>
        <w:jc w:val="both"/>
        <w:rPr>
          <w:sz w:val="24"/>
        </w:rPr>
      </w:pPr>
      <w:r>
        <w:rPr>
          <w:sz w:val="24"/>
        </w:rPr>
        <w:t>Este objeto tiene como función hacer la conexión de la base de datos y</w:t>
      </w:r>
      <w:ins w:id="231" w:author="Profesor" w:date="2017-07-19T15:09:00Z">
        <w:r w:rsidR="000D51C3">
          <w:rPr>
            <w:sz w:val="24"/>
          </w:rPr>
          <w:t>/o</w:t>
        </w:r>
      </w:ins>
      <w:r>
        <w:rPr>
          <w:sz w:val="24"/>
        </w:rPr>
        <w:t xml:space="preserve"> ejecu</w:t>
      </w:r>
      <w:r w:rsidR="00753BA0">
        <w:rPr>
          <w:sz w:val="24"/>
        </w:rPr>
        <w:t xml:space="preserve">tar </w:t>
      </w:r>
      <w:del w:id="232" w:author="Profesor" w:date="2017-07-19T15:09:00Z">
        <w:r w:rsidR="00753BA0" w:rsidRPr="007F1BE3" w:rsidDel="000D51C3">
          <w:rPr>
            <w:i/>
            <w:sz w:val="24"/>
            <w:rPrChange w:id="233" w:author="Profesor" w:date="2017-07-19T15:09:00Z">
              <w:rPr>
                <w:sz w:val="24"/>
              </w:rPr>
            </w:rPrChange>
          </w:rPr>
          <w:delText>querys</w:delText>
        </w:r>
        <w:r w:rsidR="00753BA0" w:rsidDel="000D51C3">
          <w:rPr>
            <w:sz w:val="24"/>
          </w:rPr>
          <w:delText xml:space="preserve"> o realizar </w:delText>
        </w:r>
      </w:del>
      <w:r w:rsidR="00753BA0">
        <w:rPr>
          <w:sz w:val="24"/>
        </w:rPr>
        <w:t>consultas</w:t>
      </w:r>
      <w:ins w:id="234" w:author="Profesor" w:date="2017-07-19T15:09:00Z">
        <w:r w:rsidR="000D51C3">
          <w:rPr>
            <w:sz w:val="24"/>
          </w:rPr>
          <w:t xml:space="preserve">, </w:t>
        </w:r>
        <w:r w:rsidR="000D51C3" w:rsidRPr="00913E70">
          <w:rPr>
            <w:i/>
            <w:sz w:val="24"/>
          </w:rPr>
          <w:t>querys</w:t>
        </w:r>
        <w:r w:rsidR="000D51C3">
          <w:rPr>
            <w:i/>
            <w:sz w:val="24"/>
          </w:rPr>
          <w:t>,</w:t>
        </w:r>
        <w:r w:rsidR="000D51C3">
          <w:rPr>
            <w:sz w:val="24"/>
          </w:rPr>
          <w:t xml:space="preserve"> </w:t>
        </w:r>
      </w:ins>
      <w:r w:rsidR="00753BA0">
        <w:rPr>
          <w:sz w:val="24"/>
        </w:rPr>
        <w:t xml:space="preserve"> de datos. Esta clase no se encuentra modelada en la Figura </w:t>
      </w:r>
      <w:r w:rsidR="000355E6">
        <w:rPr>
          <w:sz w:val="24"/>
        </w:rPr>
        <w:t>9</w:t>
      </w:r>
      <w:r w:rsidR="00753BA0">
        <w:rPr>
          <w:sz w:val="24"/>
        </w:rPr>
        <w:t>, debido a que no tiene efecto en la estructura de la aplicación, pero no por ello deja de ser importante.</w:t>
      </w:r>
    </w:p>
    <w:p w14:paraId="6937F19C" w14:textId="52757486" w:rsidR="00753BA0" w:rsidRDefault="000D51C3" w:rsidP="00753BA0">
      <w:pPr>
        <w:pStyle w:val="Prrafodelista"/>
        <w:jc w:val="both"/>
        <w:rPr>
          <w:sz w:val="24"/>
        </w:rPr>
      </w:pPr>
      <w:ins w:id="235" w:author="Profesor" w:date="2017-07-19T15:11:00Z">
        <w:r>
          <w:rPr>
            <w:sz w:val="24"/>
          </w:rPr>
          <w:t>Dicho</w:t>
        </w:r>
      </w:ins>
      <w:del w:id="236" w:author="Profesor" w:date="2017-07-19T15:11:00Z">
        <w:r w:rsidR="00753BA0" w:rsidDel="000D51C3">
          <w:rPr>
            <w:sz w:val="24"/>
          </w:rPr>
          <w:delText>Este</w:delText>
        </w:r>
      </w:del>
      <w:r w:rsidR="00753BA0">
        <w:rPr>
          <w:sz w:val="24"/>
        </w:rPr>
        <w:t xml:space="preserve"> objeto cuenta con dos acciones</w:t>
      </w:r>
      <w:ins w:id="237" w:author="Profesor" w:date="2017-07-19T15:11:00Z">
        <w:r>
          <w:rPr>
            <w:sz w:val="24"/>
          </w:rPr>
          <w:t xml:space="preserve">. </w:t>
        </w:r>
      </w:ins>
      <w:del w:id="238" w:author="Profesor" w:date="2017-07-19T15:11:00Z">
        <w:r w:rsidR="00753BA0" w:rsidDel="000D51C3">
          <w:rPr>
            <w:sz w:val="24"/>
          </w:rPr>
          <w:delText>, e</w:delText>
        </w:r>
      </w:del>
      <w:ins w:id="239" w:author="Profesor" w:date="2017-07-19T15:11:00Z">
        <w:r>
          <w:rPr>
            <w:sz w:val="24"/>
          </w:rPr>
          <w:t>E</w:t>
        </w:r>
      </w:ins>
      <w:r w:rsidR="00753BA0">
        <w:rPr>
          <w:sz w:val="24"/>
        </w:rPr>
        <w:t xml:space="preserve">n la primera, </w:t>
      </w:r>
      <w:r w:rsidR="00753BA0" w:rsidRPr="00753BA0">
        <w:rPr>
          <w:sz w:val="24"/>
        </w:rPr>
        <w:t>GetDataSet</w:t>
      </w:r>
      <w:r w:rsidR="00753BA0">
        <w:rPr>
          <w:sz w:val="24"/>
        </w:rPr>
        <w:t xml:space="preserve">, se realiza la consulta de datos a la base de datos, este método regresa un objeto del tipo DataSet, el cual se puede ver como </w:t>
      </w:r>
      <w:r w:rsidR="00753BA0" w:rsidRPr="00753BA0">
        <w:rPr>
          <w:sz w:val="24"/>
        </w:rPr>
        <w:t>una matriz de tres dimensiones donde son varias tablas y cada una de ellas con varia</w:t>
      </w:r>
      <w:r w:rsidR="00753BA0">
        <w:rPr>
          <w:sz w:val="24"/>
        </w:rPr>
        <w:t>s</w:t>
      </w:r>
      <w:r w:rsidR="00753BA0" w:rsidRPr="00753BA0">
        <w:rPr>
          <w:sz w:val="24"/>
        </w:rPr>
        <w:t xml:space="preserve"> </w:t>
      </w:r>
      <w:r w:rsidR="00753BA0">
        <w:rPr>
          <w:sz w:val="24"/>
        </w:rPr>
        <w:t>tuplas. E</w:t>
      </w:r>
      <w:ins w:id="240" w:author="Profesor" w:date="2017-07-19T15:11:00Z">
        <w:r>
          <w:rPr>
            <w:sz w:val="24"/>
          </w:rPr>
          <w:t>n la segunda acción,</w:t>
        </w:r>
      </w:ins>
      <w:del w:id="241" w:author="Profesor" w:date="2017-07-19T15:11:00Z">
        <w:r w:rsidR="00753BA0" w:rsidDel="000D51C3">
          <w:rPr>
            <w:sz w:val="24"/>
          </w:rPr>
          <w:delText xml:space="preserve">l segundo </w:delText>
        </w:r>
      </w:del>
      <w:r w:rsidR="00753BA0">
        <w:rPr>
          <w:sz w:val="24"/>
        </w:rPr>
        <w:t>método</w:t>
      </w:r>
      <w:ins w:id="242" w:author="Profesor" w:date="2017-07-19T15:12:00Z">
        <w:r>
          <w:rPr>
            <w:sz w:val="24"/>
          </w:rPr>
          <w:t xml:space="preserve"> </w:t>
        </w:r>
      </w:ins>
      <w:del w:id="243" w:author="Profesor" w:date="2017-07-19T15:12:00Z">
        <w:r w:rsidR="00753BA0" w:rsidDel="000D51C3">
          <w:rPr>
            <w:sz w:val="24"/>
          </w:rPr>
          <w:delText xml:space="preserve">, </w:delText>
        </w:r>
      </w:del>
      <w:r w:rsidR="00753BA0" w:rsidRPr="00753BA0">
        <w:rPr>
          <w:sz w:val="24"/>
        </w:rPr>
        <w:t>QueryCommand</w:t>
      </w:r>
      <w:r w:rsidR="00753BA0">
        <w:rPr>
          <w:sz w:val="24"/>
        </w:rPr>
        <w:t>, es un método el cual retorna un valor entero diciendo si fue posible o no realizar la actulizacón de un campo o lo que sea que se haya ejecutado en el Query</w:t>
      </w:r>
      <w:del w:id="244" w:author="Profesor" w:date="2017-07-19T15:12:00Z">
        <w:r w:rsidR="00753BA0" w:rsidDel="000D51C3">
          <w:rPr>
            <w:sz w:val="24"/>
          </w:rPr>
          <w:delText>, e</w:delText>
        </w:r>
      </w:del>
      <w:ins w:id="245" w:author="Profesor" w:date="2017-07-19T15:12:00Z">
        <w:r>
          <w:rPr>
            <w:sz w:val="24"/>
          </w:rPr>
          <w:t>E</w:t>
        </w:r>
      </w:ins>
      <w:r w:rsidR="00753BA0">
        <w:rPr>
          <w:sz w:val="24"/>
        </w:rPr>
        <w:t xml:space="preserve">ste método </w:t>
      </w:r>
      <w:r w:rsidR="00793B5A">
        <w:rPr>
          <w:sz w:val="24"/>
        </w:rPr>
        <w:t>es ocupado en todos los casos cuando se inserta en una tabla o cuando se actualizan valores esta misma.</w:t>
      </w:r>
    </w:p>
    <w:p w14:paraId="37C7AC00" w14:textId="6AA21B95" w:rsidR="00793B5A" w:rsidRDefault="00793B5A" w:rsidP="00753BA0">
      <w:pPr>
        <w:pStyle w:val="Prrafodelista"/>
        <w:jc w:val="both"/>
        <w:rPr>
          <w:sz w:val="24"/>
        </w:rPr>
      </w:pPr>
    </w:p>
    <w:p w14:paraId="1D6B07B8" w14:textId="733DF9D7" w:rsidR="00793B5A" w:rsidRDefault="00793B5A" w:rsidP="00793B5A">
      <w:pPr>
        <w:pStyle w:val="Prrafodelista"/>
        <w:numPr>
          <w:ilvl w:val="0"/>
          <w:numId w:val="20"/>
        </w:numPr>
        <w:jc w:val="both"/>
        <w:rPr>
          <w:b/>
          <w:sz w:val="24"/>
        </w:rPr>
      </w:pPr>
      <w:r w:rsidRPr="00793B5A">
        <w:rPr>
          <w:b/>
          <w:sz w:val="24"/>
        </w:rPr>
        <w:t>Tipo de delito</w:t>
      </w:r>
      <w:r>
        <w:rPr>
          <w:b/>
          <w:sz w:val="24"/>
        </w:rPr>
        <w:tab/>
        <w:t>:</w:t>
      </w:r>
    </w:p>
    <w:p w14:paraId="0D4A04E0" w14:textId="3EF5CA84" w:rsidR="00793B5A" w:rsidRDefault="00793B5A" w:rsidP="00793B5A">
      <w:pPr>
        <w:pStyle w:val="Prrafodelista"/>
        <w:jc w:val="both"/>
        <w:rPr>
          <w:sz w:val="24"/>
        </w:rPr>
      </w:pPr>
      <w:r>
        <w:rPr>
          <w:sz w:val="24"/>
        </w:rPr>
        <w:t xml:space="preserve">En este caso, los tipos de delitos son manejados desde la capa de aplicación y no desde la base de datos, es por ellos que los tipos de delitos no son una tabla y mucho menos una clase, sino mas bien es un </w:t>
      </w:r>
      <w:r w:rsidRPr="000D51C3">
        <w:rPr>
          <w:i/>
          <w:sz w:val="24"/>
          <w:rPrChange w:id="246" w:author="Profesor" w:date="2017-07-19T15:13:00Z">
            <w:rPr>
              <w:sz w:val="24"/>
            </w:rPr>
          </w:rPrChange>
        </w:rPr>
        <w:t>Enum</w:t>
      </w:r>
      <w:r>
        <w:rPr>
          <w:sz w:val="24"/>
        </w:rPr>
        <w:t xml:space="preserve"> que contiene tipos de incidentes</w:t>
      </w:r>
      <w:ins w:id="247" w:author="Profesor" w:date="2017-07-19T15:13:00Z">
        <w:r w:rsidR="000D51C3">
          <w:rPr>
            <w:sz w:val="24"/>
          </w:rPr>
          <w:t xml:space="preserve">. </w:t>
        </w:r>
      </w:ins>
      <w:del w:id="248" w:author="Profesor" w:date="2017-07-19T15:13:00Z">
        <w:r w:rsidDel="000D51C3">
          <w:rPr>
            <w:sz w:val="24"/>
          </w:rPr>
          <w:delText>, p</w:delText>
        </w:r>
      </w:del>
      <w:ins w:id="249" w:author="Profesor" w:date="2017-07-19T15:13:00Z">
        <w:r w:rsidR="000D51C3">
          <w:rPr>
            <w:sz w:val="24"/>
          </w:rPr>
          <w:t>P</w:t>
        </w:r>
      </w:ins>
      <w:r>
        <w:rPr>
          <w:sz w:val="24"/>
        </w:rPr>
        <w:t xml:space="preserve">ara esta aplicación se manejaron cinco tipos de incidentes: Homicidio con el valor de 1, Suicidio con el valor de 2, Robo o asalto con el valor de 3, </w:t>
      </w:r>
      <w:ins w:id="250" w:author="Profesor" w:date="2017-07-19T15:13:00Z">
        <w:r w:rsidR="000D51C3">
          <w:rPr>
            <w:sz w:val="24"/>
          </w:rPr>
          <w:t>V</w:t>
        </w:r>
      </w:ins>
      <w:del w:id="251" w:author="Profesor" w:date="2017-07-19T15:13:00Z">
        <w:r w:rsidDel="000D51C3">
          <w:rPr>
            <w:sz w:val="24"/>
          </w:rPr>
          <w:delText>v</w:delText>
        </w:r>
      </w:del>
      <w:r>
        <w:rPr>
          <w:sz w:val="24"/>
        </w:rPr>
        <w:t xml:space="preserve">iolación con el valor de 4 y finalmente </w:t>
      </w:r>
      <w:ins w:id="252" w:author="Profesor" w:date="2017-07-19T15:13:00Z">
        <w:r w:rsidR="000D51C3">
          <w:rPr>
            <w:sz w:val="24"/>
          </w:rPr>
          <w:t>E</w:t>
        </w:r>
      </w:ins>
      <w:del w:id="253" w:author="Profesor" w:date="2017-07-19T15:13:00Z">
        <w:r w:rsidDel="000D51C3">
          <w:rPr>
            <w:sz w:val="24"/>
          </w:rPr>
          <w:delText>e</w:delText>
        </w:r>
      </w:del>
      <w:r>
        <w:rPr>
          <w:sz w:val="24"/>
        </w:rPr>
        <w:t xml:space="preserve">xtorción sexual con el valor de 5. El código de </w:t>
      </w:r>
      <w:r w:rsidR="00EA68E2">
        <w:rPr>
          <w:sz w:val="24"/>
        </w:rPr>
        <w:t xml:space="preserve">este </w:t>
      </w:r>
      <w:r w:rsidR="00EA68E2" w:rsidRPr="000D51C3">
        <w:rPr>
          <w:i/>
          <w:sz w:val="24"/>
          <w:rPrChange w:id="254" w:author="Profesor" w:date="2017-07-19T15:14:00Z">
            <w:rPr>
              <w:sz w:val="24"/>
            </w:rPr>
          </w:rPrChange>
        </w:rPr>
        <w:t>enum</w:t>
      </w:r>
      <w:r w:rsidR="00EA68E2">
        <w:rPr>
          <w:sz w:val="24"/>
        </w:rPr>
        <w:t xml:space="preserve"> se encuentra en el </w:t>
      </w:r>
      <w:r w:rsidR="00EA68E2" w:rsidRPr="00EA68E2">
        <w:t>Apé</w:t>
      </w:r>
      <w:r w:rsidRPr="00EA68E2">
        <w:t>ndice</w:t>
      </w:r>
      <w:r>
        <w:rPr>
          <w:sz w:val="24"/>
        </w:rPr>
        <w:t xml:space="preserve"> A.2.</w:t>
      </w:r>
    </w:p>
    <w:p w14:paraId="6E9812D1" w14:textId="3BE49D38" w:rsidR="00793B5A" w:rsidRDefault="00793B5A" w:rsidP="00793B5A">
      <w:pPr>
        <w:pStyle w:val="Prrafodelista"/>
        <w:jc w:val="both"/>
        <w:rPr>
          <w:sz w:val="24"/>
        </w:rPr>
      </w:pPr>
    </w:p>
    <w:p w14:paraId="4C7032A7" w14:textId="023F2796" w:rsidR="00793B5A" w:rsidRDefault="006B532F" w:rsidP="006B532F">
      <w:pPr>
        <w:ind w:firstLine="708"/>
        <w:jc w:val="both"/>
        <w:rPr>
          <w:sz w:val="24"/>
        </w:rPr>
      </w:pPr>
      <w:r>
        <w:rPr>
          <w:sz w:val="24"/>
        </w:rPr>
        <w:t>Una vez que hemos definido nuestro modelo de clases</w:t>
      </w:r>
      <w:ins w:id="255" w:author="Profesor" w:date="2017-07-19T15:14:00Z">
        <w:r w:rsidR="000D51C3">
          <w:rPr>
            <w:sz w:val="24"/>
          </w:rPr>
          <w:t>,</w:t>
        </w:r>
      </w:ins>
      <w:r>
        <w:rPr>
          <w:sz w:val="24"/>
        </w:rPr>
        <w:t xml:space="preserve"> a</w:t>
      </w:r>
      <w:ins w:id="256" w:author="Profesor" w:date="2017-07-19T15:14:00Z">
        <w:r w:rsidR="000D51C3">
          <w:rPr>
            <w:sz w:val="24"/>
          </w:rPr>
          <w:t>ú</w:t>
        </w:r>
      </w:ins>
      <w:del w:id="257" w:author="Profesor" w:date="2017-07-19T15:14:00Z">
        <w:r w:rsidDel="000D51C3">
          <w:rPr>
            <w:sz w:val="24"/>
          </w:rPr>
          <w:delText>u</w:delText>
        </w:r>
      </w:del>
      <w:r>
        <w:rPr>
          <w:sz w:val="24"/>
        </w:rPr>
        <w:t xml:space="preserve">n no podemos estar tan seguros de que ese modelo será el final, </w:t>
      </w:r>
      <w:del w:id="258" w:author="Profesor" w:date="2017-07-19T15:14:00Z">
        <w:r w:rsidDel="000D51C3">
          <w:rPr>
            <w:sz w:val="24"/>
          </w:rPr>
          <w:delText>aun asi</w:delText>
        </w:r>
      </w:del>
      <w:ins w:id="259" w:author="Profesor" w:date="2017-07-19T15:14:00Z">
        <w:r w:rsidR="000D51C3">
          <w:rPr>
            <w:sz w:val="24"/>
          </w:rPr>
          <w:t>sin embargo</w:t>
        </w:r>
      </w:ins>
      <w:r>
        <w:rPr>
          <w:sz w:val="24"/>
        </w:rPr>
        <w:t>, debemos comenzar la tarea de codificar cada una de estas clases dentro de nuestro proyecto</w:t>
      </w:r>
      <w:ins w:id="260" w:author="Profesor" w:date="2017-07-19T15:14:00Z">
        <w:r w:rsidR="000D51C3">
          <w:rPr>
            <w:sz w:val="24"/>
          </w:rPr>
          <w:t xml:space="preserve">. </w:t>
        </w:r>
      </w:ins>
      <w:del w:id="261" w:author="Profesor" w:date="2017-07-19T15:14:00Z">
        <w:r w:rsidDel="000D51C3">
          <w:rPr>
            <w:sz w:val="24"/>
          </w:rPr>
          <w:delText>, p</w:delText>
        </w:r>
      </w:del>
      <w:ins w:id="262" w:author="Profesor" w:date="2017-07-19T15:14:00Z">
        <w:r w:rsidR="000D51C3">
          <w:rPr>
            <w:sz w:val="24"/>
          </w:rPr>
          <w:t>P</w:t>
        </w:r>
      </w:ins>
      <w:r>
        <w:rPr>
          <w:sz w:val="24"/>
        </w:rPr>
        <w:t>ara ello</w:t>
      </w:r>
      <w:del w:id="263" w:author="Profesor" w:date="2017-07-19T15:14:00Z">
        <w:r w:rsidDel="000D51C3">
          <w:rPr>
            <w:sz w:val="24"/>
          </w:rPr>
          <w:delText xml:space="preserve">s </w:delText>
        </w:r>
      </w:del>
      <w:r>
        <w:rPr>
          <w:sz w:val="24"/>
        </w:rPr>
        <w:t xml:space="preserve">seleccionamos </w:t>
      </w:r>
      <w:r w:rsidRPr="006B532F">
        <w:rPr>
          <w:b/>
          <w:sz w:val="24"/>
        </w:rPr>
        <w:t>Archivo</w:t>
      </w:r>
      <w:r>
        <w:rPr>
          <w:sz w:val="24"/>
        </w:rPr>
        <w:t xml:space="preserve"> -&gt; </w:t>
      </w:r>
      <w:r w:rsidRPr="006B532F">
        <w:rPr>
          <w:b/>
          <w:sz w:val="24"/>
        </w:rPr>
        <w:t>Nuevo</w:t>
      </w:r>
      <w:r>
        <w:rPr>
          <w:sz w:val="24"/>
        </w:rPr>
        <w:t xml:space="preserve"> -&gt; </w:t>
      </w:r>
      <w:r w:rsidRPr="006B532F">
        <w:rPr>
          <w:b/>
          <w:sz w:val="24"/>
        </w:rPr>
        <w:t>Poryecto</w:t>
      </w:r>
      <w:r>
        <w:rPr>
          <w:sz w:val="24"/>
        </w:rPr>
        <w:t xml:space="preserve">, nos desplegará una ventana donde debemos irnos a las opciones de C# y buscar la </w:t>
      </w:r>
      <w:r w:rsidRPr="006B532F">
        <w:rPr>
          <w:b/>
          <w:sz w:val="24"/>
        </w:rPr>
        <w:t>biblioteca de clases</w:t>
      </w:r>
      <w:r>
        <w:rPr>
          <w:sz w:val="24"/>
        </w:rPr>
        <w:t>, no olvide</w:t>
      </w:r>
      <w:del w:id="264" w:author="Profesor" w:date="2017-07-19T15:15:00Z">
        <w:r w:rsidDel="000D51C3">
          <w:rPr>
            <w:sz w:val="24"/>
          </w:rPr>
          <w:delText>s</w:delText>
        </w:r>
      </w:del>
      <w:ins w:id="265" w:author="Profesor" w:date="2017-07-19T15:15:00Z">
        <w:r w:rsidR="000D51C3">
          <w:rPr>
            <w:sz w:val="24"/>
          </w:rPr>
          <w:t>r</w:t>
        </w:r>
      </w:ins>
      <w:r>
        <w:rPr>
          <w:sz w:val="24"/>
        </w:rPr>
        <w:t xml:space="preserve"> darle un nombre y un directorio antes de guardar.</w:t>
      </w:r>
    </w:p>
    <w:p w14:paraId="200C4EBD" w14:textId="2C5B5005" w:rsidR="006B532F" w:rsidRDefault="006B532F" w:rsidP="006B532F">
      <w:pPr>
        <w:ind w:firstLine="708"/>
        <w:jc w:val="both"/>
        <w:rPr>
          <w:sz w:val="24"/>
        </w:rPr>
      </w:pPr>
      <w:r>
        <w:rPr>
          <w:sz w:val="24"/>
        </w:rPr>
        <w:t>Por defecto te agregará una clase llamada program.cs, puedes eliminarla, no</w:t>
      </w:r>
      <w:ins w:id="266" w:author="Profesor" w:date="2017-07-19T15:15:00Z">
        <w:r w:rsidR="000D51C3">
          <w:rPr>
            <w:sz w:val="24"/>
          </w:rPr>
          <w:t xml:space="preserve"> </w:t>
        </w:r>
      </w:ins>
      <w:r w:rsidR="006709C5">
        <w:rPr>
          <w:sz w:val="24"/>
        </w:rPr>
        <w:t>se usará. Ahora lo que resta es comenzar a crear clases y codificarlas. Es sugerible que lo primero que crees sea la clase que realiza la conexión con la base de datos para as</w:t>
      </w:r>
      <w:ins w:id="267" w:author="Profesor" w:date="2017-07-19T15:15:00Z">
        <w:r w:rsidR="000D51C3">
          <w:rPr>
            <w:sz w:val="24"/>
          </w:rPr>
          <w:t>í</w:t>
        </w:r>
      </w:ins>
      <w:del w:id="268" w:author="Profesor" w:date="2017-07-19T15:15:00Z">
        <w:r w:rsidR="006709C5" w:rsidDel="000D51C3">
          <w:rPr>
            <w:sz w:val="24"/>
          </w:rPr>
          <w:delText>i</w:delText>
        </w:r>
      </w:del>
      <w:r w:rsidR="006709C5">
        <w:rPr>
          <w:sz w:val="24"/>
        </w:rPr>
        <w:t xml:space="preserve"> poder implementar todos los métodos sin ninguna restricción.</w:t>
      </w:r>
    </w:p>
    <w:p w14:paraId="0C00C0A2" w14:textId="43D3935C" w:rsidR="006709C5" w:rsidRPr="006B532F" w:rsidRDefault="006709C5" w:rsidP="006B532F">
      <w:pPr>
        <w:ind w:firstLine="708"/>
        <w:jc w:val="both"/>
        <w:rPr>
          <w:sz w:val="24"/>
        </w:rPr>
      </w:pPr>
      <w:r>
        <w:rPr>
          <w:sz w:val="24"/>
        </w:rPr>
        <w:t xml:space="preserve">Para probar el funcionamiento de tus clases es sugerible que agregues a tu proyecto un proyecto de consola, para ello debes dar clic derecho en tu solución </w:t>
      </w:r>
      <w:ins w:id="269" w:author="Profesor" w:date="2017-07-19T15:16:00Z">
        <w:r w:rsidR="000D51C3" w:rsidRPr="000D51C3">
          <w:rPr>
            <w:b/>
            <w:sz w:val="24"/>
            <w:rPrChange w:id="270" w:author="Profesor" w:date="2017-07-19T15:16:00Z">
              <w:rPr>
                <w:sz w:val="24"/>
              </w:rPr>
            </w:rPrChange>
          </w:rPr>
          <w:t>B</w:t>
        </w:r>
      </w:ins>
      <w:del w:id="271" w:author="Profesor" w:date="2017-07-19T15:16:00Z">
        <w:r w:rsidRPr="000D51C3" w:rsidDel="000D51C3">
          <w:rPr>
            <w:b/>
            <w:sz w:val="24"/>
            <w:rPrChange w:id="272" w:author="Profesor" w:date="2017-07-19T15:16:00Z">
              <w:rPr>
                <w:sz w:val="24"/>
              </w:rPr>
            </w:rPrChange>
          </w:rPr>
          <w:delText>b</w:delText>
        </w:r>
      </w:del>
      <w:r w:rsidRPr="000D51C3">
        <w:rPr>
          <w:b/>
          <w:sz w:val="24"/>
          <w:rPrChange w:id="273" w:author="Profesor" w:date="2017-07-19T15:16:00Z">
            <w:rPr>
              <w:sz w:val="24"/>
            </w:rPr>
          </w:rPrChange>
        </w:rPr>
        <w:t>iblioteca de clases</w:t>
      </w:r>
      <w:r>
        <w:rPr>
          <w:sz w:val="24"/>
        </w:rPr>
        <w:t xml:space="preserve"> -&gt; </w:t>
      </w:r>
      <w:del w:id="274" w:author="Profesor" w:date="2017-07-19T15:16:00Z">
        <w:r w:rsidDel="000D51C3">
          <w:rPr>
            <w:sz w:val="24"/>
          </w:rPr>
          <w:delText>a</w:delText>
        </w:r>
      </w:del>
      <w:ins w:id="275" w:author="Profesor" w:date="2017-07-19T15:16:00Z">
        <w:r w:rsidR="000D51C3" w:rsidRPr="000D51C3">
          <w:rPr>
            <w:b/>
            <w:sz w:val="24"/>
            <w:rPrChange w:id="276" w:author="Profesor" w:date="2017-07-19T15:16:00Z">
              <w:rPr>
                <w:sz w:val="24"/>
              </w:rPr>
            </w:rPrChange>
          </w:rPr>
          <w:t>A</w:t>
        </w:r>
      </w:ins>
      <w:r w:rsidRPr="000D51C3">
        <w:rPr>
          <w:b/>
          <w:sz w:val="24"/>
          <w:rPrChange w:id="277" w:author="Profesor" w:date="2017-07-19T15:16:00Z">
            <w:rPr>
              <w:sz w:val="24"/>
            </w:rPr>
          </w:rPrChange>
        </w:rPr>
        <w:t>gregar</w:t>
      </w:r>
      <w:r>
        <w:rPr>
          <w:sz w:val="24"/>
        </w:rPr>
        <w:t xml:space="preserve"> -&gt; </w:t>
      </w:r>
      <w:ins w:id="278" w:author="Profesor" w:date="2017-07-19T15:16:00Z">
        <w:r w:rsidR="000D51C3" w:rsidRPr="000D51C3">
          <w:rPr>
            <w:b/>
            <w:sz w:val="24"/>
            <w:rPrChange w:id="279" w:author="Profesor" w:date="2017-07-19T15:16:00Z">
              <w:rPr>
                <w:sz w:val="24"/>
              </w:rPr>
            </w:rPrChange>
          </w:rPr>
          <w:t>N</w:t>
        </w:r>
      </w:ins>
      <w:del w:id="280" w:author="Profesor" w:date="2017-07-19T15:16:00Z">
        <w:r w:rsidRPr="000D51C3" w:rsidDel="000D51C3">
          <w:rPr>
            <w:b/>
            <w:sz w:val="24"/>
            <w:rPrChange w:id="281" w:author="Profesor" w:date="2017-07-19T15:16:00Z">
              <w:rPr>
                <w:sz w:val="24"/>
              </w:rPr>
            </w:rPrChange>
          </w:rPr>
          <w:delText>n</w:delText>
        </w:r>
      </w:del>
      <w:r w:rsidRPr="000D51C3">
        <w:rPr>
          <w:b/>
          <w:sz w:val="24"/>
          <w:rPrChange w:id="282" w:author="Profesor" w:date="2017-07-19T15:16:00Z">
            <w:rPr>
              <w:sz w:val="24"/>
            </w:rPr>
          </w:rPrChange>
        </w:rPr>
        <w:t>uevo proyecto</w:t>
      </w:r>
      <w:ins w:id="283" w:author="Profesor" w:date="2017-07-19T15:16:00Z">
        <w:r w:rsidR="000D51C3">
          <w:rPr>
            <w:sz w:val="24"/>
          </w:rPr>
          <w:t xml:space="preserve">. </w:t>
        </w:r>
      </w:ins>
      <w:del w:id="284" w:author="Profesor" w:date="2017-07-19T15:16:00Z">
        <w:r w:rsidDel="000D51C3">
          <w:rPr>
            <w:sz w:val="24"/>
          </w:rPr>
          <w:delText>, s</w:delText>
        </w:r>
      </w:del>
      <w:ins w:id="285" w:author="Profesor" w:date="2017-07-19T15:16:00Z">
        <w:r w:rsidR="000D51C3">
          <w:rPr>
            <w:sz w:val="24"/>
          </w:rPr>
          <w:t>S</w:t>
        </w:r>
      </w:ins>
      <w:r>
        <w:rPr>
          <w:sz w:val="24"/>
        </w:rPr>
        <w:t>e desplegar</w:t>
      </w:r>
      <w:ins w:id="286" w:author="Profesor" w:date="2017-07-19T15:16:00Z">
        <w:r w:rsidR="000D51C3">
          <w:rPr>
            <w:sz w:val="24"/>
          </w:rPr>
          <w:t xml:space="preserve">á </w:t>
        </w:r>
      </w:ins>
      <w:del w:id="287" w:author="Profesor" w:date="2017-07-19T15:16:00Z">
        <w:r w:rsidDel="000D51C3">
          <w:rPr>
            <w:sz w:val="24"/>
          </w:rPr>
          <w:delText xml:space="preserve">a </w:delText>
        </w:r>
      </w:del>
      <w:r>
        <w:rPr>
          <w:sz w:val="24"/>
        </w:rPr>
        <w:t>una nueva ventana y ahí buscar</w:t>
      </w:r>
      <w:ins w:id="288" w:author="Profesor" w:date="2017-07-19T15:16:00Z">
        <w:r w:rsidR="000D51C3">
          <w:rPr>
            <w:sz w:val="24"/>
          </w:rPr>
          <w:t>á</w:t>
        </w:r>
      </w:ins>
      <w:del w:id="289" w:author="Profesor" w:date="2017-07-19T15:16:00Z">
        <w:r w:rsidDel="000D51C3">
          <w:rPr>
            <w:sz w:val="24"/>
          </w:rPr>
          <w:delText>a</w:delText>
        </w:r>
      </w:del>
      <w:r>
        <w:rPr>
          <w:sz w:val="24"/>
        </w:rPr>
        <w:t>s en la sección de C# un proyecto que sea consola. Por defecto te crea una clase program.cs, en esta clase será donde implementes tus pruebas. No olvides establecer la consola como proyecto de incio.</w:t>
      </w:r>
    </w:p>
    <w:p w14:paraId="516DE255" w14:textId="29CA6DC7" w:rsidR="00E916EE" w:rsidRPr="00C56C6D" w:rsidRDefault="00E916EE" w:rsidP="00126A34">
      <w:pPr>
        <w:pStyle w:val="Prrafodelista"/>
        <w:jc w:val="both"/>
        <w:rPr>
          <w:sz w:val="24"/>
        </w:rPr>
      </w:pPr>
    </w:p>
    <w:p w14:paraId="57BE945D" w14:textId="77777777" w:rsidR="000D51C3" w:rsidRDefault="000D51C3" w:rsidP="00B5200D">
      <w:pPr>
        <w:ind w:left="708" w:hanging="708"/>
        <w:jc w:val="both"/>
        <w:rPr>
          <w:sz w:val="24"/>
        </w:rPr>
        <w:sectPr w:rsidR="000D51C3" w:rsidSect="001C5954">
          <w:footerReference w:type="default" r:id="rId18"/>
          <w:pgSz w:w="12240" w:h="15840"/>
          <w:pgMar w:top="1417" w:right="1701" w:bottom="1417" w:left="1701" w:header="708" w:footer="708" w:gutter="0"/>
          <w:pgNumType w:start="1"/>
          <w:cols w:space="708"/>
          <w:docGrid w:linePitch="360"/>
        </w:sectPr>
      </w:pPr>
    </w:p>
    <w:p w14:paraId="30B1F220" w14:textId="55E2334C" w:rsidR="00691503" w:rsidRPr="00B5200D" w:rsidRDefault="000D51C3" w:rsidP="00B5200D">
      <w:pPr>
        <w:ind w:left="708" w:hanging="708"/>
        <w:jc w:val="both"/>
        <w:rPr>
          <w:sz w:val="24"/>
        </w:rPr>
      </w:pPr>
      <w:r>
        <w:rPr>
          <w:noProof/>
          <w:lang w:eastAsia="es-MX"/>
        </w:rPr>
        <w:lastRenderedPageBreak/>
        <mc:AlternateContent>
          <mc:Choice Requires="wps">
            <w:drawing>
              <wp:anchor distT="0" distB="0" distL="114300" distR="114300" simplePos="0" relativeHeight="251667456" behindDoc="0" locked="0" layoutInCell="1" allowOverlap="1" wp14:anchorId="69FD607E" wp14:editId="57E8273F">
                <wp:simplePos x="0" y="0"/>
                <wp:positionH relativeFrom="column">
                  <wp:posOffset>-2138680</wp:posOffset>
                </wp:positionH>
                <wp:positionV relativeFrom="paragraph">
                  <wp:posOffset>3028950</wp:posOffset>
                </wp:positionV>
                <wp:extent cx="6055360" cy="635"/>
                <wp:effectExtent l="0" t="1270" r="1270" b="1270"/>
                <wp:wrapThrough wrapText="bothSides">
                  <wp:wrapPolygon edited="0">
                    <wp:start x="-5" y="21497"/>
                    <wp:lineTo x="21537" y="21497"/>
                    <wp:lineTo x="21537" y="1440"/>
                    <wp:lineTo x="-5" y="1440"/>
                    <wp:lineTo x="-5" y="21497"/>
                  </wp:wrapPolygon>
                </wp:wrapThrough>
                <wp:docPr id="10" name="Cuadro de texto 10"/>
                <wp:cNvGraphicFramePr/>
                <a:graphic xmlns:a="http://schemas.openxmlformats.org/drawingml/2006/main">
                  <a:graphicData uri="http://schemas.microsoft.com/office/word/2010/wordprocessingShape">
                    <wps:wsp>
                      <wps:cNvSpPr txBox="1"/>
                      <wps:spPr>
                        <a:xfrm rot="5400000">
                          <a:off x="0" y="0"/>
                          <a:ext cx="6055360" cy="635"/>
                        </a:xfrm>
                        <a:prstGeom prst="rect">
                          <a:avLst/>
                        </a:prstGeom>
                        <a:solidFill>
                          <a:prstClr val="white"/>
                        </a:solidFill>
                        <a:ln>
                          <a:noFill/>
                        </a:ln>
                      </wps:spPr>
                      <wps:txbx>
                        <w:txbxContent>
                          <w:p w14:paraId="09FBA1CD" w14:textId="26C91008" w:rsidR="003472B7" w:rsidRPr="00793B5A" w:rsidRDefault="003472B7" w:rsidP="00793B5A">
                            <w:pPr>
                              <w:pStyle w:val="Descripcin"/>
                              <w:jc w:val="center"/>
                              <w:rPr>
                                <w:noProof/>
                              </w:rPr>
                            </w:pPr>
                            <w:r>
                              <w:t xml:space="preserve">Figura </w:t>
                            </w:r>
                            <w:fldSimple w:instr=" SEQ Figura \* ARABIC ">
                              <w:r>
                                <w:rPr>
                                  <w:noProof/>
                                </w:rPr>
                                <w:t>9</w:t>
                              </w:r>
                            </w:fldSimple>
                            <w:ins w:id="290" w:author="Profesor" w:date="2017-07-19T15:17:00Z">
                              <w:r>
                                <w:rPr>
                                  <w:noProof/>
                                </w:rPr>
                                <w:t>.</w:t>
                              </w:r>
                            </w:ins>
                            <w:r>
                              <w:t xml:space="preserve"> Modelo de clases utilizado para la aplicación de ReportIt.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FD607E" id="Cuadro de texto 10" o:spid="_x0000_s1028" type="#_x0000_t202" style="position:absolute;left:0;text-align:left;margin-left:-168.4pt;margin-top:238.5pt;width:476.8pt;height:.05pt;rotation:90;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" stroked="f">
                <v:textbox style="mso-fit-shape-to-text:t" inset="0,0,0,0">
                  <w:txbxContent>
                    <w:p w14:paraId="09FBA1CD" w14:textId="26C91008" w:rsidR="003472B7" w:rsidRPr="00793B5A" w:rsidRDefault="003472B7" w:rsidP="00793B5A">
                      <w:pPr>
                        <w:pStyle w:val="Descripcin"/>
                        <w:jc w:val="center"/>
                        <w:rPr>
                          <w:noProof/>
                        </w:rPr>
                      </w:pPr>
                      <w:r>
                        <w:t xml:space="preserve">Figura </w:t>
                      </w:r>
                      <w:fldSimple w:instr=" SEQ Figura \* ARABIC ">
                        <w:r>
                          <w:rPr>
                            <w:noProof/>
                          </w:rPr>
                          <w:t>9</w:t>
                        </w:r>
                      </w:fldSimple>
                      <w:ins w:id="291" w:author="Profesor" w:date="2017-07-19T15:17:00Z">
                        <w:r>
                          <w:rPr>
                            <w:noProof/>
                          </w:rPr>
                          <w:t>.</w:t>
                        </w:r>
                      </w:ins>
                      <w:r>
                        <w:t xml:space="preserve"> Modelo de clases utilizado para la aplicación de ReportIt.</w:t>
                      </w:r>
                    </w:p>
                  </w:txbxContent>
                </v:textbox>
                <w10:wrap type="through"/>
              </v:shape>
            </w:pict>
          </mc:Fallback>
        </mc:AlternateContent>
      </w:r>
      <w:r w:rsidR="006D1706">
        <w:rPr>
          <w:noProof/>
          <w:lang w:eastAsia="es-MX"/>
        </w:rPr>
        <w:drawing>
          <wp:anchor distT="0" distB="0" distL="114300" distR="114300" simplePos="0" relativeHeight="251665408" behindDoc="0" locked="0" layoutInCell="1" allowOverlap="1" wp14:anchorId="6E5C11C7" wp14:editId="0F34DCC0">
            <wp:simplePos x="0" y="0"/>
            <wp:positionH relativeFrom="margin">
              <wp:align>center</wp:align>
            </wp:positionH>
            <wp:positionV relativeFrom="paragraph">
              <wp:posOffset>240665</wp:posOffset>
            </wp:positionV>
            <wp:extent cx="6171565" cy="5134610"/>
            <wp:effectExtent l="0" t="0" r="4762" b="4763"/>
            <wp:wrapThrough wrapText="bothSides">
              <wp:wrapPolygon edited="0">
                <wp:start x="14" y="20656"/>
                <wp:lineTo x="1081" y="20656"/>
                <wp:lineTo x="2148" y="21377"/>
                <wp:lineTo x="18150" y="21377"/>
                <wp:lineTo x="19216" y="18652"/>
                <wp:lineTo x="21550" y="18572"/>
                <wp:lineTo x="21550" y="12001"/>
                <wp:lineTo x="19216" y="12001"/>
                <wp:lineTo x="19216" y="11520"/>
                <wp:lineTo x="18150" y="11680"/>
                <wp:lineTo x="18150" y="9997"/>
                <wp:lineTo x="17216" y="60"/>
                <wp:lineTo x="11749" y="60"/>
                <wp:lineTo x="11749" y="2304"/>
                <wp:lineTo x="10682" y="2304"/>
                <wp:lineTo x="10682" y="1262"/>
                <wp:lineTo x="14" y="1262"/>
                <wp:lineTo x="14" y="12001"/>
                <wp:lineTo x="14" y="20656"/>
              </wp:wrapPolygon>
            </wp:wrapThrough>
            <wp:docPr id="3" name="Imagen 3" descr="C:\Users\RF RAUL\AppData\Local\Microsoft\Windows\INetCache\Content.Word\Incidentes  delict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F RAUL\AppData\Local\Microsoft\Windows\INetCache\Content.Word\Incidentes  delictivo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6171565" cy="5134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5BF09C" w14:textId="77777777" w:rsidR="00A654A1" w:rsidRDefault="00A654A1" w:rsidP="001025F0">
      <w:pPr>
        <w:sectPr w:rsidR="00A654A1" w:rsidSect="00A654A1">
          <w:pgSz w:w="15840" w:h="12240" w:orient="landscape"/>
          <w:pgMar w:top="1701" w:right="1418" w:bottom="1701" w:left="1418" w:header="709" w:footer="709" w:gutter="0"/>
          <w:pgNumType w:start="26"/>
          <w:cols w:space="708"/>
          <w:docGrid w:linePitch="360"/>
        </w:sectPr>
      </w:pPr>
    </w:p>
    <w:p w14:paraId="0010234F" w14:textId="6D2A371C" w:rsidR="00793B5A" w:rsidRDefault="00E9743A" w:rsidP="00A654A1">
      <w:pPr>
        <w:rPr>
          <w:sz w:val="36"/>
        </w:rPr>
        <w:pPrChange w:id="292" w:author="Profesor" w:date="2017-07-19T15:21:00Z">
          <w:pPr>
            <w:pStyle w:val="Subttulo"/>
            <w:ind w:left="708" w:hanging="708"/>
          </w:pPr>
        </w:pPrChange>
      </w:pPr>
      <w:r>
        <w:rPr>
          <w:b/>
          <w:sz w:val="36"/>
        </w:rPr>
        <w:lastRenderedPageBreak/>
        <w:t>3.2</w:t>
      </w:r>
      <w:r w:rsidR="00793B5A" w:rsidRPr="00025C3C">
        <w:rPr>
          <w:sz w:val="36"/>
        </w:rPr>
        <w:t xml:space="preserve"> </w:t>
      </w:r>
      <w:r w:rsidR="00793B5A">
        <w:rPr>
          <w:sz w:val="36"/>
        </w:rPr>
        <w:t>Base de datos</w:t>
      </w:r>
    </w:p>
    <w:p w14:paraId="36DDD85A" w14:textId="09D52856" w:rsidR="006709C5" w:rsidRDefault="006709C5" w:rsidP="006709C5">
      <w:pPr>
        <w:rPr>
          <w:rFonts w:eastAsiaTheme="minorEastAsia"/>
          <w:b/>
          <w:color w:val="5A5A5A" w:themeColor="text1" w:themeTint="A5"/>
          <w:spacing w:val="15"/>
          <w:sz w:val="36"/>
        </w:rPr>
      </w:pPr>
      <w:r>
        <w:rPr>
          <w:rFonts w:eastAsiaTheme="minorEastAsia"/>
          <w:b/>
          <w:color w:val="5A5A5A" w:themeColor="text1" w:themeTint="A5"/>
          <w:spacing w:val="15"/>
          <w:sz w:val="36"/>
        </w:rPr>
        <w:tab/>
      </w:r>
    </w:p>
    <w:p w14:paraId="5179168D" w14:textId="2B4BE67D" w:rsidR="006709C5" w:rsidDel="00A654A1" w:rsidRDefault="006709C5" w:rsidP="006709C5">
      <w:pPr>
        <w:rPr>
          <w:del w:id="293" w:author="Profesor" w:date="2017-07-19T15:25:00Z"/>
          <w:rFonts w:eastAsiaTheme="minorEastAsia"/>
          <w:b/>
          <w:color w:val="5A5A5A" w:themeColor="text1" w:themeTint="A5"/>
          <w:spacing w:val="15"/>
          <w:sz w:val="36"/>
        </w:rPr>
      </w:pPr>
      <w:del w:id="294" w:author="Profesor" w:date="2017-07-19T15:26:00Z">
        <w:r w:rsidDel="00A654A1">
          <w:rPr>
            <w:rFonts w:eastAsiaTheme="minorEastAsia"/>
            <w:b/>
            <w:color w:val="5A5A5A" w:themeColor="text1" w:themeTint="A5"/>
            <w:spacing w:val="15"/>
            <w:sz w:val="36"/>
          </w:rPr>
          <w:tab/>
        </w:r>
      </w:del>
    </w:p>
    <w:p w14:paraId="748B16BA" w14:textId="1D3699B8" w:rsidR="006709C5" w:rsidDel="00A654A1" w:rsidRDefault="006709C5" w:rsidP="00A654A1">
      <w:pPr>
        <w:jc w:val="both"/>
        <w:rPr>
          <w:del w:id="295" w:author="Profesor" w:date="2017-07-19T15:27:00Z"/>
          <w:rFonts w:eastAsiaTheme="minorEastAsia"/>
          <w:spacing w:val="15"/>
          <w:sz w:val="24"/>
        </w:rPr>
      </w:pPr>
      <w:r>
        <w:rPr>
          <w:rFonts w:eastAsiaTheme="minorEastAsia"/>
          <w:b/>
          <w:color w:val="5A5A5A" w:themeColor="text1" w:themeTint="A5"/>
          <w:spacing w:val="15"/>
          <w:sz w:val="36"/>
        </w:rPr>
        <w:tab/>
      </w:r>
      <w:r w:rsidRPr="00907FE9">
        <w:rPr>
          <w:rFonts w:eastAsiaTheme="minorEastAsia"/>
          <w:spacing w:val="15"/>
          <w:sz w:val="24"/>
        </w:rPr>
        <w:t>En este m</w:t>
      </w:r>
      <w:del w:id="296" w:author="Profesor" w:date="2017-07-19T15:25:00Z">
        <w:r w:rsidRPr="00907FE9" w:rsidDel="00A654A1">
          <w:rPr>
            <w:rFonts w:eastAsiaTheme="minorEastAsia"/>
            <w:spacing w:val="15"/>
            <w:sz w:val="24"/>
          </w:rPr>
          <w:delText>o</w:delText>
        </w:r>
      </w:del>
      <w:ins w:id="297" w:author="Profesor" w:date="2017-07-19T15:26:00Z">
        <w:r w:rsidR="00A654A1">
          <w:rPr>
            <w:rFonts w:eastAsiaTheme="minorEastAsia"/>
            <w:spacing w:val="15"/>
            <w:sz w:val="24"/>
          </w:rPr>
          <w:t>ó</w:t>
        </w:r>
      </w:ins>
      <w:r w:rsidRPr="00907FE9">
        <w:rPr>
          <w:rFonts w:eastAsiaTheme="minorEastAsia"/>
          <w:spacing w:val="15"/>
          <w:sz w:val="24"/>
        </w:rPr>
        <w:t xml:space="preserve">dulo se </w:t>
      </w:r>
      <w:r w:rsidR="00907FE9">
        <w:rPr>
          <w:rFonts w:eastAsiaTheme="minorEastAsia"/>
          <w:spacing w:val="15"/>
          <w:sz w:val="24"/>
        </w:rPr>
        <w:t>tratará únicamente el como diseñar la base de datos, que tipo de variables utilizar, como realizar los procedimientos almacenados para realizar consultas, inserciones, eliminaciones y modificaciones</w:t>
      </w:r>
      <w:del w:id="298" w:author="Profesor" w:date="2017-07-19T15:26:00Z">
        <w:r w:rsidR="00907FE9" w:rsidDel="00A654A1">
          <w:rPr>
            <w:rFonts w:eastAsiaTheme="minorEastAsia"/>
            <w:spacing w:val="15"/>
            <w:sz w:val="24"/>
          </w:rPr>
          <w:delText>, a</w:delText>
        </w:r>
      </w:del>
      <w:ins w:id="299" w:author="Profesor" w:date="2017-07-19T15:26:00Z">
        <w:r w:rsidR="00A654A1">
          <w:rPr>
            <w:rFonts w:eastAsiaTheme="minorEastAsia"/>
            <w:spacing w:val="15"/>
            <w:sz w:val="24"/>
          </w:rPr>
          <w:t>A</w:t>
        </w:r>
      </w:ins>
      <w:r w:rsidR="00907FE9">
        <w:rPr>
          <w:rFonts w:eastAsiaTheme="minorEastAsia"/>
          <w:spacing w:val="15"/>
          <w:sz w:val="24"/>
        </w:rPr>
        <w:t>s</w:t>
      </w:r>
      <w:del w:id="300" w:author="Profesor" w:date="2017-07-19T15:26:00Z">
        <w:r w:rsidR="00907FE9" w:rsidDel="00A654A1">
          <w:rPr>
            <w:rFonts w:eastAsiaTheme="minorEastAsia"/>
            <w:spacing w:val="15"/>
            <w:sz w:val="24"/>
          </w:rPr>
          <w:delText>i</w:delText>
        </w:r>
      </w:del>
      <w:ins w:id="301" w:author="Profesor" w:date="2017-07-19T15:26:00Z">
        <w:r w:rsidR="00A654A1">
          <w:rPr>
            <w:rFonts w:eastAsiaTheme="minorEastAsia"/>
            <w:spacing w:val="15"/>
            <w:sz w:val="24"/>
          </w:rPr>
          <w:t>í</w:t>
        </w:r>
      </w:ins>
      <w:r w:rsidR="00907FE9">
        <w:rPr>
          <w:rFonts w:eastAsiaTheme="minorEastAsia"/>
          <w:spacing w:val="15"/>
          <w:sz w:val="24"/>
        </w:rPr>
        <w:t xml:space="preserve"> como realizar procedimientos almacenados que realicen b</w:t>
      </w:r>
      <w:del w:id="302" w:author="Profesor" w:date="2017-07-19T15:26:00Z">
        <w:r w:rsidR="00907FE9" w:rsidDel="00A654A1">
          <w:rPr>
            <w:rFonts w:eastAsiaTheme="minorEastAsia"/>
            <w:spacing w:val="15"/>
            <w:sz w:val="24"/>
          </w:rPr>
          <w:delText>u</w:delText>
        </w:r>
      </w:del>
      <w:ins w:id="303" w:author="Profesor" w:date="2017-07-19T15:26:00Z">
        <w:r w:rsidR="00A654A1">
          <w:rPr>
            <w:rFonts w:eastAsiaTheme="minorEastAsia"/>
            <w:spacing w:val="15"/>
            <w:sz w:val="24"/>
          </w:rPr>
          <w:t>ú</w:t>
        </w:r>
      </w:ins>
      <w:r w:rsidR="00907FE9">
        <w:rPr>
          <w:rFonts w:eastAsiaTheme="minorEastAsia"/>
          <w:spacing w:val="15"/>
          <w:sz w:val="24"/>
        </w:rPr>
        <w:t>squedas por localización.</w:t>
      </w:r>
      <w:ins w:id="304" w:author="Profesor" w:date="2017-07-19T15:27:00Z">
        <w:r w:rsidR="00A654A1">
          <w:rPr>
            <w:rFonts w:eastAsiaTheme="minorEastAsia"/>
            <w:spacing w:val="15"/>
            <w:sz w:val="24"/>
          </w:rPr>
          <w:t xml:space="preserve"> En la Figura 10, </w:t>
        </w:r>
      </w:ins>
    </w:p>
    <w:p w14:paraId="1731C400" w14:textId="6883A3FA" w:rsidR="00907FE9" w:rsidDel="00A654A1" w:rsidRDefault="00907FE9" w:rsidP="00196C60">
      <w:pPr>
        <w:jc w:val="both"/>
        <w:rPr>
          <w:del w:id="305" w:author="Profesor" w:date="2017-07-19T15:27:00Z"/>
          <w:rFonts w:eastAsiaTheme="minorEastAsia"/>
          <w:spacing w:val="15"/>
          <w:sz w:val="24"/>
        </w:rPr>
      </w:pPr>
    </w:p>
    <w:p w14:paraId="725FC3C1" w14:textId="52B3F0E6" w:rsidR="00907FE9" w:rsidRDefault="00907FE9" w:rsidP="00DC091E">
      <w:pPr>
        <w:jc w:val="both"/>
        <w:rPr>
          <w:rFonts w:eastAsiaTheme="minorEastAsia"/>
          <w:spacing w:val="15"/>
          <w:sz w:val="24"/>
        </w:rPr>
      </w:pPr>
      <w:del w:id="306" w:author="Profesor" w:date="2017-07-19T15:27:00Z">
        <w:r w:rsidDel="00A654A1">
          <w:rPr>
            <w:rFonts w:eastAsiaTheme="minorEastAsia"/>
            <w:spacing w:val="15"/>
            <w:sz w:val="24"/>
          </w:rPr>
          <w:delText xml:space="preserve">A continuación, </w:delText>
        </w:r>
      </w:del>
      <w:r>
        <w:rPr>
          <w:rFonts w:eastAsiaTheme="minorEastAsia"/>
          <w:spacing w:val="15"/>
          <w:sz w:val="24"/>
        </w:rPr>
        <w:t>se presenta el modelo entidad – relación ocupado para dar estructura a nuestra base de datos.</w:t>
      </w:r>
    </w:p>
    <w:p w14:paraId="4D585102" w14:textId="77777777" w:rsidR="00907FE9" w:rsidRDefault="00907FE9" w:rsidP="00907FE9">
      <w:pPr>
        <w:jc w:val="both"/>
        <w:rPr>
          <w:rFonts w:eastAsiaTheme="minorEastAsia"/>
          <w:spacing w:val="15"/>
          <w:sz w:val="24"/>
        </w:rPr>
      </w:pPr>
    </w:p>
    <w:p w14:paraId="55794462" w14:textId="77777777" w:rsidR="00907FE9" w:rsidRDefault="00907FE9" w:rsidP="00907FE9">
      <w:pPr>
        <w:keepNext/>
        <w:jc w:val="center"/>
      </w:pPr>
      <w:r>
        <w:rPr>
          <w:noProof/>
          <w:lang w:eastAsia="es-MX"/>
        </w:rPr>
        <w:drawing>
          <wp:inline distT="0" distB="0" distL="0" distR="0" wp14:anchorId="0253A074" wp14:editId="05BA162C">
            <wp:extent cx="5038725" cy="4376823"/>
            <wp:effectExtent l="0" t="0" r="0" b="5080"/>
            <wp:docPr id="16" name="Imagen 16" descr="C:\Users\RF RAUL\AppData\Local\Microsoft\Windows\INetCache\Content.Word\modelo entidad-rel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F RAUL\AppData\Local\Microsoft\Windows\INetCache\Content.Word\modelo entidad-relaci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9568" cy="4377555"/>
                    </a:xfrm>
                    <a:prstGeom prst="rect">
                      <a:avLst/>
                    </a:prstGeom>
                    <a:noFill/>
                    <a:ln>
                      <a:noFill/>
                    </a:ln>
                  </pic:spPr>
                </pic:pic>
              </a:graphicData>
            </a:graphic>
          </wp:inline>
        </w:drawing>
      </w:r>
    </w:p>
    <w:p w14:paraId="5CC20A0C" w14:textId="76F82AA3" w:rsidR="00907FE9" w:rsidRDefault="00A654A1" w:rsidP="00A654A1">
      <w:pPr>
        <w:pStyle w:val="Descripcin"/>
        <w:tabs>
          <w:tab w:val="center" w:pos="4419"/>
          <w:tab w:val="right" w:pos="8838"/>
        </w:tabs>
        <w:pPrChange w:id="307" w:author="Profesor" w:date="2017-07-19T15:23:00Z">
          <w:pPr>
            <w:pStyle w:val="Descripcin"/>
            <w:jc w:val="center"/>
          </w:pPr>
        </w:pPrChange>
      </w:pPr>
      <w:ins w:id="308" w:author="Profesor" w:date="2017-07-19T15:23:00Z">
        <w:r>
          <w:tab/>
        </w:r>
      </w:ins>
      <w:r w:rsidR="00907FE9">
        <w:t xml:space="preserve">Figura </w:t>
      </w:r>
      <w:fldSimple w:instr=" SEQ Figura \* ARABIC ">
        <w:r w:rsidR="0010699F">
          <w:rPr>
            <w:noProof/>
          </w:rPr>
          <w:t>10</w:t>
        </w:r>
      </w:fldSimple>
      <w:ins w:id="309" w:author="Profesor" w:date="2017-07-19T15:25:00Z">
        <w:r>
          <w:rPr>
            <w:noProof/>
          </w:rPr>
          <w:t xml:space="preserve">. </w:t>
        </w:r>
      </w:ins>
      <w:r w:rsidR="00907FE9">
        <w:t xml:space="preserve"> Modelo entidad – relación de la base de datos de nuestra aplicación.</w:t>
      </w:r>
      <w:ins w:id="310" w:author="Profesor" w:date="2017-07-19T15:23:00Z">
        <w:r>
          <w:tab/>
        </w:r>
      </w:ins>
    </w:p>
    <w:p w14:paraId="2B7B833C" w14:textId="77777777" w:rsidR="0012274D" w:rsidRDefault="0012274D">
      <w:pPr>
        <w:rPr>
          <w:sz w:val="24"/>
        </w:rPr>
      </w:pPr>
      <w:r>
        <w:lastRenderedPageBreak/>
        <w:tab/>
      </w:r>
    </w:p>
    <w:p w14:paraId="6AFC0338" w14:textId="3A9AA4EA" w:rsidR="0012274D" w:rsidRDefault="0012274D" w:rsidP="0012274D">
      <w:pPr>
        <w:jc w:val="both"/>
        <w:rPr>
          <w:sz w:val="24"/>
        </w:rPr>
      </w:pPr>
      <w:r>
        <w:rPr>
          <w:sz w:val="24"/>
        </w:rPr>
        <w:tab/>
        <w:t xml:space="preserve">Si se compara el modelo de clases de la </w:t>
      </w:r>
      <w:ins w:id="311" w:author="Profesor" w:date="2017-07-19T15:27:00Z">
        <w:r w:rsidR="00A654A1">
          <w:rPr>
            <w:sz w:val="24"/>
          </w:rPr>
          <w:t>F</w:t>
        </w:r>
      </w:ins>
      <w:del w:id="312" w:author="Profesor" w:date="2017-07-19T15:27:00Z">
        <w:r w:rsidDel="00A654A1">
          <w:rPr>
            <w:sz w:val="24"/>
          </w:rPr>
          <w:delText>f</w:delText>
        </w:r>
      </w:del>
      <w:r>
        <w:rPr>
          <w:sz w:val="24"/>
        </w:rPr>
        <w:t xml:space="preserve">igura 9, al modelo entidad – relación de la </w:t>
      </w:r>
      <w:del w:id="313" w:author="Profesor" w:date="2017-07-19T15:27:00Z">
        <w:r w:rsidDel="00A654A1">
          <w:rPr>
            <w:sz w:val="24"/>
          </w:rPr>
          <w:delText>f</w:delText>
        </w:r>
      </w:del>
      <w:ins w:id="314" w:author="Profesor" w:date="2017-07-19T15:27:00Z">
        <w:r w:rsidR="00A654A1">
          <w:rPr>
            <w:sz w:val="24"/>
          </w:rPr>
          <w:t>F</w:t>
        </w:r>
      </w:ins>
      <w:r>
        <w:rPr>
          <w:sz w:val="24"/>
        </w:rPr>
        <w:t>igura 10, podemos percatarnos de ciertas similitudes, es por ello que es importante primero realizar el modelo de clases ya que en este te basar</w:t>
      </w:r>
      <w:ins w:id="315" w:author="Profesor" w:date="2017-07-19T15:27:00Z">
        <w:r w:rsidR="00A654A1">
          <w:rPr>
            <w:sz w:val="24"/>
          </w:rPr>
          <w:t>á</w:t>
        </w:r>
      </w:ins>
      <w:del w:id="316" w:author="Profesor" w:date="2017-07-19T15:27:00Z">
        <w:r w:rsidDel="00A654A1">
          <w:rPr>
            <w:sz w:val="24"/>
          </w:rPr>
          <w:delText>a</w:delText>
        </w:r>
      </w:del>
      <w:r>
        <w:rPr>
          <w:sz w:val="24"/>
        </w:rPr>
        <w:t xml:space="preserve">s para realizar tu modelo entidad – relación. </w:t>
      </w:r>
    </w:p>
    <w:p w14:paraId="4526725C" w14:textId="7C4B9C19" w:rsidR="0012274D" w:rsidRDefault="0012274D" w:rsidP="0012274D">
      <w:pPr>
        <w:jc w:val="both"/>
        <w:rPr>
          <w:sz w:val="24"/>
        </w:rPr>
      </w:pPr>
      <w:r>
        <w:rPr>
          <w:sz w:val="24"/>
        </w:rPr>
        <w:tab/>
        <w:t>Nuestra base de datos esta diseñada con cuatro tablas: Cuenta, Perfil, Reporte y Ubicación y las relaciones que existen son las siguientes:</w:t>
      </w:r>
    </w:p>
    <w:p w14:paraId="7BB05EEB" w14:textId="54D329A3" w:rsidR="0012274D" w:rsidRDefault="0012274D" w:rsidP="0012274D">
      <w:pPr>
        <w:pStyle w:val="Prrafodelista"/>
        <w:numPr>
          <w:ilvl w:val="0"/>
          <w:numId w:val="20"/>
        </w:numPr>
        <w:jc w:val="both"/>
      </w:pPr>
      <w:r>
        <w:t>Una cuenta puede tener solamente un perfi y viceversa.</w:t>
      </w:r>
    </w:p>
    <w:p w14:paraId="43F14288" w14:textId="4A795AD6" w:rsidR="0012274D" w:rsidRDefault="0012274D" w:rsidP="0012274D">
      <w:pPr>
        <w:pStyle w:val="Prrafodelista"/>
        <w:numPr>
          <w:ilvl w:val="0"/>
          <w:numId w:val="20"/>
        </w:numPr>
        <w:jc w:val="both"/>
      </w:pPr>
      <w:r>
        <w:t>Un perfil puede tener muchos reportes, pero un reporte no puede tener muchos perfiles.</w:t>
      </w:r>
    </w:p>
    <w:p w14:paraId="35A93484" w14:textId="5347E926" w:rsidR="0012274D" w:rsidRDefault="0012274D" w:rsidP="0012274D">
      <w:pPr>
        <w:pStyle w:val="Prrafodelista"/>
        <w:numPr>
          <w:ilvl w:val="0"/>
          <w:numId w:val="20"/>
        </w:numPr>
        <w:jc w:val="both"/>
      </w:pPr>
      <w:r>
        <w:t xml:space="preserve">Un reporte puede tener solo una ubicación </w:t>
      </w:r>
      <w:r w:rsidR="00964E19">
        <w:t>y viceversa.</w:t>
      </w:r>
    </w:p>
    <w:p w14:paraId="6C13C0C6" w14:textId="77777777" w:rsidR="00964E19" w:rsidRDefault="00964E19" w:rsidP="00964E19">
      <w:pPr>
        <w:pStyle w:val="Prrafodelista"/>
        <w:numPr>
          <w:ilvl w:val="0"/>
          <w:numId w:val="20"/>
        </w:numPr>
        <w:jc w:val="both"/>
      </w:pPr>
      <w:r>
        <w:t>Un perfil puede tener solo una ubicación y viceversa.</w:t>
      </w:r>
    </w:p>
    <w:p w14:paraId="393B577B" w14:textId="3352F794" w:rsidR="00964E19" w:rsidRDefault="00964E19" w:rsidP="00964E19">
      <w:pPr>
        <w:ind w:firstLine="708"/>
        <w:jc w:val="both"/>
      </w:pPr>
      <w:r>
        <w:t xml:space="preserve">Se puede apreciar que los tipos de datos manejados para los Id de las tablas son BIGINT, esto pensado a futuro </w:t>
      </w:r>
      <w:r w:rsidR="00721311">
        <w:t xml:space="preserve">cuando se tengan </w:t>
      </w:r>
      <w:r>
        <w:t xml:space="preserve">muchos mas Id sin tener que exceder el tamaño de un INT. De igual modo se utiliza un TIMESTAMP para el atributo de </w:t>
      </w:r>
      <w:ins w:id="317" w:author="Profesor" w:date="2017-07-19T15:28:00Z">
        <w:r w:rsidR="00A654A1">
          <w:t xml:space="preserve">la </w:t>
        </w:r>
      </w:ins>
      <w:del w:id="318" w:author="Profesor" w:date="2017-07-19T15:28:00Z">
        <w:r w:rsidDel="00A654A1">
          <w:delText>u</w:delText>
        </w:r>
      </w:del>
      <w:ins w:id="319" w:author="Profesor" w:date="2017-07-19T15:28:00Z">
        <w:r w:rsidR="00A654A1">
          <w:t>ú</w:t>
        </w:r>
      </w:ins>
      <w:r>
        <w:t>ltima modificación de un reporte</w:t>
      </w:r>
      <w:ins w:id="320" w:author="Profesor" w:date="2017-07-19T15:28:00Z">
        <w:r w:rsidR="00A654A1">
          <w:t>,</w:t>
        </w:r>
      </w:ins>
      <w:r>
        <w:t xml:space="preserve"> </w:t>
      </w:r>
      <w:ins w:id="321" w:author="Profesor" w:date="2017-07-19T15:28:00Z">
        <w:r w:rsidR="00A654A1">
          <w:t>é</w:t>
        </w:r>
      </w:ins>
      <w:del w:id="322" w:author="Profesor" w:date="2017-07-19T15:28:00Z">
        <w:r w:rsidDel="00A654A1">
          <w:delText>e</w:delText>
        </w:r>
      </w:del>
      <w:r>
        <w:t>sto para tener control sobre las modificaciones que se realizan. Los DATETIME son ocupados en fechas de expedición de reporte ya que si se requiere se pueden modificar</w:t>
      </w:r>
    </w:p>
    <w:p w14:paraId="7DF8FEE5" w14:textId="36F4BA8D" w:rsidR="00964E19" w:rsidRDefault="00964E19" w:rsidP="00417AAD">
      <w:pPr>
        <w:ind w:firstLine="708"/>
        <w:jc w:val="both"/>
      </w:pPr>
      <w:r>
        <w:t>Como se mencion</w:t>
      </w:r>
      <w:del w:id="323" w:author="Profesor" w:date="2017-07-19T15:28:00Z">
        <w:r w:rsidDel="00A654A1">
          <w:delText>o</w:delText>
        </w:r>
      </w:del>
      <w:ins w:id="324" w:author="Profesor" w:date="2017-07-19T15:28:00Z">
        <w:r w:rsidR="00A654A1">
          <w:t>ó,</w:t>
        </w:r>
      </w:ins>
      <w:r>
        <w:t xml:space="preserve"> en el m</w:t>
      </w:r>
      <w:del w:id="325" w:author="Profesor" w:date="2017-07-19T15:29:00Z">
        <w:r w:rsidDel="00A654A1">
          <w:delText>o</w:delText>
        </w:r>
      </w:del>
      <w:ins w:id="326" w:author="Profesor" w:date="2017-07-19T15:29:00Z">
        <w:r w:rsidR="00A654A1">
          <w:t>ó</w:t>
        </w:r>
      </w:ins>
      <w:r>
        <w:t>dulo anterior</w:t>
      </w:r>
      <w:ins w:id="327" w:author="Profesor" w:date="2017-07-19T15:29:00Z">
        <w:r w:rsidR="00A654A1">
          <w:t>,</w:t>
        </w:r>
      </w:ins>
      <w:r>
        <w:t xml:space="preserve"> los incidentes serán manejados desde la capa de pres</w:t>
      </w:r>
      <w:r w:rsidR="00721311">
        <w:t>entación y en la parte del back</w:t>
      </w:r>
      <w:r>
        <w:t>end, únicamente manejaremos un INT</w:t>
      </w:r>
      <w:ins w:id="328" w:author="Profesor" w:date="2017-07-19T15:29:00Z">
        <w:r w:rsidR="00A654A1">
          <w:t xml:space="preserve">. </w:t>
        </w:r>
      </w:ins>
      <w:del w:id="329" w:author="Profesor" w:date="2017-07-19T15:29:00Z">
        <w:r w:rsidDel="00A654A1">
          <w:delText>,</w:delText>
        </w:r>
      </w:del>
      <w:ins w:id="330" w:author="Profesor" w:date="2017-07-19T15:29:00Z">
        <w:r w:rsidR="00A654A1">
          <w:t>P</w:t>
        </w:r>
      </w:ins>
      <w:del w:id="331" w:author="Profesor" w:date="2017-07-19T15:29:00Z">
        <w:r w:rsidDel="00A654A1">
          <w:delText xml:space="preserve"> p</w:delText>
        </w:r>
      </w:del>
      <w:r>
        <w:t xml:space="preserve">ara saber que tipo de incidente fue, esto nos ayuda </w:t>
      </w:r>
      <w:r w:rsidR="003215F4">
        <w:t xml:space="preserve">a ocupar </w:t>
      </w:r>
      <w:r>
        <w:t>menos espacio en nuestro servidor de base de datos y reducimos el tiem</w:t>
      </w:r>
      <w:r w:rsidR="00417AAD">
        <w:t xml:space="preserve">po de consultas e incerciones. </w:t>
      </w:r>
    </w:p>
    <w:p w14:paraId="21EF6F9F" w14:textId="77777777" w:rsidR="00417AAD" w:rsidRPr="00417AAD" w:rsidRDefault="00417AAD" w:rsidP="00417AAD">
      <w:pPr>
        <w:ind w:firstLine="708"/>
        <w:jc w:val="both"/>
      </w:pPr>
    </w:p>
    <w:p w14:paraId="2A71F582" w14:textId="2336538E" w:rsidR="00964E19" w:rsidRDefault="00417AAD" w:rsidP="00417AAD">
      <w:pPr>
        <w:pStyle w:val="Ttulo1"/>
      </w:pPr>
      <w:r>
        <w:rPr>
          <w:b/>
        </w:rPr>
        <w:t xml:space="preserve">3.2.1 </w:t>
      </w:r>
      <w:r w:rsidR="005F4A87">
        <w:t>Procedimientos almacenados</w:t>
      </w:r>
    </w:p>
    <w:p w14:paraId="2BAF295E" w14:textId="36DF7DFC" w:rsidR="005F4A87" w:rsidRDefault="005F4A87" w:rsidP="005F4A87"/>
    <w:p w14:paraId="36F10676" w14:textId="5696211C" w:rsidR="005F4A87" w:rsidRDefault="005F4A87" w:rsidP="006A5186">
      <w:pPr>
        <w:jc w:val="both"/>
      </w:pPr>
      <w:r>
        <w:tab/>
      </w:r>
      <w:r w:rsidR="008627CA">
        <w:t>Los procedimientos amace</w:t>
      </w:r>
      <w:r w:rsidR="007852FE">
        <w:t>nados mostrados en el Apéndice B.2</w:t>
      </w:r>
      <w:r w:rsidR="008627CA">
        <w:t xml:space="preserve">, tienen </w:t>
      </w:r>
      <w:r w:rsidR="007852FE">
        <w:t>dos guiones medios</w:t>
      </w:r>
      <w:r w:rsidR="008627CA">
        <w:t xml:space="preserve"> donde se agrega el delimitador y los simbolos $$ que determinan el l</w:t>
      </w:r>
      <w:ins w:id="332" w:author="Profesor" w:date="2017-07-19T15:30:00Z">
        <w:r w:rsidR="00DD2864">
          <w:t>í</w:t>
        </w:r>
      </w:ins>
      <w:del w:id="333" w:author="Profesor" w:date="2017-07-19T15:30:00Z">
        <w:r w:rsidR="008627CA" w:rsidDel="00DD2864">
          <w:delText>i</w:delText>
        </w:r>
      </w:del>
      <w:r w:rsidR="008627CA">
        <w:t>mite</w:t>
      </w:r>
      <w:ins w:id="334" w:author="Profesor" w:date="2017-07-19T15:30:00Z">
        <w:r w:rsidR="00DD2864">
          <w:t>.</w:t>
        </w:r>
      </w:ins>
      <w:del w:id="335" w:author="Profesor" w:date="2017-07-19T15:30:00Z">
        <w:r w:rsidR="008627CA" w:rsidDel="00DD2864">
          <w:delText>,</w:delText>
        </w:r>
      </w:del>
      <w:r w:rsidR="008627CA">
        <w:t xml:space="preserve"> </w:t>
      </w:r>
      <w:del w:id="336" w:author="Profesor" w:date="2017-07-19T15:30:00Z">
        <w:r w:rsidR="008627CA" w:rsidDel="00DD2864">
          <w:delText>e</w:delText>
        </w:r>
      </w:del>
      <w:ins w:id="337" w:author="Profesor" w:date="2017-07-19T15:30:00Z">
        <w:r w:rsidR="00DD2864">
          <w:t>E</w:t>
        </w:r>
      </w:ins>
      <w:r w:rsidR="008627CA">
        <w:t>s</w:t>
      </w:r>
      <w:r w:rsidR="00944BEC">
        <w:t>to d</w:t>
      </w:r>
      <w:r w:rsidR="00BB366A">
        <w:t>ebido a que en el Apéndice B.2.10</w:t>
      </w:r>
      <w:r w:rsidR="006A5186">
        <w:t xml:space="preserve"> se muestra un código en XML</w:t>
      </w:r>
      <w:ins w:id="338" w:author="Profesor" w:date="2017-07-19T15:30:00Z">
        <w:r w:rsidR="00DD2864">
          <w:t>,</w:t>
        </w:r>
      </w:ins>
      <w:r w:rsidR="006A5186">
        <w:t xml:space="preserve"> el cual utiliza Apache ant y con ello conseguimos ejecutar muchos scripts sin necesidad de estar uno por uno</w:t>
      </w:r>
      <w:ins w:id="339" w:author="Profesor" w:date="2017-07-19T15:30:00Z">
        <w:r w:rsidR="00DD2864">
          <w:t>.</w:t>
        </w:r>
      </w:ins>
      <w:del w:id="340" w:author="Profesor" w:date="2017-07-19T15:30:00Z">
        <w:r w:rsidR="006A5186" w:rsidDel="00DD2864">
          <w:delText>,</w:delText>
        </w:r>
      </w:del>
      <w:r w:rsidR="006A5186">
        <w:t xml:space="preserve"> </w:t>
      </w:r>
      <w:del w:id="341" w:author="Profesor" w:date="2017-07-19T15:30:00Z">
        <w:r w:rsidR="006A5186" w:rsidDel="00DD2864">
          <w:delText>e</w:delText>
        </w:r>
      </w:del>
      <w:ins w:id="342" w:author="Profesor" w:date="2017-07-19T15:30:00Z">
        <w:r w:rsidR="00DD2864">
          <w:t>E</w:t>
        </w:r>
      </w:ins>
      <w:r w:rsidR="006A5186">
        <w:t>n este caso</w:t>
      </w:r>
      <w:ins w:id="343" w:author="Profesor" w:date="2017-07-19T15:30:00Z">
        <w:r w:rsidR="00DD2864">
          <w:t>,</w:t>
        </w:r>
      </w:ins>
      <w:r w:rsidR="006A5186">
        <w:t xml:space="preserve"> este XML</w:t>
      </w:r>
      <w:ins w:id="344" w:author="Profesor" w:date="2017-07-19T15:30:00Z">
        <w:r w:rsidR="00DD2864">
          <w:t>,</w:t>
        </w:r>
      </w:ins>
      <w:r w:rsidR="006A5186">
        <w:t xml:space="preserve"> realiza dos funciones</w:t>
      </w:r>
      <w:ins w:id="345" w:author="Profesor" w:date="2017-07-19T15:31:00Z">
        <w:r w:rsidR="00DD2864">
          <w:t>:</w:t>
        </w:r>
      </w:ins>
      <w:del w:id="346" w:author="Profesor" w:date="2017-07-19T15:31:00Z">
        <w:r w:rsidR="006A5186" w:rsidDel="00DD2864">
          <w:delText>,</w:delText>
        </w:r>
      </w:del>
      <w:r w:rsidR="006A5186">
        <w:t xml:space="preserve"> la primer</w:t>
      </w:r>
      <w:ins w:id="347" w:author="Profesor" w:date="2017-07-19T15:31:00Z">
        <w:r w:rsidR="00DD2864">
          <w:t>a</w:t>
        </w:r>
      </w:ins>
      <w:r w:rsidR="006A5186">
        <w:t>, elimina todo de la base de datos</w:t>
      </w:r>
      <w:ins w:id="348" w:author="Profesor" w:date="2017-07-19T15:31:00Z">
        <w:r w:rsidR="00DD2864">
          <w:t xml:space="preserve"> e </w:t>
        </w:r>
      </w:ins>
      <w:del w:id="349" w:author="Profesor" w:date="2017-07-19T15:31:00Z">
        <w:r w:rsidR="006A5186" w:rsidDel="00DD2864">
          <w:delText xml:space="preserve">, </w:delText>
        </w:r>
      </w:del>
      <w:r w:rsidR="006A5186">
        <w:t>incializa la base de datos</w:t>
      </w:r>
      <w:ins w:id="350" w:author="Profesor" w:date="2017-07-19T15:31:00Z">
        <w:r w:rsidR="00DD2864">
          <w:t xml:space="preserve">; </w:t>
        </w:r>
      </w:ins>
      <w:del w:id="351" w:author="Profesor" w:date="2017-07-19T15:31:00Z">
        <w:r w:rsidR="006A5186" w:rsidDel="00DD2864">
          <w:delText xml:space="preserve">, y </w:delText>
        </w:r>
      </w:del>
      <w:r w:rsidR="006A5186">
        <w:t>la segunda</w:t>
      </w:r>
      <w:ins w:id="352" w:author="Profesor" w:date="2017-07-19T15:31:00Z">
        <w:r w:rsidR="00DD2864">
          <w:t xml:space="preserve">, </w:t>
        </w:r>
      </w:ins>
      <w:del w:id="353" w:author="Profesor" w:date="2017-07-19T15:31:00Z">
        <w:r w:rsidR="006A5186" w:rsidDel="00DD2864">
          <w:delText xml:space="preserve"> </w:delText>
        </w:r>
      </w:del>
      <w:r w:rsidR="006A5186">
        <w:t>únicamente ejecuta todos los scripts</w:t>
      </w:r>
      <w:ins w:id="354" w:author="Profesor" w:date="2017-07-19T15:31:00Z">
        <w:r w:rsidR="00DD2864">
          <w:t xml:space="preserve">. Por esta razón, </w:t>
        </w:r>
      </w:ins>
      <w:del w:id="355" w:author="Profesor" w:date="2017-07-19T15:31:00Z">
        <w:r w:rsidR="006A5186" w:rsidDel="00DD2864">
          <w:delText xml:space="preserve">, es por ellos que </w:delText>
        </w:r>
      </w:del>
      <w:r w:rsidR="006A5186">
        <w:t xml:space="preserve">en </w:t>
      </w:r>
      <w:del w:id="356" w:author="Profesor" w:date="2017-07-19T15:31:00Z">
        <w:r w:rsidR="006A5186" w:rsidDel="00DD2864">
          <w:delText>mi</w:delText>
        </w:r>
      </w:del>
      <w:ins w:id="357" w:author="Profesor" w:date="2017-07-19T15:31:00Z">
        <w:r w:rsidR="00DD2864">
          <w:t>el</w:t>
        </w:r>
      </w:ins>
      <w:r w:rsidR="006A5186">
        <w:t xml:space="preserve"> proyecto </w:t>
      </w:r>
      <w:ins w:id="358" w:author="Profesor" w:date="2017-07-19T15:31:00Z">
        <w:r w:rsidR="00DD2864">
          <w:t xml:space="preserve">se tiene </w:t>
        </w:r>
      </w:ins>
      <w:del w:id="359" w:author="Profesor" w:date="2017-07-19T15:32:00Z">
        <w:r w:rsidR="006A5186" w:rsidDel="00DD2864">
          <w:delText>tengo</w:delText>
        </w:r>
      </w:del>
      <w:r w:rsidR="006A5186">
        <w:t xml:space="preserve"> una carpeta SQL con todo lo relacionado a la base de datos y numerada dependiendo de que tipo de acción tenga en la base de datos</w:t>
      </w:r>
      <w:ins w:id="360" w:author="Profesor" w:date="2017-07-19T15:32:00Z">
        <w:r w:rsidR="00DD2864">
          <w:t xml:space="preserve">. </w:t>
        </w:r>
      </w:ins>
      <w:del w:id="361" w:author="Profesor" w:date="2017-07-19T15:32:00Z">
        <w:r w:rsidR="006A5186" w:rsidDel="00DD2864">
          <w:delText>, p</w:delText>
        </w:r>
      </w:del>
      <w:ins w:id="362" w:author="Profesor" w:date="2017-07-19T15:32:00Z">
        <w:r w:rsidR="00DD2864">
          <w:t>P</w:t>
        </w:r>
      </w:ins>
      <w:r w:rsidR="006A5186">
        <w:t>or ej</w:t>
      </w:r>
      <w:ins w:id="363" w:author="Profesor" w:date="2017-07-19T15:32:00Z">
        <w:r w:rsidR="00DD2864">
          <w:t>e</w:t>
        </w:r>
      </w:ins>
      <w:r w:rsidR="006A5186">
        <w:t>mplo</w:t>
      </w:r>
      <w:ins w:id="364" w:author="Profesor" w:date="2017-07-19T15:32:00Z">
        <w:r w:rsidR="00DD2864">
          <w:t xml:space="preserve">, </w:t>
        </w:r>
      </w:ins>
      <w:del w:id="365" w:author="Profesor" w:date="2017-07-19T15:32:00Z">
        <w:r w:rsidR="006A5186" w:rsidDel="00DD2864">
          <w:delText>: L</w:delText>
        </w:r>
      </w:del>
      <w:ins w:id="366" w:author="Profesor" w:date="2017-07-19T15:32:00Z">
        <w:r w:rsidR="00DD2864">
          <w:t>l</w:t>
        </w:r>
      </w:ins>
      <w:r w:rsidR="006A5186">
        <w:t>os procedimientos amacenados son todos ellos que están numerados con un 400, los que empiezan con 0 son creaciones de tablas y los 900 son inserciones en las tablas</w:t>
      </w:r>
      <w:r w:rsidR="003D7B9C">
        <w:t xml:space="preserve">, esto se puede ver en la </w:t>
      </w:r>
      <w:ins w:id="367" w:author="Profesor" w:date="2017-07-19T15:32:00Z">
        <w:r w:rsidR="00DD2864">
          <w:t>F</w:t>
        </w:r>
      </w:ins>
      <w:del w:id="368" w:author="Profesor" w:date="2017-07-19T15:32:00Z">
        <w:r w:rsidR="003D7B9C" w:rsidDel="00DD2864">
          <w:delText>f</w:delText>
        </w:r>
      </w:del>
      <w:r w:rsidR="003D7B9C">
        <w:t>igura 11</w:t>
      </w:r>
      <w:r w:rsidR="006A5186">
        <w:t>. Recordemos que el orden de ejecución es importante debido a las llaves foráneas.</w:t>
      </w:r>
    </w:p>
    <w:p w14:paraId="4441E579" w14:textId="2694A7DB" w:rsidR="006A5186" w:rsidRDefault="006A5186" w:rsidP="006A5186">
      <w:pPr>
        <w:jc w:val="both"/>
      </w:pPr>
    </w:p>
    <w:p w14:paraId="5743605E" w14:textId="77777777" w:rsidR="006A5186" w:rsidRDefault="006A5186" w:rsidP="006A5186">
      <w:pPr>
        <w:jc w:val="both"/>
        <w:rPr>
          <w:noProof/>
        </w:rPr>
      </w:pPr>
    </w:p>
    <w:p w14:paraId="2AD6A2DB" w14:textId="77777777" w:rsidR="006A5186" w:rsidRDefault="006A5186" w:rsidP="006A5186">
      <w:pPr>
        <w:keepNext/>
        <w:jc w:val="center"/>
      </w:pPr>
      <w:r>
        <w:rPr>
          <w:noProof/>
          <w:lang w:eastAsia="es-MX"/>
        </w:rPr>
        <w:lastRenderedPageBreak/>
        <w:drawing>
          <wp:inline distT="0" distB="0" distL="0" distR="0" wp14:anchorId="0366646B" wp14:editId="1C591B9D">
            <wp:extent cx="4215161" cy="1954713"/>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514" t="17435" r="42775" b="46512"/>
                    <a:stretch/>
                  </pic:blipFill>
                  <pic:spPr bwMode="auto">
                    <a:xfrm>
                      <a:off x="0" y="0"/>
                      <a:ext cx="4222034" cy="1957900"/>
                    </a:xfrm>
                    <a:prstGeom prst="rect">
                      <a:avLst/>
                    </a:prstGeom>
                    <a:ln>
                      <a:noFill/>
                    </a:ln>
                    <a:extLst>
                      <a:ext uri="{53640926-AAD7-44D8-BBD7-CCE9431645EC}">
                        <a14:shadowObscured xmlns:a14="http://schemas.microsoft.com/office/drawing/2010/main"/>
                      </a:ext>
                    </a:extLst>
                  </pic:spPr>
                </pic:pic>
              </a:graphicData>
            </a:graphic>
          </wp:inline>
        </w:drawing>
      </w:r>
    </w:p>
    <w:p w14:paraId="07328208" w14:textId="57C1DF65" w:rsidR="006A5186" w:rsidRDefault="006A5186" w:rsidP="006A5186">
      <w:pPr>
        <w:pStyle w:val="Descripcin"/>
      </w:pPr>
      <w:r>
        <w:t xml:space="preserve">Figura </w:t>
      </w:r>
      <w:fldSimple w:instr=" SEQ Figura \* ARABIC ">
        <w:r w:rsidR="0010699F">
          <w:rPr>
            <w:noProof/>
          </w:rPr>
          <w:t>11</w:t>
        </w:r>
      </w:fldSimple>
      <w:ins w:id="369" w:author="Profesor" w:date="2017-07-19T15:33:00Z">
        <w:r w:rsidR="00DD2864">
          <w:t>.</w:t>
        </w:r>
      </w:ins>
      <w:r>
        <w:t xml:space="preserve"> Captura de pantalla que muestra la numeración que se sigue para la ejecución de todos los scripts por medio de </w:t>
      </w:r>
      <w:del w:id="370" w:author="Profesor" w:date="2017-07-19T15:33:00Z">
        <w:r w:rsidDel="00DD2864">
          <w:delText>a</w:delText>
        </w:r>
      </w:del>
      <w:ins w:id="371" w:author="Profesor" w:date="2017-07-19T15:33:00Z">
        <w:r w:rsidR="00DD2864">
          <w:t>A</w:t>
        </w:r>
      </w:ins>
      <w:r>
        <w:t xml:space="preserve">pache </w:t>
      </w:r>
      <w:del w:id="372" w:author="Profesor" w:date="2017-07-19T15:33:00Z">
        <w:r w:rsidDel="00DD2864">
          <w:delText>a</w:delText>
        </w:r>
      </w:del>
      <w:ins w:id="373" w:author="Profesor" w:date="2017-07-19T15:33:00Z">
        <w:r w:rsidR="00DD2864">
          <w:t>A</w:t>
        </w:r>
      </w:ins>
      <w:r>
        <w:t>nt.</w:t>
      </w:r>
    </w:p>
    <w:p w14:paraId="2FF8417E" w14:textId="6567D973" w:rsidR="006A5186" w:rsidRDefault="006A5186" w:rsidP="00B25E47"/>
    <w:p w14:paraId="74C093E0" w14:textId="22731547" w:rsidR="00B25E47" w:rsidRDefault="00B25E47" w:rsidP="00B25E47">
      <w:pPr>
        <w:jc w:val="both"/>
        <w:rPr>
          <w:sz w:val="24"/>
        </w:rPr>
      </w:pPr>
      <w:r>
        <w:tab/>
      </w:r>
      <w:r>
        <w:rPr>
          <w:sz w:val="24"/>
        </w:rPr>
        <w:t>En cada una de las tablas de la base de datos se crearon sus procedimientos almacenados básicos para realizar el manejo de datos en ellas</w:t>
      </w:r>
      <w:ins w:id="374" w:author="Profesor" w:date="2017-07-19T15:33:00Z">
        <w:r w:rsidR="00DD2864">
          <w:rPr>
            <w:sz w:val="24"/>
          </w:rPr>
          <w:t>.</w:t>
        </w:r>
      </w:ins>
      <w:del w:id="375" w:author="Profesor" w:date="2017-07-19T15:33:00Z">
        <w:r w:rsidDel="00DD2864">
          <w:rPr>
            <w:sz w:val="24"/>
          </w:rPr>
          <w:delText>,</w:delText>
        </w:r>
      </w:del>
      <w:r>
        <w:rPr>
          <w:sz w:val="24"/>
        </w:rPr>
        <w:t xml:space="preserve"> </w:t>
      </w:r>
      <w:del w:id="376" w:author="Profesor" w:date="2017-07-19T15:33:00Z">
        <w:r w:rsidDel="00DD2864">
          <w:rPr>
            <w:sz w:val="24"/>
          </w:rPr>
          <w:delText>e</w:delText>
        </w:r>
      </w:del>
      <w:ins w:id="377" w:author="Profesor" w:date="2017-07-19T15:33:00Z">
        <w:r w:rsidR="00DD2864">
          <w:rPr>
            <w:sz w:val="24"/>
          </w:rPr>
          <w:t>E</w:t>
        </w:r>
      </w:ins>
      <w:r>
        <w:rPr>
          <w:sz w:val="24"/>
        </w:rPr>
        <w:t xml:space="preserve">stos procedimientos almacenados cumplen la función del CRUD (Create, Read, Update y Delete), con sus siglas en ingles </w:t>
      </w:r>
      <w:r w:rsidR="00944BEC">
        <w:rPr>
          <w:sz w:val="24"/>
        </w:rPr>
        <w:t xml:space="preserve">que </w:t>
      </w:r>
      <w:r>
        <w:rPr>
          <w:sz w:val="24"/>
        </w:rPr>
        <w:t>significa</w:t>
      </w:r>
      <w:r w:rsidR="00944BEC">
        <w:rPr>
          <w:sz w:val="24"/>
        </w:rPr>
        <w:t>n: C</w:t>
      </w:r>
      <w:r>
        <w:rPr>
          <w:sz w:val="24"/>
        </w:rPr>
        <w:t>rear (insertar), leer (seleccionar), modificar y eliminar</w:t>
      </w:r>
      <w:ins w:id="378" w:author="Profesor" w:date="2017-07-19T15:33:00Z">
        <w:r w:rsidR="00DD2864">
          <w:rPr>
            <w:sz w:val="24"/>
          </w:rPr>
          <w:t xml:space="preserve">. </w:t>
        </w:r>
      </w:ins>
      <w:del w:id="379" w:author="Profesor" w:date="2017-07-19T15:33:00Z">
        <w:r w:rsidDel="00DD2864">
          <w:rPr>
            <w:sz w:val="24"/>
          </w:rPr>
          <w:delText xml:space="preserve">, </w:delText>
        </w:r>
        <w:r w:rsidR="00E20EC0" w:rsidDel="00DD2864">
          <w:rPr>
            <w:sz w:val="24"/>
          </w:rPr>
          <w:delText>estos</w:delText>
        </w:r>
      </w:del>
      <w:ins w:id="380" w:author="Profesor" w:date="2017-07-19T15:33:00Z">
        <w:r w:rsidR="00DD2864">
          <w:rPr>
            <w:sz w:val="24"/>
          </w:rPr>
          <w:t>Los</w:t>
        </w:r>
      </w:ins>
      <w:r w:rsidR="00E20EC0">
        <w:rPr>
          <w:sz w:val="24"/>
        </w:rPr>
        <w:t xml:space="preserve"> scripts</w:t>
      </w:r>
      <w:r w:rsidR="00944BEC">
        <w:rPr>
          <w:sz w:val="24"/>
        </w:rPr>
        <w:t xml:space="preserve"> </w:t>
      </w:r>
      <w:r>
        <w:rPr>
          <w:sz w:val="24"/>
        </w:rPr>
        <w:t>se puede</w:t>
      </w:r>
      <w:ins w:id="381" w:author="Profesor" w:date="2017-07-19T15:34:00Z">
        <w:r w:rsidR="00DD2864">
          <w:rPr>
            <w:sz w:val="24"/>
          </w:rPr>
          <w:t>n</w:t>
        </w:r>
      </w:ins>
      <w:r>
        <w:rPr>
          <w:sz w:val="24"/>
        </w:rPr>
        <w:t xml:space="preserve"> ver </w:t>
      </w:r>
      <w:r w:rsidR="00944BEC">
        <w:rPr>
          <w:sz w:val="24"/>
        </w:rPr>
        <w:t>Apéndice B.</w:t>
      </w:r>
      <w:r>
        <w:rPr>
          <w:sz w:val="24"/>
        </w:rPr>
        <w:t>2</w:t>
      </w:r>
      <w:r w:rsidR="00944BEC">
        <w:rPr>
          <w:sz w:val="24"/>
        </w:rPr>
        <w:t>.1 al B.2.4</w:t>
      </w:r>
      <w:del w:id="382" w:author="Profesor" w:date="2017-07-19T15:34:00Z">
        <w:r w:rsidR="00E20EC0" w:rsidDel="00DD2864">
          <w:rPr>
            <w:sz w:val="24"/>
          </w:rPr>
          <w:delText>.</w:delText>
        </w:r>
      </w:del>
      <w:ins w:id="383" w:author="Profesor" w:date="2017-07-19T15:34:00Z">
        <w:r w:rsidR="00DD2864">
          <w:rPr>
            <w:sz w:val="24"/>
          </w:rPr>
          <w:t>,</w:t>
        </w:r>
      </w:ins>
      <w:r w:rsidR="00E20EC0">
        <w:rPr>
          <w:sz w:val="24"/>
        </w:rPr>
        <w:t xml:space="preserve"> </w:t>
      </w:r>
      <w:del w:id="384" w:author="Profesor" w:date="2017-07-19T15:34:00Z">
        <w:r w:rsidR="00E20EC0" w:rsidDel="00DD2864">
          <w:rPr>
            <w:sz w:val="24"/>
          </w:rPr>
          <w:delText>Unicamente se muestran</w:delText>
        </w:r>
      </w:del>
      <w:ins w:id="385" w:author="Profesor" w:date="2017-07-19T15:34:00Z">
        <w:r w:rsidR="00DD2864">
          <w:rPr>
            <w:sz w:val="24"/>
          </w:rPr>
          <w:t>que muestran, únicamente,</w:t>
        </w:r>
      </w:ins>
      <w:r w:rsidR="00E20EC0">
        <w:rPr>
          <w:sz w:val="24"/>
        </w:rPr>
        <w:t xml:space="preserve"> los cuatro procedimientos almacenados para el manejo de datos de la tabla cuenta debido al gran espacio que ocuparía agregar los demas. </w:t>
      </w:r>
      <w:r>
        <w:rPr>
          <w:sz w:val="24"/>
        </w:rPr>
        <w:t>La si</w:t>
      </w:r>
      <w:del w:id="386" w:author="Profesor" w:date="2017-07-19T15:34:00Z">
        <w:r w:rsidDel="00DD2864">
          <w:rPr>
            <w:sz w:val="24"/>
          </w:rPr>
          <w:delText>s</w:delText>
        </w:r>
      </w:del>
      <w:r>
        <w:rPr>
          <w:sz w:val="24"/>
        </w:rPr>
        <w:t xml:space="preserve">ntaxis que </w:t>
      </w:r>
      <w:r w:rsidR="00944BEC">
        <w:rPr>
          <w:sz w:val="24"/>
        </w:rPr>
        <w:t xml:space="preserve">se utiliza para realizar estos </w:t>
      </w:r>
      <w:r>
        <w:rPr>
          <w:sz w:val="24"/>
        </w:rPr>
        <w:t>procedimientos almacenados son de conocimientos básicos para un programador, es por ello que no se entrar</w:t>
      </w:r>
      <w:ins w:id="387" w:author="Profesor" w:date="2017-07-19T15:35:00Z">
        <w:r w:rsidR="00DD2864">
          <w:rPr>
            <w:sz w:val="24"/>
          </w:rPr>
          <w:t>á</w:t>
        </w:r>
      </w:ins>
      <w:del w:id="388" w:author="Profesor" w:date="2017-07-19T15:35:00Z">
        <w:r w:rsidDel="00DD2864">
          <w:rPr>
            <w:sz w:val="24"/>
          </w:rPr>
          <w:delText>a</w:delText>
        </w:r>
      </w:del>
      <w:r>
        <w:rPr>
          <w:sz w:val="24"/>
        </w:rPr>
        <w:t xml:space="preserve"> mucho en detalle sobre </w:t>
      </w:r>
      <w:del w:id="389" w:author="Profesor" w:date="2017-07-19T15:35:00Z">
        <w:r w:rsidDel="00DD2864">
          <w:rPr>
            <w:sz w:val="24"/>
          </w:rPr>
          <w:delText>e</w:delText>
        </w:r>
      </w:del>
      <w:ins w:id="390" w:author="Profesor" w:date="2017-07-19T15:35:00Z">
        <w:r w:rsidR="00DD2864">
          <w:rPr>
            <w:sz w:val="24"/>
          </w:rPr>
          <w:t>é</w:t>
        </w:r>
      </w:ins>
      <w:r>
        <w:rPr>
          <w:sz w:val="24"/>
        </w:rPr>
        <w:t>stos.</w:t>
      </w:r>
    </w:p>
    <w:p w14:paraId="31C778E8" w14:textId="1A2DDD34" w:rsidR="00B25E47" w:rsidRDefault="00B25E47" w:rsidP="00B25E47">
      <w:pPr>
        <w:jc w:val="both"/>
        <w:rPr>
          <w:sz w:val="24"/>
        </w:rPr>
      </w:pPr>
      <w:r>
        <w:rPr>
          <w:sz w:val="24"/>
        </w:rPr>
        <w:tab/>
        <w:t>Para los procedimientos almacenados que realizan b</w:t>
      </w:r>
      <w:ins w:id="391" w:author="Profesor" w:date="2017-07-19T15:35:00Z">
        <w:r w:rsidR="00DD2864">
          <w:rPr>
            <w:sz w:val="24"/>
          </w:rPr>
          <w:t>ú</w:t>
        </w:r>
      </w:ins>
      <w:del w:id="392" w:author="Profesor" w:date="2017-07-19T15:35:00Z">
        <w:r w:rsidDel="00DD2864">
          <w:rPr>
            <w:sz w:val="24"/>
          </w:rPr>
          <w:delText>u</w:delText>
        </w:r>
      </w:del>
      <w:r>
        <w:rPr>
          <w:sz w:val="24"/>
        </w:rPr>
        <w:t>squedas de la clase Estanter</w:t>
      </w:r>
      <w:ins w:id="393" w:author="Profesor" w:date="2017-07-19T15:35:00Z">
        <w:r w:rsidR="00DD2864">
          <w:rPr>
            <w:sz w:val="24"/>
          </w:rPr>
          <w:t>í</w:t>
        </w:r>
      </w:ins>
      <w:del w:id="394" w:author="Profesor" w:date="2017-07-19T15:35:00Z">
        <w:r w:rsidDel="00DD2864">
          <w:rPr>
            <w:sz w:val="24"/>
          </w:rPr>
          <w:delText>i</w:delText>
        </w:r>
      </w:del>
      <w:r>
        <w:rPr>
          <w:sz w:val="24"/>
        </w:rPr>
        <w:t>a, nos adentraremos un poco m</w:t>
      </w:r>
      <w:ins w:id="395" w:author="Profesor" w:date="2017-07-19T15:35:00Z">
        <w:r w:rsidR="00DD2864">
          <w:rPr>
            <w:sz w:val="24"/>
          </w:rPr>
          <w:t>á</w:t>
        </w:r>
      </w:ins>
      <w:del w:id="396" w:author="Profesor" w:date="2017-07-19T15:35:00Z">
        <w:r w:rsidDel="00DD2864">
          <w:rPr>
            <w:sz w:val="24"/>
          </w:rPr>
          <w:delText>a</w:delText>
        </w:r>
      </w:del>
      <w:r>
        <w:rPr>
          <w:sz w:val="24"/>
        </w:rPr>
        <w:t xml:space="preserve">s, debido a que tienen </w:t>
      </w:r>
      <w:del w:id="397" w:author="Profesor" w:date="2017-07-19T15:35:00Z">
        <w:r w:rsidDel="00DD2864">
          <w:rPr>
            <w:sz w:val="24"/>
          </w:rPr>
          <w:delText>un poco mas</w:delText>
        </w:r>
      </w:del>
      <w:ins w:id="398" w:author="Profesor" w:date="2017-07-19T15:35:00Z">
        <w:r w:rsidR="00DD2864">
          <w:rPr>
            <w:sz w:val="24"/>
          </w:rPr>
          <w:t>mayor</w:t>
        </w:r>
      </w:ins>
      <w:del w:id="399" w:author="Profesor" w:date="2017-07-19T15:35:00Z">
        <w:r w:rsidDel="00DD2864">
          <w:rPr>
            <w:sz w:val="24"/>
          </w:rPr>
          <w:delText xml:space="preserve"> de</w:delText>
        </w:r>
      </w:del>
      <w:r>
        <w:rPr>
          <w:sz w:val="24"/>
        </w:rPr>
        <w:t xml:space="preserve"> complejidad.</w:t>
      </w:r>
    </w:p>
    <w:p w14:paraId="1EDC30BB" w14:textId="7F327DA5" w:rsidR="00B25E47" w:rsidRDefault="00B25E47" w:rsidP="00B25E47">
      <w:pPr>
        <w:jc w:val="both"/>
        <w:rPr>
          <w:sz w:val="24"/>
        </w:rPr>
      </w:pPr>
    </w:p>
    <w:p w14:paraId="4F0B314E" w14:textId="0C41E1B0" w:rsidR="00CD2400" w:rsidRDefault="00DD2864" w:rsidP="00B25E47">
      <w:pPr>
        <w:jc w:val="both"/>
        <w:rPr>
          <w:sz w:val="24"/>
        </w:rPr>
      </w:pPr>
      <w:ins w:id="400" w:author="Profesor" w:date="2017-07-19T15:35:00Z">
        <w:r>
          <w:rPr>
            <w:sz w:val="24"/>
          </w:rPr>
          <w:t xml:space="preserve">Los </w:t>
        </w:r>
      </w:ins>
      <w:del w:id="401" w:author="Profesor" w:date="2017-07-19T15:35:00Z">
        <w:r w:rsidR="00CD2400" w:rsidRPr="00B25E47" w:rsidDel="00DD2864">
          <w:rPr>
            <w:sz w:val="24"/>
          </w:rPr>
          <w:delText>P</w:delText>
        </w:r>
      </w:del>
      <w:ins w:id="402" w:author="Profesor" w:date="2017-07-19T15:35:00Z">
        <w:r>
          <w:rPr>
            <w:sz w:val="24"/>
          </w:rPr>
          <w:t>p</w:t>
        </w:r>
      </w:ins>
      <w:r w:rsidR="00CD2400" w:rsidRPr="00B25E47">
        <w:rPr>
          <w:sz w:val="24"/>
        </w:rPr>
        <w:t>rocedimiento</w:t>
      </w:r>
      <w:r w:rsidR="00CD2400">
        <w:rPr>
          <w:sz w:val="24"/>
        </w:rPr>
        <w:t>s</w:t>
      </w:r>
      <w:r w:rsidR="00CD2400" w:rsidRPr="00B25E47">
        <w:rPr>
          <w:sz w:val="24"/>
        </w:rPr>
        <w:t xml:space="preserve"> almacenado</w:t>
      </w:r>
      <w:r w:rsidR="00CD2400">
        <w:rPr>
          <w:sz w:val="24"/>
        </w:rPr>
        <w:t>s que realizan las</w:t>
      </w:r>
      <w:r w:rsidR="00CD2400" w:rsidRPr="00B25E47">
        <w:rPr>
          <w:sz w:val="24"/>
        </w:rPr>
        <w:t xml:space="preserve"> </w:t>
      </w:r>
      <w:r w:rsidR="00CD2400">
        <w:rPr>
          <w:sz w:val="24"/>
        </w:rPr>
        <w:t>b</w:t>
      </w:r>
      <w:ins w:id="403" w:author="Profesor" w:date="2017-07-19T15:35:00Z">
        <w:r>
          <w:rPr>
            <w:sz w:val="24"/>
          </w:rPr>
          <w:t>ús</w:t>
        </w:r>
      </w:ins>
      <w:del w:id="404" w:author="Profesor" w:date="2017-07-19T15:35:00Z">
        <w:r w:rsidR="00CD2400" w:rsidDel="00DD2864">
          <w:rPr>
            <w:sz w:val="24"/>
          </w:rPr>
          <w:delText>u</w:delText>
        </w:r>
      </w:del>
      <w:r w:rsidR="00CD2400">
        <w:rPr>
          <w:sz w:val="24"/>
        </w:rPr>
        <w:t>squedas</w:t>
      </w:r>
      <w:ins w:id="405" w:author="Profesor" w:date="2017-07-19T15:35:00Z">
        <w:r>
          <w:rPr>
            <w:sz w:val="24"/>
          </w:rPr>
          <w:t xml:space="preserve"> son los siguientes:</w:t>
        </w:r>
      </w:ins>
    </w:p>
    <w:p w14:paraId="53F02157" w14:textId="393ADBBA" w:rsidR="00B25E47" w:rsidRPr="00E20EC0" w:rsidRDefault="00CD2400" w:rsidP="00B25E47">
      <w:pPr>
        <w:pStyle w:val="Prrafodelista"/>
        <w:numPr>
          <w:ilvl w:val="0"/>
          <w:numId w:val="24"/>
        </w:numPr>
        <w:jc w:val="both"/>
        <w:rPr>
          <w:b/>
          <w:sz w:val="24"/>
        </w:rPr>
      </w:pPr>
      <w:r w:rsidRPr="00E20EC0">
        <w:rPr>
          <w:b/>
          <w:sz w:val="24"/>
        </w:rPr>
        <w:t>E</w:t>
      </w:r>
      <w:r w:rsidR="00B25E47" w:rsidRPr="00E20EC0">
        <w:rPr>
          <w:b/>
          <w:sz w:val="24"/>
        </w:rPr>
        <w:t>n todos los atributos</w:t>
      </w:r>
      <w:r w:rsidR="00E20EC0" w:rsidRPr="00E20EC0">
        <w:rPr>
          <w:b/>
          <w:sz w:val="24"/>
        </w:rPr>
        <w:t>:</w:t>
      </w:r>
    </w:p>
    <w:p w14:paraId="5DDEC98E" w14:textId="1F3CA5E7" w:rsidR="00B25E47" w:rsidRDefault="00B25E47" w:rsidP="00B25E47">
      <w:pPr>
        <w:pStyle w:val="Prrafodelista"/>
        <w:jc w:val="both"/>
        <w:rPr>
          <w:sz w:val="24"/>
        </w:rPr>
      </w:pPr>
      <w:r w:rsidRPr="00B25E47">
        <w:rPr>
          <w:sz w:val="24"/>
        </w:rPr>
        <w:t xml:space="preserve">Este procedimiento almacenado lo que realiza </w:t>
      </w:r>
      <w:r>
        <w:rPr>
          <w:sz w:val="24"/>
        </w:rPr>
        <w:t xml:space="preserve">es una búsqueda de palabras dentro de la descripción, </w:t>
      </w:r>
      <w:r w:rsidR="00E20EC0">
        <w:rPr>
          <w:sz w:val="24"/>
        </w:rPr>
        <w:t>y</w:t>
      </w:r>
      <w:r>
        <w:rPr>
          <w:sz w:val="24"/>
        </w:rPr>
        <w:t xml:space="preserve"> la dirección de</w:t>
      </w:r>
      <w:r w:rsidR="00CD2400">
        <w:rPr>
          <w:sz w:val="24"/>
        </w:rPr>
        <w:t>l reporte</w:t>
      </w:r>
      <w:ins w:id="406" w:author="Profesor" w:date="2017-07-19T15:37:00Z">
        <w:r w:rsidR="00196C60">
          <w:rPr>
            <w:sz w:val="24"/>
          </w:rPr>
          <w:t>. Adem</w:t>
        </w:r>
      </w:ins>
      <w:ins w:id="407" w:author="Profesor" w:date="2017-07-19T15:38:00Z">
        <w:r w:rsidR="00196C60">
          <w:rPr>
            <w:sz w:val="24"/>
          </w:rPr>
          <w:t xml:space="preserve">ás, </w:t>
        </w:r>
      </w:ins>
      <w:del w:id="408" w:author="Profesor" w:date="2017-07-19T15:38:00Z">
        <w:r w:rsidR="00CD2400" w:rsidDel="00196C60">
          <w:rPr>
            <w:sz w:val="24"/>
          </w:rPr>
          <w:delText xml:space="preserve">, </w:delText>
        </w:r>
      </w:del>
      <w:r w:rsidR="00CD2400">
        <w:rPr>
          <w:sz w:val="24"/>
        </w:rPr>
        <w:t>realiza búsqueda por fec</w:t>
      </w:r>
      <w:r w:rsidR="00E20EC0">
        <w:rPr>
          <w:sz w:val="24"/>
        </w:rPr>
        <w:t xml:space="preserve">ha y </w:t>
      </w:r>
      <w:r w:rsidR="00CD2400">
        <w:rPr>
          <w:sz w:val="24"/>
        </w:rPr>
        <w:t xml:space="preserve">por nombre de un perfil. </w:t>
      </w:r>
    </w:p>
    <w:p w14:paraId="0FEA6C94" w14:textId="77777777" w:rsidR="00CD2400" w:rsidRDefault="00CD2400" w:rsidP="00B25E47">
      <w:pPr>
        <w:pStyle w:val="Prrafodelista"/>
        <w:jc w:val="both"/>
        <w:rPr>
          <w:sz w:val="24"/>
        </w:rPr>
      </w:pPr>
    </w:p>
    <w:p w14:paraId="539DF72E" w14:textId="2E806C23" w:rsidR="00CD2400" w:rsidRPr="00E20EC0" w:rsidRDefault="00CD2400" w:rsidP="00CD2400">
      <w:pPr>
        <w:pStyle w:val="Prrafodelista"/>
        <w:numPr>
          <w:ilvl w:val="0"/>
          <w:numId w:val="24"/>
        </w:numPr>
        <w:jc w:val="both"/>
        <w:rPr>
          <w:b/>
          <w:sz w:val="24"/>
        </w:rPr>
      </w:pPr>
      <w:r w:rsidRPr="00E20EC0">
        <w:rPr>
          <w:b/>
          <w:sz w:val="24"/>
        </w:rPr>
        <w:t>En todos los atributos, pero dentro de un radio desde la ubicación de un perfil</w:t>
      </w:r>
      <w:r w:rsidR="00E20EC0">
        <w:rPr>
          <w:b/>
          <w:sz w:val="24"/>
        </w:rPr>
        <w:t>:</w:t>
      </w:r>
    </w:p>
    <w:p w14:paraId="25A256B4" w14:textId="43624766" w:rsidR="00CD2400" w:rsidRDefault="00CD2400" w:rsidP="00CD2400">
      <w:pPr>
        <w:pStyle w:val="Prrafodelista"/>
        <w:jc w:val="both"/>
        <w:rPr>
          <w:sz w:val="24"/>
        </w:rPr>
      </w:pPr>
      <w:r>
        <w:rPr>
          <w:sz w:val="24"/>
        </w:rPr>
        <w:t>Al igua</w:t>
      </w:r>
      <w:r w:rsidR="00E20EC0">
        <w:rPr>
          <w:sz w:val="24"/>
        </w:rPr>
        <w:t xml:space="preserve">l que el procedimiento anterior, </w:t>
      </w:r>
      <w:r>
        <w:rPr>
          <w:sz w:val="24"/>
        </w:rPr>
        <w:t xml:space="preserve">realiza búsqueda en todos los campos de un reporte y su dirección de </w:t>
      </w:r>
      <w:ins w:id="409" w:author="Profesor" w:date="2017-07-19T15:39:00Z">
        <w:r w:rsidR="00ED0C60">
          <w:rPr>
            <w:sz w:val="24"/>
          </w:rPr>
          <w:t>é</w:t>
        </w:r>
      </w:ins>
      <w:del w:id="410" w:author="Profesor" w:date="2017-07-19T15:39:00Z">
        <w:r w:rsidDel="00ED0C60">
          <w:rPr>
            <w:sz w:val="24"/>
          </w:rPr>
          <w:delText>e</w:delText>
        </w:r>
      </w:del>
      <w:r>
        <w:rPr>
          <w:sz w:val="24"/>
        </w:rPr>
        <w:t>ste</w:t>
      </w:r>
      <w:ins w:id="411" w:author="Profesor" w:date="2017-07-19T15:39:00Z">
        <w:r w:rsidR="00ED0C60">
          <w:rPr>
            <w:sz w:val="24"/>
          </w:rPr>
          <w:t>. P</w:t>
        </w:r>
      </w:ins>
      <w:del w:id="412" w:author="Profesor" w:date="2017-07-19T15:39:00Z">
        <w:r w:rsidDel="00ED0C60">
          <w:rPr>
            <w:sz w:val="24"/>
          </w:rPr>
          <w:delText>, p</w:delText>
        </w:r>
      </w:del>
      <w:r>
        <w:rPr>
          <w:sz w:val="24"/>
        </w:rPr>
        <w:t xml:space="preserve">ero </w:t>
      </w:r>
      <w:ins w:id="413" w:author="Profesor" w:date="2017-07-19T15:39:00Z">
        <w:r w:rsidR="00ED0C60">
          <w:rPr>
            <w:sz w:val="24"/>
          </w:rPr>
          <w:t>a</w:t>
        </w:r>
      </w:ins>
      <w:del w:id="414" w:author="Profesor" w:date="2017-07-19T15:39:00Z">
        <w:r w:rsidDel="00ED0C60">
          <w:rPr>
            <w:sz w:val="24"/>
          </w:rPr>
          <w:delText xml:space="preserve">en </w:delText>
        </w:r>
      </w:del>
      <w:r>
        <w:rPr>
          <w:sz w:val="24"/>
        </w:rPr>
        <w:t>diferencia se tiene que pasar como argumento la latitud y longitud del</w:t>
      </w:r>
      <w:r w:rsidR="00E20EC0">
        <w:rPr>
          <w:sz w:val="24"/>
        </w:rPr>
        <w:t xml:space="preserve"> perfil desde donde se realizará</w:t>
      </w:r>
      <w:r>
        <w:rPr>
          <w:sz w:val="24"/>
        </w:rPr>
        <w:t xml:space="preserve"> la búsqueda y</w:t>
      </w:r>
      <w:ins w:id="415" w:author="Profesor" w:date="2017-07-19T15:40:00Z">
        <w:r w:rsidR="00DC091E">
          <w:rPr>
            <w:sz w:val="24"/>
          </w:rPr>
          <w:t xml:space="preserve">, </w:t>
        </w:r>
      </w:ins>
      <w:del w:id="416" w:author="Profesor" w:date="2017-07-19T15:40:00Z">
        <w:r w:rsidDel="00DC091E">
          <w:rPr>
            <w:sz w:val="24"/>
          </w:rPr>
          <w:delText xml:space="preserve"> </w:delText>
        </w:r>
      </w:del>
      <w:r>
        <w:rPr>
          <w:sz w:val="24"/>
        </w:rPr>
        <w:t>es entonces</w:t>
      </w:r>
      <w:ins w:id="417" w:author="Profesor" w:date="2017-07-19T15:40:00Z">
        <w:r w:rsidR="00DC091E">
          <w:rPr>
            <w:sz w:val="24"/>
          </w:rPr>
          <w:t>,</w:t>
        </w:r>
      </w:ins>
      <w:r>
        <w:rPr>
          <w:sz w:val="24"/>
        </w:rPr>
        <w:t xml:space="preserve"> que </w:t>
      </w:r>
      <w:ins w:id="418" w:author="Profesor" w:date="2017-07-19T15:40:00Z">
        <w:r w:rsidR="00DC091E">
          <w:rPr>
            <w:sz w:val="24"/>
          </w:rPr>
          <w:t xml:space="preserve">se </w:t>
        </w:r>
      </w:ins>
      <w:r>
        <w:rPr>
          <w:sz w:val="24"/>
        </w:rPr>
        <w:t>realiza un c</w:t>
      </w:r>
      <w:ins w:id="419" w:author="Profesor" w:date="2017-07-19T15:40:00Z">
        <w:r w:rsidR="00DC091E">
          <w:rPr>
            <w:sz w:val="24"/>
          </w:rPr>
          <w:t>á</w:t>
        </w:r>
      </w:ins>
      <w:del w:id="420" w:author="Profesor" w:date="2017-07-19T15:40:00Z">
        <w:r w:rsidDel="00DC091E">
          <w:rPr>
            <w:sz w:val="24"/>
          </w:rPr>
          <w:delText>a</w:delText>
        </w:r>
      </w:del>
      <w:r>
        <w:rPr>
          <w:sz w:val="24"/>
        </w:rPr>
        <w:t>lculo con cada uno de las ubicacones de un reporte</w:t>
      </w:r>
      <w:del w:id="421" w:author="Profesor" w:date="2017-07-19T15:40:00Z">
        <w:r w:rsidDel="00DC091E">
          <w:rPr>
            <w:sz w:val="24"/>
          </w:rPr>
          <w:delText xml:space="preserve"> </w:delText>
        </w:r>
        <w:r w:rsidDel="00DC091E">
          <w:rPr>
            <w:sz w:val="24"/>
          </w:rPr>
          <w:lastRenderedPageBreak/>
          <w:delText>p</w:delText>
        </w:r>
      </w:del>
      <w:r>
        <w:rPr>
          <w:sz w:val="24"/>
        </w:rPr>
        <w:t xml:space="preserve">ara determinar si </w:t>
      </w:r>
      <w:ins w:id="422" w:author="Profesor" w:date="2017-07-19T15:40:00Z">
        <w:r w:rsidR="00DC091E">
          <w:rPr>
            <w:sz w:val="24"/>
          </w:rPr>
          <w:t>é</w:t>
        </w:r>
      </w:ins>
      <w:del w:id="423" w:author="Profesor" w:date="2017-07-19T15:40:00Z">
        <w:r w:rsidDel="00DC091E">
          <w:rPr>
            <w:sz w:val="24"/>
          </w:rPr>
          <w:delText>e</w:delText>
        </w:r>
      </w:del>
      <w:r>
        <w:rPr>
          <w:sz w:val="24"/>
        </w:rPr>
        <w:t>ste est</w:t>
      </w:r>
      <w:ins w:id="424" w:author="Profesor" w:date="2017-07-19T15:40:00Z">
        <w:r w:rsidR="00DC091E">
          <w:rPr>
            <w:sz w:val="24"/>
          </w:rPr>
          <w:t>á</w:t>
        </w:r>
      </w:ins>
      <w:del w:id="425" w:author="Profesor" w:date="2017-07-19T15:40:00Z">
        <w:r w:rsidDel="00DC091E">
          <w:rPr>
            <w:sz w:val="24"/>
          </w:rPr>
          <w:delText>a</w:delText>
        </w:r>
      </w:del>
      <w:r>
        <w:rPr>
          <w:sz w:val="24"/>
        </w:rPr>
        <w:t xml:space="preserve"> </w:t>
      </w:r>
      <w:r w:rsidR="00E20EC0">
        <w:rPr>
          <w:sz w:val="24"/>
        </w:rPr>
        <w:t xml:space="preserve">o no </w:t>
      </w:r>
      <w:r>
        <w:rPr>
          <w:sz w:val="24"/>
        </w:rPr>
        <w:t>dentro de</w:t>
      </w:r>
      <w:r w:rsidR="00E9743A">
        <w:rPr>
          <w:sz w:val="24"/>
        </w:rPr>
        <w:t xml:space="preserve"> un determinado</w:t>
      </w:r>
      <w:r>
        <w:rPr>
          <w:sz w:val="24"/>
        </w:rPr>
        <w:t xml:space="preserve"> radio</w:t>
      </w:r>
      <w:r w:rsidR="00E9743A">
        <w:rPr>
          <w:sz w:val="24"/>
        </w:rPr>
        <w:t>, para nuestra aplicación se uso un radio máximo de 40 Km</w:t>
      </w:r>
      <w:r>
        <w:rPr>
          <w:sz w:val="24"/>
        </w:rPr>
        <w:t>. La f</w:t>
      </w:r>
      <w:ins w:id="426" w:author="Profesor" w:date="2017-07-19T15:40:00Z">
        <w:r w:rsidR="00DC091E">
          <w:rPr>
            <w:sz w:val="24"/>
          </w:rPr>
          <w:t>ó</w:t>
        </w:r>
      </w:ins>
      <w:del w:id="427" w:author="Profesor" w:date="2017-07-19T15:40:00Z">
        <w:r w:rsidDel="00DC091E">
          <w:rPr>
            <w:sz w:val="24"/>
          </w:rPr>
          <w:delText>o</w:delText>
        </w:r>
      </w:del>
      <w:r>
        <w:rPr>
          <w:sz w:val="24"/>
        </w:rPr>
        <w:t>rmula que realiza el c</w:t>
      </w:r>
      <w:del w:id="428" w:author="Profesor" w:date="2017-07-19T15:40:00Z">
        <w:r w:rsidDel="00DC091E">
          <w:rPr>
            <w:sz w:val="24"/>
          </w:rPr>
          <w:delText>a</w:delText>
        </w:r>
      </w:del>
      <w:ins w:id="429" w:author="Profesor" w:date="2017-07-19T15:40:00Z">
        <w:r w:rsidR="00DC091E">
          <w:rPr>
            <w:sz w:val="24"/>
          </w:rPr>
          <w:t>á</w:t>
        </w:r>
      </w:ins>
      <w:r>
        <w:rPr>
          <w:sz w:val="24"/>
        </w:rPr>
        <w:t>lculo para determinar si est</w:t>
      </w:r>
      <w:ins w:id="430" w:author="Profesor" w:date="2017-07-19T15:40:00Z">
        <w:r w:rsidR="00DC091E">
          <w:rPr>
            <w:sz w:val="24"/>
          </w:rPr>
          <w:t>á</w:t>
        </w:r>
      </w:ins>
      <w:del w:id="431" w:author="Profesor" w:date="2017-07-19T15:40:00Z">
        <w:r w:rsidDel="00DC091E">
          <w:rPr>
            <w:sz w:val="24"/>
          </w:rPr>
          <w:delText>a</w:delText>
        </w:r>
      </w:del>
      <w:r>
        <w:rPr>
          <w:sz w:val="24"/>
        </w:rPr>
        <w:t xml:space="preserve"> o no dentr</w:t>
      </w:r>
      <w:r w:rsidR="00E9743A">
        <w:rPr>
          <w:sz w:val="24"/>
        </w:rPr>
        <w:t>o del radio se encuentra en el Apéndice B.2.6</w:t>
      </w:r>
      <w:r>
        <w:rPr>
          <w:sz w:val="24"/>
        </w:rPr>
        <w:t>.</w:t>
      </w:r>
    </w:p>
    <w:p w14:paraId="3016D11C" w14:textId="1B844712" w:rsidR="00CD2400" w:rsidRDefault="00CD2400" w:rsidP="00CD2400">
      <w:pPr>
        <w:pStyle w:val="Prrafodelista"/>
        <w:jc w:val="both"/>
        <w:rPr>
          <w:sz w:val="24"/>
        </w:rPr>
      </w:pPr>
    </w:p>
    <w:p w14:paraId="3CA74F36" w14:textId="77777777" w:rsidR="00CD2400" w:rsidRDefault="00CD2400" w:rsidP="00CD2400">
      <w:pPr>
        <w:pStyle w:val="Prrafodelista"/>
        <w:jc w:val="both"/>
        <w:rPr>
          <w:sz w:val="24"/>
        </w:rPr>
      </w:pPr>
    </w:p>
    <w:p w14:paraId="3AD75F8C" w14:textId="5097D24C" w:rsidR="00CD2400" w:rsidRPr="00E20EC0" w:rsidRDefault="00CD2400" w:rsidP="00CD2400">
      <w:pPr>
        <w:pStyle w:val="Prrafodelista"/>
        <w:numPr>
          <w:ilvl w:val="0"/>
          <w:numId w:val="24"/>
        </w:numPr>
        <w:jc w:val="both"/>
        <w:rPr>
          <w:b/>
          <w:sz w:val="24"/>
        </w:rPr>
      </w:pPr>
      <w:r w:rsidRPr="00E20EC0">
        <w:rPr>
          <w:b/>
          <w:sz w:val="24"/>
        </w:rPr>
        <w:t>Por palabras en descripción, por dirección, por fecha, por tipo de incidente</w:t>
      </w:r>
      <w:r w:rsidR="00E20EC0">
        <w:rPr>
          <w:b/>
          <w:sz w:val="24"/>
        </w:rPr>
        <w:t>:</w:t>
      </w:r>
    </w:p>
    <w:p w14:paraId="15BA6F12" w14:textId="0ED44C19" w:rsidR="00CD2400" w:rsidRDefault="00CD2400" w:rsidP="00CD2400">
      <w:pPr>
        <w:pStyle w:val="Prrafodelista"/>
        <w:jc w:val="both"/>
        <w:rPr>
          <w:sz w:val="24"/>
        </w:rPr>
      </w:pPr>
      <w:r>
        <w:rPr>
          <w:sz w:val="24"/>
        </w:rPr>
        <w:t xml:space="preserve">Cada una de estos son procedimientos almacenados </w:t>
      </w:r>
      <w:ins w:id="432" w:author="Profesor" w:date="2017-07-19T15:41:00Z">
        <w:r w:rsidR="00DC091E">
          <w:rPr>
            <w:sz w:val="24"/>
          </w:rPr>
          <w:t xml:space="preserve">de manera </w:t>
        </w:r>
      </w:ins>
      <w:r w:rsidR="00E9743A">
        <w:rPr>
          <w:sz w:val="24"/>
        </w:rPr>
        <w:t>diferente</w:t>
      </w:r>
      <w:del w:id="433" w:author="Profesor" w:date="2017-07-19T15:41:00Z">
        <w:r w:rsidR="00E9743A" w:rsidDel="00DC091E">
          <w:rPr>
            <w:sz w:val="24"/>
          </w:rPr>
          <w:delText>s</w:delText>
        </w:r>
      </w:del>
      <w:r w:rsidR="00E9743A">
        <w:rPr>
          <w:sz w:val="24"/>
        </w:rPr>
        <w:t>,</w:t>
      </w:r>
      <w:r>
        <w:rPr>
          <w:sz w:val="24"/>
        </w:rPr>
        <w:t xml:space="preserve"> pero m</w:t>
      </w:r>
      <w:ins w:id="434" w:author="Profesor" w:date="2017-07-19T15:41:00Z">
        <w:r w:rsidR="00DC091E">
          <w:rPr>
            <w:sz w:val="24"/>
          </w:rPr>
          <w:t>á</w:t>
        </w:r>
      </w:ins>
      <w:del w:id="435" w:author="Profesor" w:date="2017-07-19T15:41:00Z">
        <w:r w:rsidDel="00DC091E">
          <w:rPr>
            <w:sz w:val="24"/>
          </w:rPr>
          <w:delText>a</w:delText>
        </w:r>
      </w:del>
      <w:r>
        <w:rPr>
          <w:sz w:val="24"/>
        </w:rPr>
        <w:t xml:space="preserve">s </w:t>
      </w:r>
      <w:commentRangeStart w:id="436"/>
      <w:r>
        <w:rPr>
          <w:sz w:val="24"/>
        </w:rPr>
        <w:t>específicos</w:t>
      </w:r>
      <w:commentRangeEnd w:id="436"/>
      <w:r w:rsidR="00DC091E">
        <w:rPr>
          <w:rStyle w:val="Refdecomentario"/>
        </w:rPr>
        <w:commentReference w:id="436"/>
      </w:r>
      <w:r>
        <w:rPr>
          <w:sz w:val="24"/>
        </w:rPr>
        <w:t xml:space="preserve">. Cada uno de los procedimientos almacenados realiza una búsqueda en un diferente atributo dentro de la tabla reporte o ubicación. Los explicamos todos en conjunto debido a que si entiendes como se realiza la </w:t>
      </w:r>
      <w:r w:rsidR="00E9743A">
        <w:rPr>
          <w:sz w:val="24"/>
        </w:rPr>
        <w:t>b</w:t>
      </w:r>
      <w:ins w:id="437" w:author="Profesor" w:date="2017-07-19T15:42:00Z">
        <w:r w:rsidR="00DC091E">
          <w:rPr>
            <w:sz w:val="24"/>
          </w:rPr>
          <w:t>ú</w:t>
        </w:r>
      </w:ins>
      <w:del w:id="438" w:author="Profesor" w:date="2017-07-19T15:42:00Z">
        <w:r w:rsidR="00E9743A" w:rsidDel="00DC091E">
          <w:rPr>
            <w:sz w:val="24"/>
          </w:rPr>
          <w:delText>ue</w:delText>
        </w:r>
      </w:del>
      <w:r w:rsidR="00E9743A">
        <w:rPr>
          <w:sz w:val="24"/>
        </w:rPr>
        <w:t>squeda en uno de ellos podrás</w:t>
      </w:r>
      <w:r>
        <w:rPr>
          <w:sz w:val="24"/>
        </w:rPr>
        <w:t xml:space="preserve"> repetirlo en las demas</w:t>
      </w:r>
      <w:del w:id="439" w:author="Profesor" w:date="2017-07-19T15:42:00Z">
        <w:r w:rsidDel="00DC091E">
          <w:rPr>
            <w:sz w:val="24"/>
          </w:rPr>
          <w:delText xml:space="preserve"> búsqueda</w:delText>
        </w:r>
        <w:r w:rsidR="00E9743A" w:rsidDel="00DC091E">
          <w:rPr>
            <w:sz w:val="24"/>
          </w:rPr>
          <w:delText>s</w:delText>
        </w:r>
      </w:del>
      <w:r w:rsidR="00E9743A">
        <w:rPr>
          <w:sz w:val="24"/>
        </w:rPr>
        <w:t>. En el Apéndice B.2.7</w:t>
      </w:r>
      <w:ins w:id="440" w:author="Profesor" w:date="2017-07-19T15:42:00Z">
        <w:r w:rsidR="00DC091E">
          <w:rPr>
            <w:sz w:val="24"/>
          </w:rPr>
          <w:t>,</w:t>
        </w:r>
      </w:ins>
      <w:r>
        <w:rPr>
          <w:sz w:val="24"/>
        </w:rPr>
        <w:t xml:space="preserve"> se encuentra el códiog</w:t>
      </w:r>
      <w:r w:rsidR="00E9743A">
        <w:rPr>
          <w:sz w:val="24"/>
        </w:rPr>
        <w:t>o</w:t>
      </w:r>
      <w:r>
        <w:rPr>
          <w:sz w:val="24"/>
        </w:rPr>
        <w:t xml:space="preserve"> de la búsqueda en la descripción, en este caso se utiliza un SUBSTRING_INDEX </w:t>
      </w:r>
      <w:r w:rsidR="00E05469">
        <w:rPr>
          <w:sz w:val="24"/>
        </w:rPr>
        <w:t>para separar lo escrito en palabras y as</w:t>
      </w:r>
      <w:ins w:id="441" w:author="Profesor" w:date="2017-07-19T15:42:00Z">
        <w:r w:rsidR="00DC091E">
          <w:rPr>
            <w:sz w:val="24"/>
          </w:rPr>
          <w:t>í</w:t>
        </w:r>
      </w:ins>
      <w:del w:id="442" w:author="Profesor" w:date="2017-07-19T15:42:00Z">
        <w:r w:rsidR="00E05469" w:rsidDel="00DC091E">
          <w:rPr>
            <w:sz w:val="24"/>
          </w:rPr>
          <w:delText>i</w:delText>
        </w:r>
      </w:del>
      <w:r w:rsidR="00E05469">
        <w:rPr>
          <w:sz w:val="24"/>
        </w:rPr>
        <w:t xml:space="preserve"> poder entregar resultados </w:t>
      </w:r>
      <w:del w:id="443" w:author="Profesor" w:date="2017-07-19T15:42:00Z">
        <w:r w:rsidR="00E05469" w:rsidDel="00DC091E">
          <w:rPr>
            <w:sz w:val="24"/>
          </w:rPr>
          <w:delText>mas</w:delText>
        </w:r>
      </w:del>
      <w:ins w:id="444" w:author="Profesor" w:date="2017-07-19T15:42:00Z">
        <w:r w:rsidR="00DC091E">
          <w:rPr>
            <w:sz w:val="24"/>
          </w:rPr>
          <w:t>más</w:t>
        </w:r>
      </w:ins>
      <w:r w:rsidR="00E05469">
        <w:rPr>
          <w:sz w:val="24"/>
        </w:rPr>
        <w:t xml:space="preserve"> genéricos. </w:t>
      </w:r>
    </w:p>
    <w:p w14:paraId="1F12A8FA" w14:textId="69BA678A" w:rsidR="00E05469" w:rsidRDefault="00E05469" w:rsidP="00CD2400">
      <w:pPr>
        <w:pStyle w:val="Prrafodelista"/>
        <w:jc w:val="both"/>
        <w:rPr>
          <w:sz w:val="24"/>
        </w:rPr>
      </w:pPr>
      <w:r>
        <w:rPr>
          <w:sz w:val="24"/>
        </w:rPr>
        <w:t>De la misma manera como se hace la búsqueda en descripción, se realiza con la direcci</w:t>
      </w:r>
      <w:del w:id="445" w:author="Profesor" w:date="2017-07-19T15:43:00Z">
        <w:r w:rsidDel="00DC091E">
          <w:rPr>
            <w:sz w:val="24"/>
          </w:rPr>
          <w:delText>o</w:delText>
        </w:r>
      </w:del>
      <w:ins w:id="446" w:author="Profesor" w:date="2017-07-19T15:43:00Z">
        <w:r w:rsidR="00DC091E">
          <w:rPr>
            <w:sz w:val="24"/>
          </w:rPr>
          <w:t>ó</w:t>
        </w:r>
      </w:ins>
      <w:r>
        <w:rPr>
          <w:sz w:val="24"/>
        </w:rPr>
        <w:t xml:space="preserve">n. En el caso de la fecha, se recibe un varchar con la fecha, </w:t>
      </w:r>
      <w:ins w:id="447" w:author="Profesor" w:date="2017-07-19T15:43:00Z">
        <w:r w:rsidR="00DC091E">
          <w:rPr>
            <w:sz w:val="24"/>
          </w:rPr>
          <w:t xml:space="preserve">que </w:t>
        </w:r>
      </w:ins>
      <w:r w:rsidR="003A6678">
        <w:rPr>
          <w:sz w:val="24"/>
        </w:rPr>
        <w:t>está</w:t>
      </w:r>
      <w:r>
        <w:rPr>
          <w:sz w:val="24"/>
        </w:rPr>
        <w:t xml:space="preserve"> ya con formato de </w:t>
      </w:r>
      <w:r w:rsidRPr="00E9743A">
        <w:rPr>
          <w:b/>
          <w:sz w:val="24"/>
        </w:rPr>
        <w:t>aaaa-mm-dd</w:t>
      </w:r>
      <w:r>
        <w:rPr>
          <w:sz w:val="24"/>
        </w:rPr>
        <w:t xml:space="preserve"> y se realiza un CAST AS DATE para buscar</w:t>
      </w:r>
      <w:ins w:id="448" w:author="Profesor" w:date="2017-07-19T15:50:00Z">
        <w:r w:rsidR="00B63393">
          <w:rPr>
            <w:sz w:val="24"/>
          </w:rPr>
          <w:t>,</w:t>
        </w:r>
      </w:ins>
      <w:r>
        <w:rPr>
          <w:sz w:val="24"/>
        </w:rPr>
        <w:t xml:space="preserve"> únicamente</w:t>
      </w:r>
      <w:ins w:id="449" w:author="Profesor" w:date="2017-07-19T15:50:00Z">
        <w:r w:rsidR="00B63393">
          <w:rPr>
            <w:sz w:val="24"/>
          </w:rPr>
          <w:t>,</w:t>
        </w:r>
      </w:ins>
      <w:r>
        <w:rPr>
          <w:sz w:val="24"/>
        </w:rPr>
        <w:t xml:space="preserve"> por fecha</w:t>
      </w:r>
      <w:ins w:id="450" w:author="Profesor" w:date="2017-07-19T15:50:00Z">
        <w:r w:rsidR="00B63393">
          <w:rPr>
            <w:sz w:val="24"/>
          </w:rPr>
          <w:t>;</w:t>
        </w:r>
      </w:ins>
      <w:del w:id="451" w:author="Profesor" w:date="2017-07-19T15:50:00Z">
        <w:r w:rsidDel="00B63393">
          <w:rPr>
            <w:sz w:val="24"/>
          </w:rPr>
          <w:delText>,</w:delText>
        </w:r>
      </w:del>
      <w:r>
        <w:rPr>
          <w:sz w:val="24"/>
        </w:rPr>
        <w:t xml:space="preserve"> recordemos que la fech</w:t>
      </w:r>
      <w:r w:rsidR="00E9743A">
        <w:rPr>
          <w:sz w:val="24"/>
        </w:rPr>
        <w:t>a de expedición es de tipo DATE</w:t>
      </w:r>
      <w:r>
        <w:rPr>
          <w:sz w:val="24"/>
        </w:rPr>
        <w:t>TIME. Para los incidentes</w:t>
      </w:r>
      <w:del w:id="452" w:author="Profesor" w:date="2017-07-19T15:50:00Z">
        <w:r w:rsidDel="00B63393">
          <w:rPr>
            <w:sz w:val="24"/>
          </w:rPr>
          <w:delText xml:space="preserve"> únicamente</w:delText>
        </w:r>
      </w:del>
      <w:r>
        <w:rPr>
          <w:sz w:val="24"/>
        </w:rPr>
        <w:t xml:space="preserve"> se retorna</w:t>
      </w:r>
      <w:ins w:id="453" w:author="Profesor" w:date="2017-07-19T15:50:00Z">
        <w:r w:rsidR="00B63393">
          <w:rPr>
            <w:sz w:val="24"/>
          </w:rPr>
          <w:t>n</w:t>
        </w:r>
      </w:ins>
      <w:r>
        <w:rPr>
          <w:sz w:val="24"/>
        </w:rPr>
        <w:t xml:space="preserve"> todos los </w:t>
      </w:r>
      <w:del w:id="454" w:author="Profesor" w:date="2017-07-19T15:50:00Z">
        <w:r w:rsidDel="00B63393">
          <w:rPr>
            <w:sz w:val="24"/>
          </w:rPr>
          <w:delText xml:space="preserve">incidentes </w:delText>
        </w:r>
      </w:del>
      <w:r>
        <w:rPr>
          <w:sz w:val="24"/>
        </w:rPr>
        <w:t>que concuerden con el entero que se busca</w:t>
      </w:r>
      <w:r w:rsidR="00E9743A">
        <w:rPr>
          <w:sz w:val="24"/>
        </w:rPr>
        <w:t xml:space="preserve">, correspondiente a un tipo de incidente dentro del </w:t>
      </w:r>
      <w:r w:rsidR="00E9743A" w:rsidRPr="00B63393">
        <w:rPr>
          <w:i/>
          <w:sz w:val="24"/>
          <w:rPrChange w:id="455" w:author="Profesor" w:date="2017-07-19T15:51:00Z">
            <w:rPr>
              <w:sz w:val="24"/>
            </w:rPr>
          </w:rPrChange>
        </w:rPr>
        <w:t>enum</w:t>
      </w:r>
      <w:r w:rsidR="00E9743A">
        <w:rPr>
          <w:sz w:val="24"/>
        </w:rPr>
        <w:t xml:space="preserve"> en nuestro modelo de clases</w:t>
      </w:r>
      <w:r>
        <w:rPr>
          <w:sz w:val="24"/>
        </w:rPr>
        <w:t>.</w:t>
      </w:r>
    </w:p>
    <w:p w14:paraId="5AED288C" w14:textId="1BB62FB6" w:rsidR="00E05469" w:rsidRDefault="00E05469" w:rsidP="00CD2400">
      <w:pPr>
        <w:pStyle w:val="Prrafodelista"/>
        <w:jc w:val="both"/>
        <w:rPr>
          <w:sz w:val="24"/>
        </w:rPr>
      </w:pPr>
    </w:p>
    <w:p w14:paraId="375119DB" w14:textId="22CC8644" w:rsidR="00E05469" w:rsidRPr="00E9743A" w:rsidRDefault="003A6678" w:rsidP="00E05469">
      <w:pPr>
        <w:pStyle w:val="Prrafodelista"/>
        <w:numPr>
          <w:ilvl w:val="0"/>
          <w:numId w:val="24"/>
        </w:numPr>
        <w:jc w:val="both"/>
        <w:rPr>
          <w:b/>
          <w:sz w:val="24"/>
        </w:rPr>
      </w:pPr>
      <w:r w:rsidRPr="00E9743A">
        <w:rPr>
          <w:b/>
          <w:sz w:val="24"/>
        </w:rPr>
        <w:t>Búsqueda</w:t>
      </w:r>
      <w:r w:rsidR="00E05469" w:rsidRPr="00E9743A">
        <w:rPr>
          <w:b/>
          <w:sz w:val="24"/>
        </w:rPr>
        <w:t xml:space="preserve"> avanzada</w:t>
      </w:r>
      <w:r w:rsidR="00E9743A">
        <w:rPr>
          <w:b/>
          <w:sz w:val="24"/>
        </w:rPr>
        <w:t>:</w:t>
      </w:r>
    </w:p>
    <w:p w14:paraId="0500977C" w14:textId="6B48BA94" w:rsidR="00E05469" w:rsidRDefault="00611AFC" w:rsidP="00E05469">
      <w:pPr>
        <w:pStyle w:val="Prrafodelista"/>
        <w:jc w:val="both"/>
        <w:rPr>
          <w:sz w:val="24"/>
        </w:rPr>
      </w:pPr>
      <w:r>
        <w:rPr>
          <w:sz w:val="24"/>
        </w:rPr>
        <w:t xml:space="preserve">La búsqueda avanzada es una búsqueda </w:t>
      </w:r>
      <w:r w:rsidR="003A6678">
        <w:rPr>
          <w:sz w:val="24"/>
        </w:rPr>
        <w:t>más</w:t>
      </w:r>
      <w:r>
        <w:rPr>
          <w:sz w:val="24"/>
        </w:rPr>
        <w:t xml:space="preserve"> </w:t>
      </w:r>
      <w:r w:rsidR="003A6678">
        <w:rPr>
          <w:sz w:val="24"/>
        </w:rPr>
        <w:t>específica</w:t>
      </w:r>
      <w:ins w:id="456" w:author="Profesor" w:date="2017-07-19T15:51:00Z">
        <w:r w:rsidR="00B63393">
          <w:rPr>
            <w:sz w:val="24"/>
          </w:rPr>
          <w:t>,</w:t>
        </w:r>
      </w:ins>
      <w:r>
        <w:rPr>
          <w:sz w:val="24"/>
        </w:rPr>
        <w:t xml:space="preserve"> a las anteriores</w:t>
      </w:r>
      <w:ins w:id="457" w:author="Profesor" w:date="2017-07-19T15:51:00Z">
        <w:r w:rsidR="00B63393">
          <w:rPr>
            <w:sz w:val="24"/>
          </w:rPr>
          <w:t>,</w:t>
        </w:r>
      </w:ins>
      <w:r>
        <w:rPr>
          <w:sz w:val="24"/>
        </w:rPr>
        <w:t xml:space="preserve"> debido a que se puede</w:t>
      </w:r>
      <w:ins w:id="458" w:author="Profesor" w:date="2017-07-19T15:51:00Z">
        <w:r w:rsidR="00B63393">
          <w:rPr>
            <w:sz w:val="24"/>
          </w:rPr>
          <w:t>n</w:t>
        </w:r>
      </w:ins>
      <w:r>
        <w:rPr>
          <w:sz w:val="24"/>
        </w:rPr>
        <w:t xml:space="preserve"> realizar búsqueda</w:t>
      </w:r>
      <w:ins w:id="459" w:author="Profesor" w:date="2017-07-19T15:51:00Z">
        <w:r w:rsidR="00B63393">
          <w:rPr>
            <w:sz w:val="24"/>
          </w:rPr>
          <w:t>s</w:t>
        </w:r>
      </w:ins>
      <w:r>
        <w:rPr>
          <w:sz w:val="24"/>
        </w:rPr>
        <w:t xml:space="preserve"> por</w:t>
      </w:r>
      <w:r w:rsidR="001A7F1E">
        <w:rPr>
          <w:sz w:val="24"/>
        </w:rPr>
        <w:t xml:space="preserve"> diferentes campos e incluso por la ubicación de un perfil. El objetivo de est</w:t>
      </w:r>
      <w:ins w:id="460" w:author="Profesor" w:date="2017-07-19T15:51:00Z">
        <w:r w:rsidR="00B63393">
          <w:rPr>
            <w:sz w:val="24"/>
          </w:rPr>
          <w:t>e tipo de</w:t>
        </w:r>
      </w:ins>
      <w:del w:id="461" w:author="Profesor" w:date="2017-07-19T15:51:00Z">
        <w:r w:rsidR="001A7F1E" w:rsidDel="00B63393">
          <w:rPr>
            <w:sz w:val="24"/>
          </w:rPr>
          <w:delText xml:space="preserve">a </w:delText>
        </w:r>
      </w:del>
      <w:r w:rsidR="001A7F1E">
        <w:rPr>
          <w:sz w:val="24"/>
        </w:rPr>
        <w:t xml:space="preserve">búsqueda es que se use para buscar reportes de manera </w:t>
      </w:r>
      <w:r w:rsidR="003A6678">
        <w:rPr>
          <w:sz w:val="24"/>
        </w:rPr>
        <w:t>más</w:t>
      </w:r>
      <w:r w:rsidR="001A7F1E">
        <w:rPr>
          <w:sz w:val="24"/>
        </w:rPr>
        <w:t xml:space="preserve"> especial</w:t>
      </w:r>
      <w:ins w:id="462" w:author="Profesor" w:date="2017-07-19T15:52:00Z">
        <w:r w:rsidR="00B63393">
          <w:rPr>
            <w:sz w:val="24"/>
          </w:rPr>
          <w:t>. Se</w:t>
        </w:r>
      </w:ins>
      <w:del w:id="463" w:author="Profesor" w:date="2017-07-19T15:52:00Z">
        <w:r w:rsidR="001A7F1E" w:rsidDel="00B63393">
          <w:rPr>
            <w:sz w:val="24"/>
          </w:rPr>
          <w:delText xml:space="preserve">, </w:delText>
        </w:r>
      </w:del>
      <w:r w:rsidR="001A7F1E">
        <w:rPr>
          <w:sz w:val="24"/>
        </w:rPr>
        <w:t>puede</w:t>
      </w:r>
      <w:del w:id="464" w:author="Profesor" w:date="2017-07-19T15:52:00Z">
        <w:r w:rsidR="001A7F1E" w:rsidDel="00B63393">
          <w:rPr>
            <w:sz w:val="24"/>
          </w:rPr>
          <w:delText>s</w:delText>
        </w:r>
      </w:del>
      <w:r w:rsidR="001A7F1E">
        <w:rPr>
          <w:sz w:val="24"/>
        </w:rPr>
        <w:t xml:space="preserve"> realizar la combinación de parámetros de búsqueda </w:t>
      </w:r>
      <w:del w:id="465" w:author="Profesor" w:date="2017-07-19T15:52:00Z">
        <w:r w:rsidR="001A7F1E" w:rsidDel="00B63393">
          <w:rPr>
            <w:sz w:val="24"/>
          </w:rPr>
          <w:delText xml:space="preserve">que </w:delText>
        </w:r>
        <w:r w:rsidR="003A6678" w:rsidDel="00B63393">
          <w:rPr>
            <w:sz w:val="24"/>
          </w:rPr>
          <w:delText>tú</w:delText>
        </w:r>
        <w:r w:rsidR="001A7F1E" w:rsidDel="00B63393">
          <w:rPr>
            <w:sz w:val="24"/>
          </w:rPr>
          <w:delText xml:space="preserve"> </w:delText>
        </w:r>
      </w:del>
      <w:ins w:id="466" w:author="Profesor" w:date="2017-07-19T15:52:00Z">
        <w:r w:rsidR="00B63393">
          <w:rPr>
            <w:sz w:val="24"/>
          </w:rPr>
          <w:t xml:space="preserve">como se </w:t>
        </w:r>
      </w:ins>
      <w:r w:rsidR="001A7F1E">
        <w:rPr>
          <w:sz w:val="24"/>
        </w:rPr>
        <w:t>quiera</w:t>
      </w:r>
      <w:del w:id="467" w:author="Profesor" w:date="2017-07-19T15:52:00Z">
        <w:r w:rsidR="001A7F1E" w:rsidDel="00B63393">
          <w:rPr>
            <w:sz w:val="24"/>
          </w:rPr>
          <w:delText>s</w:delText>
        </w:r>
      </w:del>
      <w:r w:rsidR="001A7F1E">
        <w:rPr>
          <w:sz w:val="24"/>
        </w:rPr>
        <w:t>. Es</w:t>
      </w:r>
      <w:r w:rsidR="00E9743A">
        <w:rPr>
          <w:sz w:val="24"/>
        </w:rPr>
        <w:t>ta búsqueda se encuentra en el Apéndice B.2.7 y B.2.8</w:t>
      </w:r>
      <w:r w:rsidR="001A7F1E">
        <w:rPr>
          <w:sz w:val="24"/>
        </w:rPr>
        <w:t xml:space="preserve"> con un parámetro </w:t>
      </w:r>
      <w:r w:rsidR="003A6678">
        <w:rPr>
          <w:sz w:val="24"/>
        </w:rPr>
        <w:t>más</w:t>
      </w:r>
      <w:r w:rsidR="001A7F1E">
        <w:rPr>
          <w:sz w:val="24"/>
        </w:rPr>
        <w:t xml:space="preserve">, que es la ubicación del </w:t>
      </w:r>
      <w:del w:id="468" w:author="Profesor" w:date="2017-07-19T15:52:00Z">
        <w:r w:rsidR="001A7F1E" w:rsidDel="00B63393">
          <w:rPr>
            <w:sz w:val="24"/>
          </w:rPr>
          <w:delText xml:space="preserve">tu </w:delText>
        </w:r>
      </w:del>
      <w:r w:rsidR="001A7F1E">
        <w:rPr>
          <w:sz w:val="24"/>
        </w:rPr>
        <w:t xml:space="preserve">perfil. </w:t>
      </w:r>
    </w:p>
    <w:p w14:paraId="0DE854B0" w14:textId="671A6F63" w:rsidR="00E9743A" w:rsidRDefault="00E9743A" w:rsidP="00E05469">
      <w:pPr>
        <w:pStyle w:val="Prrafodelista"/>
        <w:jc w:val="both"/>
        <w:rPr>
          <w:sz w:val="24"/>
        </w:rPr>
      </w:pPr>
      <w:r>
        <w:rPr>
          <w:sz w:val="24"/>
        </w:rPr>
        <w:t>¿C</w:t>
      </w:r>
      <w:ins w:id="469" w:author="Profesor" w:date="2017-07-19T15:52:00Z">
        <w:r w:rsidR="00B63393">
          <w:rPr>
            <w:sz w:val="24"/>
          </w:rPr>
          <w:t>ó</w:t>
        </w:r>
      </w:ins>
      <w:del w:id="470" w:author="Profesor" w:date="2017-07-19T15:52:00Z">
        <w:r w:rsidDel="00B63393">
          <w:rPr>
            <w:sz w:val="24"/>
          </w:rPr>
          <w:delText>o</w:delText>
        </w:r>
      </w:del>
      <w:r>
        <w:rPr>
          <w:sz w:val="24"/>
        </w:rPr>
        <w:t>mo se realiza la búsqueda avanzada?</w:t>
      </w:r>
      <w:del w:id="471" w:author="Profesor" w:date="2017-07-19T15:52:00Z">
        <w:r w:rsidDel="00B63393">
          <w:rPr>
            <w:sz w:val="24"/>
          </w:rPr>
          <w:delText>,</w:delText>
        </w:r>
      </w:del>
      <w:r>
        <w:rPr>
          <w:sz w:val="24"/>
        </w:rPr>
        <w:t xml:space="preserve"> La búsqueda avanzada</w:t>
      </w:r>
      <w:ins w:id="472" w:author="Profesor" w:date="2017-07-19T15:52:00Z">
        <w:r w:rsidR="00B63393">
          <w:rPr>
            <w:sz w:val="24"/>
          </w:rPr>
          <w:t>,</w:t>
        </w:r>
      </w:ins>
      <w:r>
        <w:rPr>
          <w:sz w:val="24"/>
        </w:rPr>
        <w:t xml:space="preserve"> se realiza mediante una serie de combinaciones OR, donde si una tupla concuerda con alguno de los parámetros lo agregar</w:t>
      </w:r>
      <w:del w:id="473" w:author="Profesor" w:date="2017-07-19T15:53:00Z">
        <w:r w:rsidDel="00B63393">
          <w:rPr>
            <w:sz w:val="24"/>
          </w:rPr>
          <w:delText>a</w:delText>
        </w:r>
      </w:del>
      <w:ins w:id="474" w:author="Profesor" w:date="2017-07-19T15:53:00Z">
        <w:r w:rsidR="00B63393">
          <w:rPr>
            <w:sz w:val="24"/>
          </w:rPr>
          <w:t>á</w:t>
        </w:r>
      </w:ins>
      <w:r>
        <w:rPr>
          <w:sz w:val="24"/>
        </w:rPr>
        <w:t xml:space="preserve"> a resultados. Para los campos que no son llenados en la búsqueda avanzada, realiza la búsqueda por nulo</w:t>
      </w:r>
      <w:ins w:id="475" w:author="Profesor" w:date="2017-07-19T15:53:00Z">
        <w:r w:rsidR="00B63393">
          <w:rPr>
            <w:sz w:val="24"/>
          </w:rPr>
          <w:t>.</w:t>
        </w:r>
      </w:ins>
      <w:del w:id="476" w:author="Profesor" w:date="2017-07-19T15:53:00Z">
        <w:r w:rsidDel="00B63393">
          <w:rPr>
            <w:sz w:val="24"/>
          </w:rPr>
          <w:delText>, c</w:delText>
        </w:r>
      </w:del>
      <w:ins w:id="477" w:author="Profesor" w:date="2017-07-19T15:53:00Z">
        <w:r w:rsidR="00B63393">
          <w:rPr>
            <w:sz w:val="24"/>
          </w:rPr>
          <w:t>C</w:t>
        </w:r>
      </w:ins>
      <w:r>
        <w:rPr>
          <w:sz w:val="24"/>
        </w:rPr>
        <w:t xml:space="preserve">laro </w:t>
      </w:r>
      <w:r w:rsidR="003A6678">
        <w:rPr>
          <w:sz w:val="24"/>
        </w:rPr>
        <w:t>está</w:t>
      </w:r>
      <w:r>
        <w:rPr>
          <w:sz w:val="24"/>
        </w:rPr>
        <w:t xml:space="preserve"> que debemos asegurarnos de no tener tuplas con campos nulos, es por ellos que estas validaciones deben hacerse desde la capa de presentación.</w:t>
      </w:r>
    </w:p>
    <w:p w14:paraId="335482A2" w14:textId="60DD3631" w:rsidR="001A7F1E" w:rsidRDefault="001A7F1E" w:rsidP="00E05469">
      <w:pPr>
        <w:pStyle w:val="Prrafodelista"/>
        <w:jc w:val="both"/>
        <w:rPr>
          <w:sz w:val="24"/>
        </w:rPr>
      </w:pPr>
    </w:p>
    <w:p w14:paraId="2174D4E3" w14:textId="77777777" w:rsidR="001A7F1E" w:rsidRPr="00CD2400" w:rsidRDefault="001A7F1E" w:rsidP="00E05469">
      <w:pPr>
        <w:pStyle w:val="Prrafodelista"/>
        <w:jc w:val="both"/>
        <w:rPr>
          <w:sz w:val="24"/>
        </w:rPr>
      </w:pPr>
    </w:p>
    <w:p w14:paraId="79D35165" w14:textId="77777777" w:rsidR="00CD2400" w:rsidRPr="00B25E47" w:rsidRDefault="00CD2400" w:rsidP="00CD2400">
      <w:pPr>
        <w:pStyle w:val="Prrafodelista"/>
        <w:jc w:val="both"/>
        <w:rPr>
          <w:sz w:val="24"/>
        </w:rPr>
      </w:pPr>
    </w:p>
    <w:p w14:paraId="5102AD93" w14:textId="3C442CC1" w:rsidR="0012274D" w:rsidRPr="003D7B9C" w:rsidRDefault="003D7B9C" w:rsidP="0012274D">
      <w:pPr>
        <w:jc w:val="both"/>
        <w:rPr>
          <w:rFonts w:eastAsiaTheme="majorEastAsia" w:cstheme="minorHAnsi"/>
          <w:spacing w:val="-10"/>
          <w:kern w:val="28"/>
          <w:sz w:val="24"/>
          <w:szCs w:val="56"/>
        </w:rPr>
      </w:pPr>
      <w:r>
        <w:rPr>
          <w:rFonts w:eastAsiaTheme="majorEastAsia" w:cstheme="minorHAnsi"/>
          <w:spacing w:val="-10"/>
          <w:kern w:val="28"/>
          <w:sz w:val="24"/>
          <w:szCs w:val="56"/>
        </w:rPr>
        <w:tab/>
      </w:r>
    </w:p>
    <w:p w14:paraId="60ADB34B" w14:textId="77777777" w:rsidR="00E9743A" w:rsidRDefault="00E9743A" w:rsidP="007769A3">
      <w:pPr>
        <w:pStyle w:val="Subttulo"/>
        <w:ind w:left="708" w:hanging="708"/>
        <w:rPr>
          <w:b/>
          <w:sz w:val="36"/>
        </w:rPr>
      </w:pPr>
    </w:p>
    <w:p w14:paraId="384F42E5" w14:textId="124A7B7F" w:rsidR="007769A3" w:rsidRDefault="007769A3" w:rsidP="004F76B6">
      <w:pPr>
        <w:pStyle w:val="Subttulo"/>
        <w:numPr>
          <w:ilvl w:val="1"/>
          <w:numId w:val="5"/>
        </w:numPr>
        <w:rPr>
          <w:sz w:val="36"/>
        </w:rPr>
      </w:pPr>
      <w:r>
        <w:rPr>
          <w:sz w:val="36"/>
        </w:rPr>
        <w:t xml:space="preserve">Gestión de un perfil </w:t>
      </w:r>
    </w:p>
    <w:p w14:paraId="4E706465" w14:textId="77777777" w:rsidR="004F76B6" w:rsidRPr="004F76B6" w:rsidRDefault="004F76B6" w:rsidP="004F76B6"/>
    <w:p w14:paraId="2398B5CE" w14:textId="5A635A7F" w:rsidR="004F76B6" w:rsidRDefault="004F76B6" w:rsidP="004F76B6">
      <w:pPr>
        <w:pStyle w:val="Ttulo1"/>
        <w:numPr>
          <w:ilvl w:val="2"/>
          <w:numId w:val="5"/>
        </w:numPr>
      </w:pPr>
      <w:bookmarkStart w:id="478" w:name="_Hlk488105654"/>
      <w:r>
        <w:t>Email</w:t>
      </w:r>
    </w:p>
    <w:bookmarkEnd w:id="478"/>
    <w:p w14:paraId="12754C0F" w14:textId="77777777" w:rsidR="004F76B6" w:rsidRDefault="004F76B6" w:rsidP="004F76B6">
      <w:pPr>
        <w:ind w:firstLine="708"/>
        <w:jc w:val="both"/>
      </w:pPr>
    </w:p>
    <w:p w14:paraId="2F9A5F9A" w14:textId="02418DA9" w:rsidR="004F76B6" w:rsidRDefault="004F76B6" w:rsidP="004F76B6">
      <w:pPr>
        <w:ind w:firstLine="708"/>
        <w:jc w:val="both"/>
      </w:pPr>
      <w:r>
        <w:t>Email es una clase que ocupamos como un servicio para nuestra aplicación,</w:t>
      </w:r>
      <w:del w:id="479" w:author="Profesor" w:date="2017-07-19T15:54:00Z">
        <w:r w:rsidDel="006A0AFE">
          <w:delText xml:space="preserve"> si bien,</w:delText>
        </w:r>
      </w:del>
      <w:r>
        <w:t xml:space="preserve"> este servicio consta de envíos de correo electrónico a nuestros usuarios</w:t>
      </w:r>
      <w:ins w:id="480" w:author="Profesor" w:date="2017-07-19T15:54:00Z">
        <w:r w:rsidR="006A0AFE">
          <w:t>,</w:t>
        </w:r>
      </w:ins>
      <w:r>
        <w:t xml:space="preserve"> únicamente</w:t>
      </w:r>
      <w:ins w:id="481" w:author="Profesor" w:date="2017-07-19T15:55:00Z">
        <w:r w:rsidR="006A0AFE">
          <w:t>,</w:t>
        </w:r>
      </w:ins>
      <w:r>
        <w:t xml:space="preserve"> </w:t>
      </w:r>
      <w:r w:rsidR="003A6678">
        <w:t>cuando</w:t>
      </w:r>
      <w:r>
        <w:t xml:space="preserve"> ellos se registran o desean recuperar su contrase</w:t>
      </w:r>
      <w:r w:rsidR="003A6678">
        <w:t>ñ</w:t>
      </w:r>
      <w:r>
        <w:t>a. Para poder recibir el correo electrónico</w:t>
      </w:r>
      <w:ins w:id="482" w:author="Profesor" w:date="2017-07-19T15:55:00Z">
        <w:r w:rsidR="006A0AFE">
          <w:t>,</w:t>
        </w:r>
      </w:ins>
      <w:r>
        <w:t xml:space="preserve"> para cualquiera de los dos casos anteriores, es necesario que se ingrese un correo real, de cualquier tipo, ya que nuestra aplicación no v</w:t>
      </w:r>
      <w:ins w:id="483" w:author="Profesor" w:date="2017-07-19T15:55:00Z">
        <w:r w:rsidR="006A0AFE">
          <w:t>á</w:t>
        </w:r>
      </w:ins>
      <w:del w:id="484" w:author="Profesor" w:date="2017-07-19T15:55:00Z">
        <w:r w:rsidDel="006A0AFE">
          <w:delText>a</w:delText>
        </w:r>
      </w:del>
      <w:r>
        <w:t>lida nada de eso.</w:t>
      </w:r>
      <w:r w:rsidR="00761082">
        <w:t xml:space="preserve"> Esta clase Email podemos verla en el Apéndice C.1.1.</w:t>
      </w:r>
    </w:p>
    <w:p w14:paraId="0BFB459C" w14:textId="6644BBCA" w:rsidR="004F76B6" w:rsidRDefault="004F76B6" w:rsidP="004F76B6">
      <w:pPr>
        <w:ind w:firstLine="708"/>
        <w:jc w:val="both"/>
      </w:pPr>
      <w:r>
        <w:t>En el caso de recuperación de contraseña, se genera un nueva contrase</w:t>
      </w:r>
      <w:r w:rsidR="003A6678">
        <w:t>ñ</w:t>
      </w:r>
      <w:r>
        <w:t xml:space="preserve">a por medio de un método dentro de la clase Cuenta, llamado </w:t>
      </w:r>
      <w:r w:rsidRPr="004F76B6">
        <w:t>CreatePassword</w:t>
      </w:r>
      <w:r>
        <w:t>, este método recibe como parámetro la longitud de la cadena que se generara como contraseña</w:t>
      </w:r>
      <w:ins w:id="485" w:author="Profesor" w:date="2017-07-19T15:56:00Z">
        <w:r w:rsidR="006A0AFE">
          <w:t xml:space="preserve">. </w:t>
        </w:r>
      </w:ins>
      <w:del w:id="486" w:author="Profesor" w:date="2017-07-19T15:56:00Z">
        <w:r w:rsidDel="006A0AFE">
          <w:delText>, y e</w:delText>
        </w:r>
      </w:del>
      <w:ins w:id="487" w:author="Profesor" w:date="2017-07-19T15:56:00Z">
        <w:r w:rsidR="006A0AFE">
          <w:t>E</w:t>
        </w:r>
      </w:ins>
      <w:r>
        <w:t>n s</w:t>
      </w:r>
      <w:ins w:id="488" w:author="Profesor" w:date="2017-07-19T15:56:00Z">
        <w:r w:rsidR="006A0AFE">
          <w:t>í</w:t>
        </w:r>
      </w:ins>
      <w:del w:id="489" w:author="Profesor" w:date="2017-07-19T15:56:00Z">
        <w:r w:rsidDel="006A0AFE">
          <w:delText>i</w:delText>
        </w:r>
      </w:del>
      <w:r>
        <w:t xml:space="preserve"> consiste en seleccionar car</w:t>
      </w:r>
      <w:ins w:id="490" w:author="Profesor" w:date="2017-07-19T15:57:00Z">
        <w:r w:rsidR="006A0AFE">
          <w:t>á</w:t>
        </w:r>
      </w:ins>
      <w:del w:id="491" w:author="Profesor" w:date="2017-07-19T15:57:00Z">
        <w:r w:rsidDel="006A0AFE">
          <w:delText>a</w:delText>
        </w:r>
      </w:del>
      <w:r>
        <w:t>cteres de un alfabeto alfanumérico</w:t>
      </w:r>
      <w:r w:rsidR="003A6678">
        <w:t xml:space="preserve"> de manera a</w:t>
      </w:r>
      <w:r>
        <w:t>leatoria, una vez teniendo esa contraseña generada se actualiza su perfil en la base de datos y se envía un correo electrónico con su nueva contraseña generada, el usuario después podrá realizar un cambio de contraseña.</w:t>
      </w:r>
    </w:p>
    <w:p w14:paraId="48DC666C" w14:textId="0686C3C5" w:rsidR="004F76B6" w:rsidRDefault="004F76B6" w:rsidP="004F76B6">
      <w:pPr>
        <w:ind w:firstLine="708"/>
        <w:jc w:val="both"/>
      </w:pPr>
      <w:r>
        <w:t xml:space="preserve">Para mandar un correo electrónico lo realizamos desde una cuenta de Gmail creada especialmente para nuestra aplicación. Para que el servicio de </w:t>
      </w:r>
      <w:r w:rsidR="003A6678">
        <w:t>envío</w:t>
      </w:r>
      <w:r>
        <w:t xml:space="preserve"> de correos funcione debes de tener activado en tu correo electrónico el envío de correos desde aplicaciones externas.</w:t>
      </w:r>
    </w:p>
    <w:p w14:paraId="7BF21D3E" w14:textId="1B407A10" w:rsidR="00417AAD" w:rsidRDefault="004F76B6" w:rsidP="00417AAD">
      <w:pPr>
        <w:ind w:firstLine="708"/>
        <w:jc w:val="both"/>
      </w:pPr>
      <w:r>
        <w:t xml:space="preserve">Se utilizó la librería System.Net.Mail la cual tiene una clase </w:t>
      </w:r>
      <w:r w:rsidRPr="004F76B6">
        <w:t>MailMessage</w:t>
      </w:r>
      <w:r>
        <w:t xml:space="preserve"> donde se pu</w:t>
      </w:r>
      <w:ins w:id="492" w:author="Profesor" w:date="2017-07-19T15:59:00Z">
        <w:r w:rsidR="006A0AFE">
          <w:t>eden</w:t>
        </w:r>
      </w:ins>
      <w:del w:id="493" w:author="Profesor" w:date="2017-07-19T15:59:00Z">
        <w:r w:rsidDel="006A0AFE">
          <w:delText>de</w:delText>
        </w:r>
      </w:del>
      <w:r>
        <w:t xml:space="preserve"> llenar </w:t>
      </w:r>
      <w:ins w:id="494" w:author="Profesor" w:date="2017-07-19T15:59:00Z">
        <w:r w:rsidR="006A0AFE">
          <w:t>los</w:t>
        </w:r>
      </w:ins>
      <w:del w:id="495" w:author="Profesor" w:date="2017-07-19T15:59:00Z">
        <w:r w:rsidDel="006A0AFE">
          <w:delText>sus</w:delText>
        </w:r>
      </w:del>
      <w:r>
        <w:t xml:space="preserve"> atributos</w:t>
      </w:r>
      <w:ins w:id="496" w:author="Profesor" w:date="2017-07-19T15:59:00Z">
        <w:r w:rsidR="006A0AFE">
          <w:t xml:space="preserve">. </w:t>
        </w:r>
      </w:ins>
      <w:del w:id="497" w:author="Profesor" w:date="2017-07-19T15:59:00Z">
        <w:r w:rsidDel="006A0AFE">
          <w:delText xml:space="preserve"> c</w:delText>
        </w:r>
      </w:del>
      <w:ins w:id="498" w:author="Profesor" w:date="2017-07-19T15:59:00Z">
        <w:r w:rsidR="006A0AFE">
          <w:t>C</w:t>
        </w:r>
      </w:ins>
      <w:r>
        <w:t xml:space="preserve">omo parte del mensaje, hacia quien va dirigido el correo electrónico o el asunto del correo, se debe de proporcionar el correo de nuestra </w:t>
      </w:r>
      <w:r w:rsidR="003A6678">
        <w:t>aplicación,</w:t>
      </w:r>
      <w:r>
        <w:t xml:space="preserve"> </w:t>
      </w:r>
      <w:r w:rsidR="003A6678">
        <w:t>así</w:t>
      </w:r>
      <w:r>
        <w:t xml:space="preserve"> como la contraseña y</w:t>
      </w:r>
      <w:r w:rsidR="00206F12">
        <w:t xml:space="preserve"> servicios de seguridad si </w:t>
      </w:r>
      <w:r w:rsidR="003A6678">
        <w:t>así</w:t>
      </w:r>
      <w:r w:rsidR="00206F12">
        <w:t xml:space="preserve"> lo </w:t>
      </w:r>
      <w:del w:id="499" w:author="Profesor" w:date="2017-07-19T16:00:00Z">
        <w:r w:rsidR="00206F12" w:rsidDel="006A0AFE">
          <w:delText>queremos</w:delText>
        </w:r>
      </w:del>
      <w:ins w:id="500" w:author="Profesor" w:date="2017-07-19T16:00:00Z">
        <w:r w:rsidR="006A0AFE">
          <w:t>deseamos</w:t>
        </w:r>
      </w:ins>
      <w:r>
        <w:t>.</w:t>
      </w:r>
    </w:p>
    <w:p w14:paraId="31AAF90C" w14:textId="77777777" w:rsidR="00417AAD" w:rsidRPr="004F76B6" w:rsidRDefault="00417AAD" w:rsidP="00417AAD">
      <w:pPr>
        <w:ind w:firstLine="708"/>
        <w:jc w:val="both"/>
      </w:pPr>
    </w:p>
    <w:p w14:paraId="30F94789" w14:textId="1261F4EC" w:rsidR="00206F12" w:rsidRDefault="00206F12" w:rsidP="00206F12">
      <w:pPr>
        <w:pStyle w:val="Ttulo1"/>
        <w:numPr>
          <w:ilvl w:val="2"/>
          <w:numId w:val="5"/>
        </w:numPr>
      </w:pPr>
      <w:r>
        <w:t>Validador</w:t>
      </w:r>
    </w:p>
    <w:p w14:paraId="52FDAD7E" w14:textId="05065592" w:rsidR="00206F12" w:rsidRDefault="00206F12" w:rsidP="00206F12"/>
    <w:p w14:paraId="5F0D65A1" w14:textId="139789C9" w:rsidR="00206F12" w:rsidRDefault="00206F12" w:rsidP="003A6678">
      <w:pPr>
        <w:ind w:firstLine="708"/>
        <w:jc w:val="both"/>
        <w:rPr>
          <w:sz w:val="24"/>
        </w:rPr>
      </w:pPr>
      <w:r>
        <w:rPr>
          <w:sz w:val="24"/>
        </w:rPr>
        <w:t xml:space="preserve">Cuando uno ingresa a nuestra aplicación, se dirige a la </w:t>
      </w:r>
      <w:r w:rsidR="003A6678">
        <w:rPr>
          <w:sz w:val="24"/>
        </w:rPr>
        <w:t>vista de</w:t>
      </w:r>
      <w:r>
        <w:rPr>
          <w:sz w:val="24"/>
        </w:rPr>
        <w:t xml:space="preserve"> ingresar y no ingresa un correo o una contraseña</w:t>
      </w:r>
      <w:ins w:id="501" w:author="Profesor" w:date="2017-07-19T16:00:00Z">
        <w:r w:rsidR="006A0AFE">
          <w:rPr>
            <w:sz w:val="24"/>
          </w:rPr>
          <w:t>,</w:t>
        </w:r>
      </w:ins>
      <w:r>
        <w:rPr>
          <w:sz w:val="24"/>
        </w:rPr>
        <w:t xml:space="preserve"> la clase validadora nos ayuda a determinar si </w:t>
      </w:r>
      <w:r w:rsidR="003A6678">
        <w:rPr>
          <w:sz w:val="24"/>
        </w:rPr>
        <w:t>algunos de estos campos son</w:t>
      </w:r>
      <w:r>
        <w:rPr>
          <w:sz w:val="24"/>
        </w:rPr>
        <w:t xml:space="preserve"> </w:t>
      </w:r>
      <w:r w:rsidR="003A6678">
        <w:rPr>
          <w:sz w:val="24"/>
        </w:rPr>
        <w:t>vacíos</w:t>
      </w:r>
      <w:r>
        <w:rPr>
          <w:sz w:val="24"/>
        </w:rPr>
        <w:t xml:space="preserve"> por medio del método </w:t>
      </w:r>
      <w:r w:rsidRPr="00206F12">
        <w:rPr>
          <w:sz w:val="24"/>
        </w:rPr>
        <w:t>isNullOrEmptyOrWhiteSpace</w:t>
      </w:r>
      <w:r>
        <w:rPr>
          <w:sz w:val="24"/>
        </w:rPr>
        <w:t xml:space="preserve">, ya que puede que no sea </w:t>
      </w:r>
      <w:r w:rsidR="003A6678">
        <w:rPr>
          <w:sz w:val="24"/>
        </w:rPr>
        <w:t>vacío</w:t>
      </w:r>
      <w:r>
        <w:rPr>
          <w:sz w:val="24"/>
        </w:rPr>
        <w:t xml:space="preserve"> pero que contenga puros espacios en blanco que </w:t>
      </w:r>
      <w:r w:rsidR="003A6678">
        <w:rPr>
          <w:sz w:val="24"/>
        </w:rPr>
        <w:t>finalmente</w:t>
      </w:r>
      <w:r>
        <w:rPr>
          <w:sz w:val="24"/>
        </w:rPr>
        <w:t xml:space="preserve"> son caracteres también.</w:t>
      </w:r>
    </w:p>
    <w:p w14:paraId="3F37E6ED" w14:textId="5215C579" w:rsidR="004B46C3" w:rsidRDefault="00206F12" w:rsidP="003A6678">
      <w:pPr>
        <w:ind w:firstLine="708"/>
        <w:jc w:val="both"/>
        <w:rPr>
          <w:sz w:val="24"/>
        </w:rPr>
      </w:pPr>
      <w:r>
        <w:rPr>
          <w:sz w:val="24"/>
        </w:rPr>
        <w:t xml:space="preserve">Como se </w:t>
      </w:r>
      <w:r w:rsidR="003A6678">
        <w:rPr>
          <w:sz w:val="24"/>
        </w:rPr>
        <w:t>explicó</w:t>
      </w:r>
      <w:ins w:id="502" w:author="Profesor" w:date="2017-07-19T16:00:00Z">
        <w:r w:rsidR="006A0AFE">
          <w:rPr>
            <w:sz w:val="24"/>
          </w:rPr>
          <w:t xml:space="preserve">, </w:t>
        </w:r>
      </w:ins>
      <w:del w:id="503" w:author="Profesor" w:date="2017-07-19T16:00:00Z">
        <w:r w:rsidDel="006A0AFE">
          <w:rPr>
            <w:sz w:val="24"/>
          </w:rPr>
          <w:delText xml:space="preserve"> </w:delText>
        </w:r>
      </w:del>
      <w:r>
        <w:rPr>
          <w:sz w:val="24"/>
        </w:rPr>
        <w:t>en el párrafo anterior</w:t>
      </w:r>
      <w:ins w:id="504" w:author="Profesor" w:date="2017-07-19T16:00:00Z">
        <w:r w:rsidR="006A0AFE">
          <w:rPr>
            <w:sz w:val="24"/>
          </w:rPr>
          <w:t>,</w:t>
        </w:r>
      </w:ins>
      <w:r>
        <w:rPr>
          <w:sz w:val="24"/>
        </w:rPr>
        <w:t xml:space="preserve"> esta clase </w:t>
      </w:r>
      <w:r w:rsidR="004B46C3">
        <w:rPr>
          <w:sz w:val="24"/>
        </w:rPr>
        <w:t>es un servicio extra que ayuda a nuestra aplicación a tener un mejor funcionamiento por medio de validaciones.</w:t>
      </w:r>
    </w:p>
    <w:p w14:paraId="7ABA5E6D" w14:textId="4624FA74" w:rsidR="004B46C3" w:rsidRPr="00206F12" w:rsidRDefault="004B46C3" w:rsidP="00761082">
      <w:pPr>
        <w:ind w:firstLine="708"/>
        <w:jc w:val="both"/>
        <w:rPr>
          <w:sz w:val="24"/>
        </w:rPr>
      </w:pPr>
      <w:r>
        <w:rPr>
          <w:sz w:val="24"/>
        </w:rPr>
        <w:lastRenderedPageBreak/>
        <w:t>Esta clase validadora con</w:t>
      </w:r>
      <w:ins w:id="505" w:author="Profesor" w:date="2017-07-19T16:00:00Z">
        <w:r w:rsidR="006A0AFE">
          <w:rPr>
            <w:sz w:val="24"/>
          </w:rPr>
          <w:t>s</w:t>
        </w:r>
      </w:ins>
      <w:r>
        <w:rPr>
          <w:sz w:val="24"/>
        </w:rPr>
        <w:t>t</w:t>
      </w:r>
      <w:del w:id="506" w:author="Profesor" w:date="2017-07-19T16:00:00Z">
        <w:r w:rsidDel="006A0AFE">
          <w:rPr>
            <w:sz w:val="24"/>
          </w:rPr>
          <w:delText>r</w:delText>
        </w:r>
      </w:del>
      <w:r>
        <w:rPr>
          <w:sz w:val="24"/>
        </w:rPr>
        <w:t>a de tres tipo</w:t>
      </w:r>
      <w:r w:rsidR="00761082">
        <w:rPr>
          <w:sz w:val="24"/>
        </w:rPr>
        <w:t>s</w:t>
      </w:r>
      <w:r>
        <w:rPr>
          <w:sz w:val="24"/>
        </w:rPr>
        <w:t xml:space="preserve"> de validaciones, la primera validación es ejemplificada en el primer párrafo, la segunda es para validar si el email que se </w:t>
      </w:r>
      <w:r w:rsidR="003A6678">
        <w:rPr>
          <w:sz w:val="24"/>
        </w:rPr>
        <w:t>está</w:t>
      </w:r>
      <w:r>
        <w:rPr>
          <w:sz w:val="24"/>
        </w:rPr>
        <w:t xml:space="preserve"> ingresando</w:t>
      </w:r>
      <w:ins w:id="507" w:author="Profesor" w:date="2017-07-19T16:01:00Z">
        <w:r w:rsidR="006A0AFE">
          <w:rPr>
            <w:sz w:val="24"/>
          </w:rPr>
          <w:t>,</w:t>
        </w:r>
      </w:ins>
      <w:r>
        <w:rPr>
          <w:sz w:val="24"/>
        </w:rPr>
        <w:t xml:space="preserve"> ya sea para autentificarse en nuestra aplicación o para registrarse</w:t>
      </w:r>
      <w:ins w:id="508" w:author="Profesor" w:date="2017-07-19T16:01:00Z">
        <w:r w:rsidR="006A0AFE">
          <w:rPr>
            <w:sz w:val="24"/>
          </w:rPr>
          <w:t>,</w:t>
        </w:r>
      </w:ins>
      <w:r>
        <w:rPr>
          <w:sz w:val="24"/>
        </w:rPr>
        <w:t xml:space="preserve"> no son </w:t>
      </w:r>
      <w:r w:rsidR="003A6678">
        <w:rPr>
          <w:sz w:val="24"/>
        </w:rPr>
        <w:t>válidos</w:t>
      </w:r>
      <w:ins w:id="509" w:author="Profesor" w:date="2017-07-19T16:01:00Z">
        <w:r w:rsidR="006A0AFE">
          <w:rPr>
            <w:sz w:val="24"/>
          </w:rPr>
          <w:t>;</w:t>
        </w:r>
      </w:ins>
      <w:del w:id="510" w:author="Profesor" w:date="2017-07-19T16:01:00Z">
        <w:r w:rsidDel="006A0AFE">
          <w:rPr>
            <w:sz w:val="24"/>
          </w:rPr>
          <w:delText>,</w:delText>
        </w:r>
      </w:del>
      <w:r>
        <w:rPr>
          <w:sz w:val="24"/>
        </w:rPr>
        <w:t xml:space="preserve"> esto se realiza gracias a una cadena que nos da el formato que debe tener el correo, esta cadena se compara con el correo ingresado y </w:t>
      </w:r>
      <w:ins w:id="511" w:author="Profesor" w:date="2017-07-19T16:01:00Z">
        <w:r w:rsidR="006A0AFE">
          <w:rPr>
            <w:sz w:val="24"/>
          </w:rPr>
          <w:t xml:space="preserve">si </w:t>
        </w:r>
      </w:ins>
      <w:del w:id="512" w:author="Profesor" w:date="2017-07-19T16:01:00Z">
        <w:r w:rsidDel="006A0AFE">
          <w:rPr>
            <w:sz w:val="24"/>
          </w:rPr>
          <w:delText>e</w:delText>
        </w:r>
      </w:del>
      <w:ins w:id="513" w:author="Profesor" w:date="2017-07-19T16:01:00Z">
        <w:r w:rsidR="006A0AFE">
          <w:rPr>
            <w:sz w:val="24"/>
          </w:rPr>
          <w:t>é</w:t>
        </w:r>
      </w:ins>
      <w:r>
        <w:rPr>
          <w:sz w:val="24"/>
        </w:rPr>
        <w:t xml:space="preserve">ste cumple con el formato </w:t>
      </w:r>
      <w:ins w:id="514" w:author="Profesor" w:date="2017-07-19T16:01:00Z">
        <w:r w:rsidR="006A0AFE">
          <w:rPr>
            <w:sz w:val="24"/>
          </w:rPr>
          <w:t>d</w:t>
        </w:r>
      </w:ins>
      <w:r>
        <w:rPr>
          <w:sz w:val="24"/>
        </w:rPr>
        <w:t>el método retornar</w:t>
      </w:r>
      <w:ins w:id="515" w:author="Profesor" w:date="2017-07-19T16:01:00Z">
        <w:r w:rsidR="006A0AFE">
          <w:rPr>
            <w:sz w:val="24"/>
          </w:rPr>
          <w:t>á</w:t>
        </w:r>
      </w:ins>
      <w:del w:id="516" w:author="Profesor" w:date="2017-07-19T16:01:00Z">
        <w:r w:rsidDel="006A0AFE">
          <w:rPr>
            <w:sz w:val="24"/>
          </w:rPr>
          <w:delText>a</w:delText>
        </w:r>
      </w:del>
      <w:r>
        <w:rPr>
          <w:sz w:val="24"/>
        </w:rPr>
        <w:t xml:space="preserve"> un valor booleano de true. </w:t>
      </w:r>
      <w:r w:rsidR="00761082">
        <w:rPr>
          <w:sz w:val="24"/>
        </w:rPr>
        <w:t>Con el tercer método</w:t>
      </w:r>
      <w:ins w:id="517" w:author="Profesor" w:date="2017-07-19T16:02:00Z">
        <w:r w:rsidR="00201211">
          <w:rPr>
            <w:sz w:val="24"/>
          </w:rPr>
          <w:t>,</w:t>
        </w:r>
      </w:ins>
      <w:r w:rsidR="00761082">
        <w:rPr>
          <w:sz w:val="24"/>
        </w:rPr>
        <w:t xml:space="preserve"> se valida</w:t>
      </w:r>
      <w:ins w:id="518" w:author="Profesor" w:date="2017-07-19T16:02:00Z">
        <w:r w:rsidR="00201211">
          <w:rPr>
            <w:sz w:val="24"/>
          </w:rPr>
          <w:t>n</w:t>
        </w:r>
      </w:ins>
      <w:r w:rsidR="00761082">
        <w:rPr>
          <w:sz w:val="24"/>
        </w:rPr>
        <w:t xml:space="preserve"> las </w:t>
      </w:r>
      <w:r w:rsidR="003A6678">
        <w:rPr>
          <w:sz w:val="24"/>
        </w:rPr>
        <w:t>extensiones</w:t>
      </w:r>
      <w:r w:rsidR="00761082">
        <w:rPr>
          <w:sz w:val="24"/>
        </w:rPr>
        <w:t xml:space="preserve"> de las imágenes que son modificadas en detalles de un perfil, ya que se pueden agregar archivos de cualquier tipo siempre y cuando pesen menos de 10Mb. Esta tercera validación</w:t>
      </w:r>
      <w:ins w:id="519" w:author="Profesor" w:date="2017-07-19T16:02:00Z">
        <w:r w:rsidR="00201211">
          <w:rPr>
            <w:sz w:val="24"/>
          </w:rPr>
          <w:t>,</w:t>
        </w:r>
      </w:ins>
      <w:r w:rsidR="00761082">
        <w:rPr>
          <w:sz w:val="24"/>
        </w:rPr>
        <w:t xml:space="preserve"> consiste en extraer la </w:t>
      </w:r>
      <w:r w:rsidR="003A6678">
        <w:rPr>
          <w:sz w:val="24"/>
        </w:rPr>
        <w:t>extensión</w:t>
      </w:r>
      <w:r w:rsidR="00761082">
        <w:rPr>
          <w:sz w:val="24"/>
        </w:rPr>
        <w:t xml:space="preserve"> del archivo a descargar y lo compara con </w:t>
      </w:r>
      <w:r w:rsidR="003A6678">
        <w:rPr>
          <w:sz w:val="24"/>
        </w:rPr>
        <w:t>extensiones</w:t>
      </w:r>
      <w:r w:rsidR="00761082">
        <w:rPr>
          <w:sz w:val="24"/>
        </w:rPr>
        <w:t xml:space="preserve"> de </w:t>
      </w:r>
      <w:r w:rsidR="003A6678">
        <w:rPr>
          <w:sz w:val="24"/>
        </w:rPr>
        <w:t>imágenes</w:t>
      </w:r>
      <w:r w:rsidR="00761082">
        <w:rPr>
          <w:sz w:val="24"/>
        </w:rPr>
        <w:t xml:space="preserve"> (.jpg, .png, etc.)</w:t>
      </w:r>
      <w:ins w:id="520" w:author="Profesor" w:date="2017-07-19T16:02:00Z">
        <w:r w:rsidR="00201211">
          <w:rPr>
            <w:sz w:val="24"/>
          </w:rPr>
          <w:t xml:space="preserve">. </w:t>
        </w:r>
      </w:ins>
      <w:del w:id="521" w:author="Profesor" w:date="2017-07-19T16:02:00Z">
        <w:r w:rsidR="00761082" w:rsidDel="00201211">
          <w:rPr>
            <w:sz w:val="24"/>
          </w:rPr>
          <w:delText>, s</w:delText>
        </w:r>
      </w:del>
      <w:ins w:id="522" w:author="Profesor" w:date="2017-07-19T16:02:00Z">
        <w:r w:rsidR="00201211">
          <w:rPr>
            <w:sz w:val="24"/>
          </w:rPr>
          <w:t>S</w:t>
        </w:r>
      </w:ins>
      <w:r w:rsidR="00761082">
        <w:rPr>
          <w:sz w:val="24"/>
        </w:rPr>
        <w:t>i este archivo es una imagen, se descargará y se usará como foto de perfil, en caso contrario no se realizará ninguna acción sobre su imagen. Esta clase validadora se puede ver en el Apéndice C.1.2.</w:t>
      </w:r>
    </w:p>
    <w:p w14:paraId="3529734B" w14:textId="7808E930" w:rsidR="004F76B6" w:rsidRDefault="004F76B6" w:rsidP="004F76B6"/>
    <w:p w14:paraId="325607CE" w14:textId="34EDADC8" w:rsidR="00761082" w:rsidRDefault="00761082" w:rsidP="00761082">
      <w:pPr>
        <w:pStyle w:val="Ttulo1"/>
        <w:numPr>
          <w:ilvl w:val="2"/>
          <w:numId w:val="5"/>
        </w:numPr>
      </w:pPr>
      <w:r>
        <w:t>Manejador de sesiones</w:t>
      </w:r>
    </w:p>
    <w:p w14:paraId="1D308E6D" w14:textId="553F9360" w:rsidR="00761082" w:rsidRDefault="00761082" w:rsidP="00761082">
      <w:pPr>
        <w:ind w:left="708"/>
      </w:pPr>
    </w:p>
    <w:p w14:paraId="0305B720" w14:textId="7E2E2B35" w:rsidR="00761082" w:rsidRDefault="00761082" w:rsidP="00761082">
      <w:pPr>
        <w:ind w:firstLine="708"/>
        <w:jc w:val="both"/>
        <w:rPr>
          <w:sz w:val="24"/>
        </w:rPr>
      </w:pPr>
      <w:r>
        <w:rPr>
          <w:sz w:val="24"/>
        </w:rPr>
        <w:t xml:space="preserve">En la actualidad no hay aplicaciones que no ocupen cookies para dar mejores servicios y nuestra aplicación no es la excepción. Como recordaremos del </w:t>
      </w:r>
      <w:r w:rsidR="003A6678">
        <w:rPr>
          <w:sz w:val="24"/>
        </w:rPr>
        <w:t>capítulo</w:t>
      </w:r>
      <w:r>
        <w:rPr>
          <w:sz w:val="24"/>
        </w:rPr>
        <w:t xml:space="preserve"> 2, una cookie puede ser vista como un Dic</w:t>
      </w:r>
      <w:ins w:id="523" w:author="Profesor" w:date="2017-07-19T16:03:00Z">
        <w:r w:rsidR="0026723A">
          <w:rPr>
            <w:sz w:val="24"/>
          </w:rPr>
          <w:t>cionario</w:t>
        </w:r>
      </w:ins>
      <w:del w:id="524" w:author="Profesor" w:date="2017-07-19T16:03:00Z">
        <w:r w:rsidDel="0026723A">
          <w:rPr>
            <w:sz w:val="24"/>
          </w:rPr>
          <w:delText>tionary</w:delText>
        </w:r>
      </w:del>
      <w:r>
        <w:rPr>
          <w:sz w:val="24"/>
        </w:rPr>
        <w:t xml:space="preserve">, que </w:t>
      </w:r>
      <w:del w:id="525" w:author="Profesor" w:date="2017-07-19T16:03:00Z">
        <w:r w:rsidDel="0026723A">
          <w:rPr>
            <w:sz w:val="24"/>
          </w:rPr>
          <w:delText>en si</w:delText>
        </w:r>
      </w:del>
      <w:r>
        <w:rPr>
          <w:sz w:val="24"/>
        </w:rPr>
        <w:t xml:space="preserve"> consiste</w:t>
      </w:r>
      <w:ins w:id="526" w:author="Profesor" w:date="2017-07-19T16:03:00Z">
        <w:r w:rsidR="0026723A">
          <w:rPr>
            <w:sz w:val="24"/>
          </w:rPr>
          <w:t xml:space="preserve"> de </w:t>
        </w:r>
      </w:ins>
      <w:del w:id="527" w:author="Profesor" w:date="2017-07-19T16:03:00Z">
        <w:r w:rsidDel="0026723A">
          <w:rPr>
            <w:sz w:val="24"/>
          </w:rPr>
          <w:delText xml:space="preserve"> en </w:delText>
        </w:r>
      </w:del>
      <w:r>
        <w:rPr>
          <w:sz w:val="24"/>
        </w:rPr>
        <w:t xml:space="preserve">una </w:t>
      </w:r>
      <w:r w:rsidRPr="0026723A">
        <w:rPr>
          <w:i/>
          <w:sz w:val="24"/>
          <w:rPrChange w:id="528" w:author="Profesor" w:date="2017-07-19T16:03:00Z">
            <w:rPr>
              <w:sz w:val="24"/>
            </w:rPr>
          </w:rPrChange>
        </w:rPr>
        <w:t>key</w:t>
      </w:r>
      <w:r>
        <w:rPr>
          <w:sz w:val="24"/>
        </w:rPr>
        <w:t xml:space="preserve"> y un </w:t>
      </w:r>
      <w:r w:rsidRPr="0026723A">
        <w:rPr>
          <w:i/>
          <w:sz w:val="24"/>
          <w:rPrChange w:id="529" w:author="Profesor" w:date="2017-07-19T16:03:00Z">
            <w:rPr>
              <w:sz w:val="24"/>
            </w:rPr>
          </w:rPrChange>
        </w:rPr>
        <w:t>value</w:t>
      </w:r>
      <w:r>
        <w:rPr>
          <w:sz w:val="24"/>
        </w:rPr>
        <w:t xml:space="preserve">. </w:t>
      </w:r>
    </w:p>
    <w:p w14:paraId="5DEFBB49" w14:textId="4C3C7914" w:rsidR="002A0DA9" w:rsidRDefault="00761082" w:rsidP="0026723A">
      <w:pPr>
        <w:ind w:firstLine="708"/>
        <w:jc w:val="both"/>
        <w:rPr>
          <w:sz w:val="24"/>
        </w:rPr>
      </w:pPr>
      <w:r>
        <w:rPr>
          <w:sz w:val="24"/>
        </w:rPr>
        <w:t xml:space="preserve">El manejador de sesiones es una clase que realiza todo el manejo de las cookies del navegador donde se </w:t>
      </w:r>
      <w:r w:rsidR="003A6678">
        <w:rPr>
          <w:sz w:val="24"/>
        </w:rPr>
        <w:t>esté</w:t>
      </w:r>
      <w:r>
        <w:rPr>
          <w:sz w:val="24"/>
        </w:rPr>
        <w:t xml:space="preserve"> visualizando nuestra aplicación</w:t>
      </w:r>
      <w:r w:rsidR="002A0DA9">
        <w:rPr>
          <w:sz w:val="24"/>
        </w:rPr>
        <w:t xml:space="preserve">, </w:t>
      </w:r>
      <w:ins w:id="530" w:author="Profesor" w:date="2017-07-19T16:04:00Z">
        <w:r w:rsidR="0026723A">
          <w:rPr>
            <w:sz w:val="24"/>
          </w:rPr>
          <w:t xml:space="preserve">el cual </w:t>
        </w:r>
      </w:ins>
      <w:r w:rsidR="002A0DA9">
        <w:rPr>
          <w:sz w:val="24"/>
        </w:rPr>
        <w:t xml:space="preserve">realiza: </w:t>
      </w:r>
    </w:p>
    <w:p w14:paraId="6B3D76D1" w14:textId="14C224FE" w:rsidR="002A0DA9" w:rsidRDefault="002A0DA9" w:rsidP="00370FB4">
      <w:pPr>
        <w:pStyle w:val="Prrafodelista"/>
        <w:numPr>
          <w:ilvl w:val="0"/>
          <w:numId w:val="25"/>
        </w:numPr>
        <w:jc w:val="both"/>
        <w:rPr>
          <w:sz w:val="24"/>
        </w:rPr>
      </w:pPr>
      <w:r w:rsidRPr="002A0DA9">
        <w:rPr>
          <w:sz w:val="24"/>
        </w:rPr>
        <w:t>Ingresos</w:t>
      </w:r>
      <w:r>
        <w:rPr>
          <w:sz w:val="24"/>
        </w:rPr>
        <w:t>:</w:t>
      </w:r>
      <w:r w:rsidR="00761082" w:rsidRPr="002A0DA9">
        <w:rPr>
          <w:sz w:val="24"/>
        </w:rPr>
        <w:t xml:space="preserve"> se crea una cookie con un valor del email de usuario que quier</w:t>
      </w:r>
      <w:r>
        <w:rPr>
          <w:sz w:val="24"/>
        </w:rPr>
        <w:t>e ingresar o se haya registrado.</w:t>
      </w:r>
    </w:p>
    <w:p w14:paraId="090191ED" w14:textId="01A92DFE" w:rsidR="002A0DA9" w:rsidRDefault="003A6678" w:rsidP="002F723A">
      <w:pPr>
        <w:pStyle w:val="Prrafodelista"/>
        <w:numPr>
          <w:ilvl w:val="0"/>
          <w:numId w:val="25"/>
        </w:numPr>
        <w:jc w:val="both"/>
        <w:rPr>
          <w:sz w:val="24"/>
        </w:rPr>
      </w:pPr>
      <w:r>
        <w:rPr>
          <w:sz w:val="24"/>
        </w:rPr>
        <w:t>R</w:t>
      </w:r>
      <w:r w:rsidRPr="002A0DA9">
        <w:rPr>
          <w:sz w:val="24"/>
        </w:rPr>
        <w:t>egistrar</w:t>
      </w:r>
      <w:r w:rsidR="00761082" w:rsidRPr="002A0DA9">
        <w:rPr>
          <w:sz w:val="24"/>
        </w:rPr>
        <w:t xml:space="preserve"> perfil</w:t>
      </w:r>
      <w:r w:rsidR="002A0DA9">
        <w:rPr>
          <w:sz w:val="24"/>
        </w:rPr>
        <w:t>:</w:t>
      </w:r>
      <w:r w:rsidR="00761082" w:rsidRPr="002A0DA9">
        <w:rPr>
          <w:sz w:val="24"/>
        </w:rPr>
        <w:t xml:space="preserve"> </w:t>
      </w:r>
      <w:r w:rsidR="002A0DA9">
        <w:rPr>
          <w:sz w:val="24"/>
        </w:rPr>
        <w:t>agrega el Id de un perfil a una cookie con key Perfil.</w:t>
      </w:r>
    </w:p>
    <w:p w14:paraId="41AE8BF5" w14:textId="7891DE01" w:rsidR="00761082" w:rsidRDefault="002A0DA9" w:rsidP="0026723A">
      <w:pPr>
        <w:pStyle w:val="Prrafodelista"/>
        <w:numPr>
          <w:ilvl w:val="0"/>
          <w:numId w:val="25"/>
        </w:numPr>
        <w:jc w:val="both"/>
        <w:rPr>
          <w:sz w:val="24"/>
        </w:rPr>
        <w:pPrChange w:id="531" w:author="Profesor" w:date="2017-07-19T16:04:00Z">
          <w:pPr>
            <w:pStyle w:val="Prrafodelista"/>
            <w:numPr>
              <w:numId w:val="25"/>
            </w:numPr>
            <w:ind w:left="1428" w:hanging="360"/>
            <w:jc w:val="both"/>
          </w:pPr>
        </w:pPrChange>
      </w:pPr>
      <w:r>
        <w:rPr>
          <w:sz w:val="24"/>
        </w:rPr>
        <w:t xml:space="preserve">Salir: </w:t>
      </w:r>
      <w:r w:rsidR="00761082" w:rsidRPr="002A0DA9">
        <w:rPr>
          <w:sz w:val="24"/>
        </w:rPr>
        <w:t>consiste en modificar los valores de emai</w:t>
      </w:r>
      <w:r>
        <w:rPr>
          <w:sz w:val="24"/>
        </w:rPr>
        <w:t xml:space="preserve">l </w:t>
      </w:r>
      <w:r w:rsidR="003A6678">
        <w:rPr>
          <w:sz w:val="24"/>
        </w:rPr>
        <w:t>e</w:t>
      </w:r>
      <w:r>
        <w:rPr>
          <w:sz w:val="24"/>
        </w:rPr>
        <w:t xml:space="preserve"> Id de un perfil por </w:t>
      </w:r>
      <w:r w:rsidR="003A6678">
        <w:rPr>
          <w:sz w:val="24"/>
        </w:rPr>
        <w:t>vacíos</w:t>
      </w:r>
      <w:r>
        <w:rPr>
          <w:sz w:val="24"/>
        </w:rPr>
        <w:t>.</w:t>
      </w:r>
    </w:p>
    <w:p w14:paraId="757A810C" w14:textId="300A79BA" w:rsidR="002A0DA9" w:rsidRDefault="002A0DA9" w:rsidP="0026723A">
      <w:pPr>
        <w:pStyle w:val="Prrafodelista"/>
        <w:numPr>
          <w:ilvl w:val="0"/>
          <w:numId w:val="25"/>
        </w:numPr>
        <w:jc w:val="both"/>
        <w:rPr>
          <w:sz w:val="24"/>
        </w:rPr>
        <w:pPrChange w:id="532" w:author="Profesor" w:date="2017-07-19T16:04:00Z">
          <w:pPr>
            <w:pStyle w:val="Prrafodelista"/>
            <w:numPr>
              <w:numId w:val="25"/>
            </w:numPr>
            <w:ind w:left="1428" w:hanging="360"/>
            <w:jc w:val="both"/>
          </w:pPr>
        </w:pPrChange>
      </w:pPr>
      <w:r>
        <w:rPr>
          <w:sz w:val="24"/>
        </w:rPr>
        <w:t xml:space="preserve">Cuenta activa, retorna un objeto de tipo Cuenta con el email que </w:t>
      </w:r>
      <w:r w:rsidR="003A6678">
        <w:rPr>
          <w:sz w:val="24"/>
        </w:rPr>
        <w:t>está</w:t>
      </w:r>
      <w:r>
        <w:rPr>
          <w:sz w:val="24"/>
        </w:rPr>
        <w:t xml:space="preserve"> registrado en esta cookie.</w:t>
      </w:r>
    </w:p>
    <w:p w14:paraId="60FD51C3" w14:textId="793C74AF" w:rsidR="002A0DA9" w:rsidRPr="002A0DA9" w:rsidRDefault="002A0DA9" w:rsidP="0026723A">
      <w:pPr>
        <w:pStyle w:val="Prrafodelista"/>
        <w:numPr>
          <w:ilvl w:val="0"/>
          <w:numId w:val="25"/>
        </w:numPr>
        <w:jc w:val="both"/>
        <w:rPr>
          <w:sz w:val="24"/>
        </w:rPr>
        <w:pPrChange w:id="533" w:author="Profesor" w:date="2017-07-19T16:04:00Z">
          <w:pPr>
            <w:pStyle w:val="Prrafodelista"/>
            <w:numPr>
              <w:numId w:val="25"/>
            </w:numPr>
            <w:ind w:left="1428" w:hanging="360"/>
            <w:jc w:val="both"/>
          </w:pPr>
        </w:pPrChange>
      </w:pPr>
      <w:r>
        <w:rPr>
          <w:sz w:val="24"/>
        </w:rPr>
        <w:t>Perfil activo: retorna un objeto de tipo perfil, este objeto es seleccionado con el Id del perfil que este en la cookie.</w:t>
      </w:r>
    </w:p>
    <w:p w14:paraId="08E6BED1" w14:textId="11D729AA" w:rsidR="00761082" w:rsidRDefault="002A0DA9" w:rsidP="0026723A">
      <w:pPr>
        <w:ind w:left="708"/>
        <w:jc w:val="both"/>
        <w:rPr>
          <w:sz w:val="24"/>
        </w:rPr>
        <w:pPrChange w:id="534" w:author="Profesor" w:date="2017-07-19T16:04:00Z">
          <w:pPr>
            <w:ind w:left="708"/>
          </w:pPr>
        </w:pPrChange>
      </w:pPr>
      <w:r w:rsidRPr="002A0DA9">
        <w:rPr>
          <w:sz w:val="24"/>
        </w:rPr>
        <w:t xml:space="preserve">Con el manejador de sesiones podemos dar una mejor experiencia a nuestro usuario ya que podemos dar un servicio </w:t>
      </w:r>
      <w:r w:rsidR="003A6678" w:rsidRPr="002A0DA9">
        <w:rPr>
          <w:sz w:val="24"/>
        </w:rPr>
        <w:t>más</w:t>
      </w:r>
      <w:r w:rsidRPr="002A0DA9">
        <w:rPr>
          <w:sz w:val="24"/>
        </w:rPr>
        <w:t xml:space="preserve"> personalizado, mostrándole que conocemos su nombre de usuario y con ello puede </w:t>
      </w:r>
      <w:r w:rsidR="003A6678" w:rsidRPr="002A0DA9">
        <w:rPr>
          <w:sz w:val="24"/>
        </w:rPr>
        <w:t>acceder</w:t>
      </w:r>
      <w:r w:rsidRPr="002A0DA9">
        <w:rPr>
          <w:sz w:val="24"/>
        </w:rPr>
        <w:t xml:space="preserve"> a todo lo relacionado a su cuenta.</w:t>
      </w:r>
    </w:p>
    <w:p w14:paraId="54C9EA90" w14:textId="0F72BE98" w:rsidR="000D76FD" w:rsidRDefault="000D76FD" w:rsidP="002A0DA9">
      <w:pPr>
        <w:ind w:left="708"/>
        <w:rPr>
          <w:sz w:val="24"/>
        </w:rPr>
      </w:pPr>
    </w:p>
    <w:p w14:paraId="40067861" w14:textId="3088CF2E" w:rsidR="000D76FD" w:rsidRDefault="000D76FD" w:rsidP="002A0DA9">
      <w:pPr>
        <w:ind w:left="708"/>
        <w:rPr>
          <w:sz w:val="24"/>
        </w:rPr>
      </w:pPr>
    </w:p>
    <w:p w14:paraId="0B80E87D" w14:textId="4F895A25" w:rsidR="000D76FD" w:rsidRDefault="000D76FD" w:rsidP="002A0DA9">
      <w:pPr>
        <w:ind w:left="708"/>
        <w:rPr>
          <w:sz w:val="24"/>
        </w:rPr>
      </w:pPr>
    </w:p>
    <w:p w14:paraId="63542AE9" w14:textId="57368739" w:rsidR="000D76FD" w:rsidRDefault="000D76FD" w:rsidP="002A0DA9">
      <w:pPr>
        <w:ind w:left="708"/>
        <w:rPr>
          <w:sz w:val="24"/>
        </w:rPr>
      </w:pPr>
    </w:p>
    <w:p w14:paraId="61EE8653" w14:textId="566A6528" w:rsidR="000D76FD" w:rsidRDefault="000D76FD" w:rsidP="002A0DA9">
      <w:pPr>
        <w:ind w:left="708"/>
        <w:rPr>
          <w:sz w:val="24"/>
        </w:rPr>
      </w:pPr>
    </w:p>
    <w:p w14:paraId="4AB79F66" w14:textId="77777777" w:rsidR="000D76FD" w:rsidRDefault="000D76FD" w:rsidP="002A0DA9">
      <w:pPr>
        <w:ind w:left="708"/>
        <w:rPr>
          <w:sz w:val="24"/>
        </w:rPr>
      </w:pPr>
    </w:p>
    <w:p w14:paraId="52893927" w14:textId="173ED64B" w:rsidR="002A0DA9" w:rsidRDefault="002A0DA9" w:rsidP="002A0DA9">
      <w:pPr>
        <w:pStyle w:val="Ttulo1"/>
        <w:numPr>
          <w:ilvl w:val="2"/>
          <w:numId w:val="5"/>
        </w:numPr>
      </w:pPr>
      <w:r>
        <w:t>Geolocalización</w:t>
      </w:r>
    </w:p>
    <w:p w14:paraId="5F681934" w14:textId="0A7E97A3" w:rsidR="000D76FD" w:rsidRDefault="000D76FD" w:rsidP="00151994">
      <w:pPr>
        <w:rPr>
          <w:ins w:id="535" w:author="Profesor" w:date="2017-07-19T16:05:00Z"/>
          <w:noProof/>
        </w:rPr>
      </w:pPr>
    </w:p>
    <w:p w14:paraId="005B21EF" w14:textId="581D21A8" w:rsidR="0026723A" w:rsidRPr="00D35EC5" w:rsidRDefault="0026723A" w:rsidP="0026723A">
      <w:pPr>
        <w:jc w:val="both"/>
        <w:rPr>
          <w:moveTo w:id="536" w:author="Profesor" w:date="2017-07-19T16:05:00Z"/>
          <w:sz w:val="24"/>
          <w:szCs w:val="24"/>
        </w:rPr>
      </w:pPr>
      <w:moveToRangeStart w:id="537" w:author="Profesor" w:date="2017-07-19T16:05:00Z" w:name="move488243641"/>
      <w:moveTo w:id="538" w:author="Profesor" w:date="2017-07-19T16:05:00Z">
        <w:r>
          <w:rPr>
            <w:sz w:val="24"/>
          </w:rPr>
          <w:tab/>
        </w:r>
        <w:r w:rsidRPr="00D35EC5">
          <w:rPr>
            <w:sz w:val="24"/>
            <w:szCs w:val="24"/>
          </w:rPr>
          <w:t>La primera vista que se mostrará</w:t>
        </w:r>
      </w:moveTo>
      <w:ins w:id="539" w:author="Profesor" w:date="2017-07-19T16:05:00Z">
        <w:r>
          <w:rPr>
            <w:sz w:val="24"/>
            <w:szCs w:val="24"/>
          </w:rPr>
          <w:t>,</w:t>
        </w:r>
      </w:ins>
      <w:moveTo w:id="540" w:author="Profesor" w:date="2017-07-19T16:05:00Z">
        <w:r w:rsidRPr="00D35EC5">
          <w:rPr>
            <w:sz w:val="24"/>
            <w:szCs w:val="24"/>
          </w:rPr>
          <w:t xml:space="preserve"> cuando ingresas a nuestra aplicación, será la vista de inicio, esta vista da una introducción al servicio y objetivos que tenemos dentro de nuestra aplicación. En </w:t>
        </w:r>
      </w:moveTo>
      <w:ins w:id="541" w:author="Profesor" w:date="2017-07-19T16:05:00Z">
        <w:r>
          <w:rPr>
            <w:sz w:val="24"/>
            <w:szCs w:val="24"/>
          </w:rPr>
          <w:t>dicha</w:t>
        </w:r>
      </w:ins>
      <w:moveTo w:id="542" w:author="Profesor" w:date="2017-07-19T16:05:00Z">
        <w:del w:id="543" w:author="Profesor" w:date="2017-07-19T16:05:00Z">
          <w:r w:rsidRPr="00D35EC5" w:rsidDel="0026723A">
            <w:rPr>
              <w:sz w:val="24"/>
              <w:szCs w:val="24"/>
            </w:rPr>
            <w:delText>esta</w:delText>
          </w:r>
        </w:del>
        <w:r w:rsidRPr="00D35EC5">
          <w:rPr>
            <w:sz w:val="24"/>
            <w:szCs w:val="24"/>
          </w:rPr>
          <w:t xml:space="preserve"> vista se mostrará el mapa de últimas modificaciones</w:t>
        </w:r>
      </w:moveTo>
      <w:ins w:id="544" w:author="Profesor" w:date="2017-07-19T16:05:00Z">
        <w:r>
          <w:rPr>
            <w:sz w:val="24"/>
            <w:szCs w:val="24"/>
          </w:rPr>
          <w:t xml:space="preserve">, como el </w:t>
        </w:r>
      </w:ins>
      <w:moveTo w:id="545" w:author="Profesor" w:date="2017-07-19T16:05:00Z">
        <w:del w:id="546" w:author="Profesor" w:date="2017-07-19T16:05:00Z">
          <w:r w:rsidRPr="00D35EC5" w:rsidDel="0026723A">
            <w:rPr>
              <w:sz w:val="24"/>
              <w:szCs w:val="24"/>
            </w:rPr>
            <w:delText xml:space="preserve"> de</w:delText>
          </w:r>
        </w:del>
        <w:r w:rsidRPr="00D35EC5">
          <w:rPr>
            <w:sz w:val="24"/>
            <w:szCs w:val="24"/>
          </w:rPr>
          <w:t xml:space="preserve"> la</w:t>
        </w:r>
        <w:r>
          <w:rPr>
            <w:sz w:val="24"/>
            <w:szCs w:val="24"/>
          </w:rPr>
          <w:t xml:space="preserve"> Figura 12, este es un mapa de L</w:t>
        </w:r>
        <w:r w:rsidRPr="00D35EC5">
          <w:rPr>
            <w:sz w:val="24"/>
            <w:szCs w:val="24"/>
          </w:rPr>
          <w:t>eaflet y est</w:t>
        </w:r>
      </w:moveTo>
      <w:ins w:id="547" w:author="Profesor" w:date="2017-07-19T16:06:00Z">
        <w:r>
          <w:rPr>
            <w:sz w:val="24"/>
            <w:szCs w:val="24"/>
          </w:rPr>
          <w:t>á</w:t>
        </w:r>
      </w:ins>
      <w:moveTo w:id="548" w:author="Profesor" w:date="2017-07-19T16:05:00Z">
        <w:del w:id="549" w:author="Profesor" w:date="2017-07-19T16:06:00Z">
          <w:r w:rsidRPr="00D35EC5" w:rsidDel="0026723A">
            <w:rPr>
              <w:sz w:val="24"/>
              <w:szCs w:val="24"/>
            </w:rPr>
            <w:delText>a</w:delText>
          </w:r>
        </w:del>
        <w:r w:rsidRPr="00D35EC5">
          <w:rPr>
            <w:sz w:val="24"/>
            <w:szCs w:val="24"/>
          </w:rPr>
          <w:t xml:space="preserve"> geolocalizado pero esta ve</w:t>
        </w:r>
        <w:r>
          <w:rPr>
            <w:sz w:val="24"/>
            <w:szCs w:val="24"/>
          </w:rPr>
          <w:t>z es por parte del servicio de L</w:t>
        </w:r>
        <w:r w:rsidRPr="00D35EC5">
          <w:rPr>
            <w:sz w:val="24"/>
            <w:szCs w:val="24"/>
          </w:rPr>
          <w:t>eaflet.</w:t>
        </w:r>
      </w:moveTo>
    </w:p>
    <w:moveToRangeEnd w:id="537"/>
    <w:p w14:paraId="23C2B9B5" w14:textId="77777777" w:rsidR="0026723A" w:rsidRDefault="0026723A" w:rsidP="00151994">
      <w:pPr>
        <w:rPr>
          <w:noProof/>
        </w:rPr>
      </w:pPr>
    </w:p>
    <w:p w14:paraId="7F2B2860" w14:textId="77777777" w:rsidR="000D76FD" w:rsidRDefault="00151994" w:rsidP="000D76FD">
      <w:pPr>
        <w:keepNext/>
      </w:pPr>
      <w:r>
        <w:rPr>
          <w:noProof/>
          <w:lang w:eastAsia="es-MX"/>
        </w:rPr>
        <w:drawing>
          <wp:inline distT="0" distB="0" distL="0" distR="0" wp14:anchorId="02B44801" wp14:editId="1F462916">
            <wp:extent cx="5486400" cy="1956181"/>
            <wp:effectExtent l="0" t="0" r="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997" t="22488" r="7715" b="22790"/>
                    <a:stretch/>
                  </pic:blipFill>
                  <pic:spPr bwMode="auto">
                    <a:xfrm>
                      <a:off x="0" y="0"/>
                      <a:ext cx="5493262" cy="1958627"/>
                    </a:xfrm>
                    <a:prstGeom prst="rect">
                      <a:avLst/>
                    </a:prstGeom>
                    <a:ln>
                      <a:noFill/>
                    </a:ln>
                    <a:extLst>
                      <a:ext uri="{53640926-AAD7-44D8-BBD7-CCE9431645EC}">
                        <a14:shadowObscured xmlns:a14="http://schemas.microsoft.com/office/drawing/2010/main"/>
                      </a:ext>
                    </a:extLst>
                  </pic:spPr>
                </pic:pic>
              </a:graphicData>
            </a:graphic>
          </wp:inline>
        </w:drawing>
      </w:r>
    </w:p>
    <w:p w14:paraId="7B066EFA" w14:textId="70A11A7F" w:rsidR="00151994" w:rsidRPr="00151994" w:rsidRDefault="000D76FD" w:rsidP="000D76FD">
      <w:pPr>
        <w:pStyle w:val="Descripcin"/>
        <w:jc w:val="center"/>
      </w:pPr>
      <w:r>
        <w:t xml:space="preserve">Figura </w:t>
      </w:r>
      <w:fldSimple w:instr=" SEQ Figura \* ARABIC ">
        <w:r w:rsidR="0010699F">
          <w:rPr>
            <w:noProof/>
          </w:rPr>
          <w:t>12</w:t>
        </w:r>
      </w:fldSimple>
      <w:ins w:id="550" w:author="Profesor" w:date="2017-07-19T16:06:00Z">
        <w:r w:rsidR="0026723A">
          <w:t>.</w:t>
        </w:r>
      </w:ins>
      <w:r>
        <w:t xml:space="preserve"> Mapa de últimos reportes de la vista inicio con marcador geolocalizado a la posición de un dispositivo.</w:t>
      </w:r>
    </w:p>
    <w:p w14:paraId="05C89F1C" w14:textId="1E693A73" w:rsidR="000D76FD" w:rsidRDefault="000D76FD" w:rsidP="000D76FD">
      <w:pPr>
        <w:rPr>
          <w:sz w:val="24"/>
        </w:rPr>
      </w:pPr>
      <w:r>
        <w:rPr>
          <w:sz w:val="24"/>
        </w:rPr>
        <w:tab/>
      </w:r>
    </w:p>
    <w:p w14:paraId="45F41303" w14:textId="569B6D73" w:rsidR="000D76FD" w:rsidRPr="00D35EC5" w:rsidDel="0026723A" w:rsidRDefault="000D76FD" w:rsidP="000D76FD">
      <w:pPr>
        <w:jc w:val="both"/>
        <w:rPr>
          <w:moveFrom w:id="551" w:author="Profesor" w:date="2017-07-19T16:05:00Z"/>
          <w:sz w:val="24"/>
          <w:szCs w:val="24"/>
        </w:rPr>
      </w:pPr>
      <w:moveFromRangeStart w:id="552" w:author="Profesor" w:date="2017-07-19T16:05:00Z" w:name="move488243641"/>
      <w:moveFrom w:id="553" w:author="Profesor" w:date="2017-07-19T16:05:00Z">
        <w:r w:rsidDel="0026723A">
          <w:rPr>
            <w:sz w:val="24"/>
          </w:rPr>
          <w:tab/>
        </w:r>
        <w:r w:rsidRPr="00D35EC5" w:rsidDel="0026723A">
          <w:rPr>
            <w:sz w:val="24"/>
            <w:szCs w:val="24"/>
          </w:rPr>
          <w:t xml:space="preserve">La primera vista que se mostrará cuando </w:t>
        </w:r>
        <w:r w:rsidR="003A6678" w:rsidRPr="00D35EC5" w:rsidDel="0026723A">
          <w:rPr>
            <w:sz w:val="24"/>
            <w:szCs w:val="24"/>
          </w:rPr>
          <w:t>ingresas</w:t>
        </w:r>
        <w:r w:rsidRPr="00D35EC5" w:rsidDel="0026723A">
          <w:rPr>
            <w:sz w:val="24"/>
            <w:szCs w:val="24"/>
          </w:rPr>
          <w:t xml:space="preserve"> a nuestra aplicación, será la vista de </w:t>
        </w:r>
        <w:r w:rsidR="003A6678" w:rsidRPr="00D35EC5" w:rsidDel="0026723A">
          <w:rPr>
            <w:sz w:val="24"/>
            <w:szCs w:val="24"/>
          </w:rPr>
          <w:t>inicio</w:t>
        </w:r>
        <w:r w:rsidRPr="00D35EC5" w:rsidDel="0026723A">
          <w:rPr>
            <w:sz w:val="24"/>
            <w:szCs w:val="24"/>
          </w:rPr>
          <w:t xml:space="preserve">, esta vista da una introducción al servicio y objetivos que tenemos dentro de nuestra aplicación. En esta vista se mostrará el mapa de </w:t>
        </w:r>
        <w:r w:rsidR="003A6678" w:rsidRPr="00D35EC5" w:rsidDel="0026723A">
          <w:rPr>
            <w:sz w:val="24"/>
            <w:szCs w:val="24"/>
          </w:rPr>
          <w:t>últimas</w:t>
        </w:r>
        <w:r w:rsidRPr="00D35EC5" w:rsidDel="0026723A">
          <w:rPr>
            <w:sz w:val="24"/>
            <w:szCs w:val="24"/>
          </w:rPr>
          <w:t xml:space="preserve"> modificaciones de la</w:t>
        </w:r>
        <w:r w:rsidR="003A6678" w:rsidDel="0026723A">
          <w:rPr>
            <w:sz w:val="24"/>
            <w:szCs w:val="24"/>
          </w:rPr>
          <w:t xml:space="preserve"> Figura 12, este es un mapa de L</w:t>
        </w:r>
        <w:r w:rsidRPr="00D35EC5" w:rsidDel="0026723A">
          <w:rPr>
            <w:sz w:val="24"/>
            <w:szCs w:val="24"/>
          </w:rPr>
          <w:t>eaflet y esta geolocalizado pero esta ve</w:t>
        </w:r>
        <w:r w:rsidR="003A6678" w:rsidDel="0026723A">
          <w:rPr>
            <w:sz w:val="24"/>
            <w:szCs w:val="24"/>
          </w:rPr>
          <w:t>z es por parte del servicio de L</w:t>
        </w:r>
        <w:r w:rsidRPr="00D35EC5" w:rsidDel="0026723A">
          <w:rPr>
            <w:sz w:val="24"/>
            <w:szCs w:val="24"/>
          </w:rPr>
          <w:t>eaflet.</w:t>
        </w:r>
      </w:moveFrom>
    </w:p>
    <w:moveFromRangeEnd w:id="552"/>
    <w:p w14:paraId="6EAB3D68" w14:textId="78C285F5" w:rsidR="000D76FD" w:rsidRPr="00D35EC5" w:rsidRDefault="000D76FD" w:rsidP="000D76FD">
      <w:pPr>
        <w:jc w:val="both"/>
        <w:rPr>
          <w:sz w:val="24"/>
          <w:szCs w:val="24"/>
        </w:rPr>
      </w:pPr>
      <w:r w:rsidRPr="00D35EC5">
        <w:rPr>
          <w:sz w:val="24"/>
          <w:szCs w:val="24"/>
        </w:rPr>
        <w:tab/>
        <w:t xml:space="preserve">La geolocalización es de lo </w:t>
      </w:r>
      <w:r w:rsidR="003A6678" w:rsidRPr="00D35EC5">
        <w:rPr>
          <w:sz w:val="24"/>
          <w:szCs w:val="24"/>
        </w:rPr>
        <w:t>más</w:t>
      </w:r>
      <w:r w:rsidRPr="00D35EC5">
        <w:rPr>
          <w:sz w:val="24"/>
          <w:szCs w:val="24"/>
        </w:rPr>
        <w:t xml:space="preserve"> importante de este </w:t>
      </w:r>
      <w:r w:rsidR="003A6678" w:rsidRPr="00D35EC5">
        <w:rPr>
          <w:sz w:val="24"/>
          <w:szCs w:val="24"/>
        </w:rPr>
        <w:t>proyecto</w:t>
      </w:r>
      <w:r w:rsidRPr="00D35EC5">
        <w:rPr>
          <w:sz w:val="24"/>
          <w:szCs w:val="24"/>
        </w:rPr>
        <w:t xml:space="preserve"> ya que todos los reportes de incidentes delictivos son localizados en un mapa, se les asigna una dirección y esta </w:t>
      </w:r>
      <w:r w:rsidR="003A6678" w:rsidRPr="00D35EC5">
        <w:rPr>
          <w:sz w:val="24"/>
          <w:szCs w:val="24"/>
        </w:rPr>
        <w:t>dirección</w:t>
      </w:r>
      <w:r w:rsidRPr="00D35EC5">
        <w:rPr>
          <w:sz w:val="24"/>
          <w:szCs w:val="24"/>
        </w:rPr>
        <w:t xml:space="preserve"> es obtenida precisamente por la clase de Geolocation</w:t>
      </w:r>
      <w:ins w:id="554" w:author="Profesor" w:date="2017-07-19T16:06:00Z">
        <w:r w:rsidR="0026723A">
          <w:rPr>
            <w:sz w:val="24"/>
            <w:szCs w:val="24"/>
          </w:rPr>
          <w:t xml:space="preserve">. </w:t>
        </w:r>
      </w:ins>
      <w:del w:id="555" w:author="Profesor" w:date="2017-07-19T16:06:00Z">
        <w:r w:rsidRPr="00D35EC5" w:rsidDel="0026723A">
          <w:rPr>
            <w:sz w:val="24"/>
            <w:szCs w:val="24"/>
          </w:rPr>
          <w:delText>, e</w:delText>
        </w:r>
      </w:del>
      <w:ins w:id="556" w:author="Profesor" w:date="2017-07-19T16:06:00Z">
        <w:r w:rsidR="0026723A">
          <w:rPr>
            <w:sz w:val="24"/>
            <w:szCs w:val="24"/>
          </w:rPr>
          <w:t>E</w:t>
        </w:r>
      </w:ins>
      <w:r w:rsidRPr="00D35EC5">
        <w:rPr>
          <w:sz w:val="24"/>
          <w:szCs w:val="24"/>
        </w:rPr>
        <w:t xml:space="preserve">sta clase implementa varios métodos y en general los </w:t>
      </w:r>
      <w:r w:rsidR="003A6678" w:rsidRPr="00D35EC5">
        <w:rPr>
          <w:sz w:val="24"/>
          <w:szCs w:val="24"/>
        </w:rPr>
        <w:t>más</w:t>
      </w:r>
      <w:r w:rsidRPr="00D35EC5">
        <w:rPr>
          <w:sz w:val="24"/>
          <w:szCs w:val="24"/>
        </w:rPr>
        <w:t xml:space="preserve"> importantes son obtener nombre de la ciudad, nombre de la región, la ip del dispositivo, y un método nombrado getDataRow. </w:t>
      </w:r>
    </w:p>
    <w:p w14:paraId="74F55C64" w14:textId="1FE7DEBD" w:rsidR="000D76FD" w:rsidRPr="00D35EC5" w:rsidRDefault="000D76FD" w:rsidP="000D76FD">
      <w:pPr>
        <w:jc w:val="both"/>
        <w:rPr>
          <w:sz w:val="24"/>
          <w:szCs w:val="24"/>
        </w:rPr>
      </w:pPr>
      <w:r w:rsidRPr="00D35EC5">
        <w:rPr>
          <w:sz w:val="24"/>
          <w:szCs w:val="24"/>
        </w:rPr>
        <w:lastRenderedPageBreak/>
        <w:t xml:space="preserve">Todos los métodos </w:t>
      </w:r>
      <w:r w:rsidR="003A6678" w:rsidRPr="00D35EC5">
        <w:rPr>
          <w:sz w:val="24"/>
          <w:szCs w:val="24"/>
        </w:rPr>
        <w:t>implementados</w:t>
      </w:r>
      <w:r w:rsidRPr="00D35EC5">
        <w:rPr>
          <w:sz w:val="24"/>
          <w:szCs w:val="24"/>
        </w:rPr>
        <w:t xml:space="preserve"> dependen del método </w:t>
      </w:r>
      <w:ins w:id="557" w:author="Profesor" w:date="2017-07-19T16:06:00Z">
        <w:r w:rsidR="0026723A">
          <w:rPr>
            <w:sz w:val="24"/>
            <w:szCs w:val="24"/>
          </w:rPr>
          <w:t>g</w:t>
        </w:r>
      </w:ins>
      <w:r w:rsidRPr="00D35EC5">
        <w:rPr>
          <w:sz w:val="24"/>
          <w:szCs w:val="24"/>
        </w:rPr>
        <w:t>etDataRow</w:t>
      </w:r>
      <w:ins w:id="558" w:author="Profesor" w:date="2017-07-19T16:07:00Z">
        <w:r w:rsidR="0026723A">
          <w:rPr>
            <w:sz w:val="24"/>
            <w:szCs w:val="24"/>
          </w:rPr>
          <w:t>,</w:t>
        </w:r>
      </w:ins>
      <w:r w:rsidRPr="00D35EC5">
        <w:rPr>
          <w:sz w:val="24"/>
          <w:szCs w:val="24"/>
        </w:rPr>
        <w:t xml:space="preserve"> ya que este le pasa</w:t>
      </w:r>
      <w:del w:id="559" w:author="Profesor" w:date="2017-07-19T16:07:00Z">
        <w:r w:rsidRPr="00D35EC5" w:rsidDel="0026723A">
          <w:rPr>
            <w:sz w:val="24"/>
            <w:szCs w:val="24"/>
          </w:rPr>
          <w:delText>s</w:delText>
        </w:r>
      </w:del>
      <w:r w:rsidRPr="00D35EC5">
        <w:rPr>
          <w:sz w:val="24"/>
          <w:szCs w:val="24"/>
        </w:rPr>
        <w:t xml:space="preserve"> una ubicación con lalitud y l</w:t>
      </w:r>
      <w:r w:rsidR="008203EC" w:rsidRPr="00D35EC5">
        <w:rPr>
          <w:sz w:val="24"/>
          <w:szCs w:val="24"/>
        </w:rPr>
        <w:t xml:space="preserve">ongitud y </w:t>
      </w:r>
      <w:r w:rsidR="003A6678" w:rsidRPr="00D35EC5">
        <w:rPr>
          <w:sz w:val="24"/>
          <w:szCs w:val="24"/>
        </w:rPr>
        <w:t>realiza</w:t>
      </w:r>
      <w:r w:rsidR="008203EC" w:rsidRPr="00D35EC5">
        <w:rPr>
          <w:sz w:val="24"/>
          <w:szCs w:val="24"/>
        </w:rPr>
        <w:t xml:space="preserve"> una búsqueda en Google mediante la siguiente url:</w:t>
      </w:r>
      <w:r w:rsidRPr="00D35EC5">
        <w:rPr>
          <w:sz w:val="24"/>
          <w:szCs w:val="24"/>
        </w:rPr>
        <w:t xml:space="preserve"> </w:t>
      </w:r>
      <w:r w:rsidRPr="00D35EC5">
        <w:rPr>
          <w:i/>
          <w:sz w:val="24"/>
          <w:szCs w:val="24"/>
        </w:rPr>
        <w:t>http://maps.googleapis.com/maps/api/geocode/xml?latlng=lat,lon</w:t>
      </w:r>
      <w:r w:rsidR="008203EC" w:rsidRPr="00D35EC5">
        <w:rPr>
          <w:i/>
          <w:sz w:val="24"/>
          <w:szCs w:val="24"/>
        </w:rPr>
        <w:t xml:space="preserve">&amp;sensor=false. </w:t>
      </w:r>
      <w:r w:rsidR="008203EC" w:rsidRPr="00D35EC5">
        <w:rPr>
          <w:sz w:val="24"/>
          <w:szCs w:val="24"/>
        </w:rPr>
        <w:t>La extracción de los datos se realiza visualizando los resultados de la url anterior en un XML y este XML se lee por medio de un DataSet</w:t>
      </w:r>
      <w:ins w:id="560" w:author="Profesor" w:date="2017-07-19T16:07:00Z">
        <w:r w:rsidR="0026723A">
          <w:rPr>
            <w:sz w:val="24"/>
            <w:szCs w:val="24"/>
          </w:rPr>
          <w:t>.</w:t>
        </w:r>
      </w:ins>
      <w:del w:id="561" w:author="Profesor" w:date="2017-07-19T16:07:00Z">
        <w:r w:rsidR="008203EC" w:rsidRPr="00D35EC5" w:rsidDel="0026723A">
          <w:rPr>
            <w:sz w:val="24"/>
            <w:szCs w:val="24"/>
          </w:rPr>
          <w:delText>, y f</w:delText>
        </w:r>
      </w:del>
      <w:ins w:id="562" w:author="Profesor" w:date="2017-07-19T16:07:00Z">
        <w:r w:rsidR="0026723A">
          <w:rPr>
            <w:sz w:val="24"/>
            <w:szCs w:val="24"/>
          </w:rPr>
          <w:t>F</w:t>
        </w:r>
      </w:ins>
      <w:r w:rsidR="008203EC" w:rsidRPr="00D35EC5">
        <w:rPr>
          <w:sz w:val="24"/>
          <w:szCs w:val="24"/>
        </w:rPr>
        <w:t>inalmente</w:t>
      </w:r>
      <w:ins w:id="563" w:author="Profesor" w:date="2017-07-19T16:07:00Z">
        <w:r w:rsidR="0026723A">
          <w:rPr>
            <w:sz w:val="24"/>
            <w:szCs w:val="24"/>
          </w:rPr>
          <w:t>,</w:t>
        </w:r>
      </w:ins>
      <w:r w:rsidR="008203EC" w:rsidRPr="00D35EC5">
        <w:rPr>
          <w:sz w:val="24"/>
          <w:szCs w:val="24"/>
        </w:rPr>
        <w:t xml:space="preserve"> se retorna el renglón cero que es el que contiene toda la </w:t>
      </w:r>
      <w:r w:rsidR="003A6678" w:rsidRPr="00D35EC5">
        <w:rPr>
          <w:sz w:val="24"/>
          <w:szCs w:val="24"/>
        </w:rPr>
        <w:t>información</w:t>
      </w:r>
      <w:r w:rsidR="008203EC" w:rsidRPr="00D35EC5">
        <w:rPr>
          <w:sz w:val="24"/>
          <w:szCs w:val="24"/>
        </w:rPr>
        <w:t xml:space="preserve"> en un objeto tipo DataRow.</w:t>
      </w:r>
    </w:p>
    <w:p w14:paraId="0336CAC7" w14:textId="22DCE89E" w:rsidR="008203EC" w:rsidRPr="00D35EC5" w:rsidRDefault="008203EC" w:rsidP="000D76FD">
      <w:pPr>
        <w:jc w:val="both"/>
        <w:rPr>
          <w:sz w:val="24"/>
          <w:szCs w:val="24"/>
        </w:rPr>
      </w:pPr>
      <w:r w:rsidRPr="00D35EC5">
        <w:rPr>
          <w:sz w:val="24"/>
          <w:szCs w:val="24"/>
        </w:rPr>
        <w:tab/>
        <w:t>Cuando realizamos la selección de una ubicación</w:t>
      </w:r>
      <w:ins w:id="564" w:author="Profesor" w:date="2017-07-19T16:07:00Z">
        <w:r w:rsidR="0026723A">
          <w:rPr>
            <w:sz w:val="24"/>
            <w:szCs w:val="24"/>
          </w:rPr>
          <w:t>,</w:t>
        </w:r>
      </w:ins>
      <w:r w:rsidRPr="00D35EC5">
        <w:rPr>
          <w:sz w:val="24"/>
          <w:szCs w:val="24"/>
        </w:rPr>
        <w:t xml:space="preserve"> ya sea de un perfil o un reporte</w:t>
      </w:r>
      <w:ins w:id="565" w:author="Profesor" w:date="2017-07-19T16:07:00Z">
        <w:r w:rsidR="0026723A">
          <w:rPr>
            <w:sz w:val="24"/>
            <w:szCs w:val="24"/>
          </w:rPr>
          <w:t>,</w:t>
        </w:r>
      </w:ins>
      <w:del w:id="566" w:author="Profesor" w:date="2017-07-19T16:08:00Z">
        <w:r w:rsidRPr="00D35EC5" w:rsidDel="0026723A">
          <w:rPr>
            <w:sz w:val="24"/>
            <w:szCs w:val="24"/>
          </w:rPr>
          <w:delText xml:space="preserve"> y</w:delText>
        </w:r>
      </w:del>
      <w:ins w:id="567" w:author="Profesor" w:date="2017-07-19T16:08:00Z">
        <w:r w:rsidR="0026723A">
          <w:rPr>
            <w:sz w:val="24"/>
            <w:szCs w:val="24"/>
          </w:rPr>
          <w:t xml:space="preserve"> le</w:t>
        </w:r>
      </w:ins>
      <w:r w:rsidRPr="00D35EC5">
        <w:rPr>
          <w:sz w:val="24"/>
          <w:szCs w:val="24"/>
        </w:rPr>
        <w:t xml:space="preserve"> damos el clic </w:t>
      </w:r>
      <w:del w:id="568" w:author="Profesor" w:date="2017-07-19T16:08:00Z">
        <w:r w:rsidRPr="00D35EC5" w:rsidDel="0026723A">
          <w:rPr>
            <w:sz w:val="24"/>
            <w:szCs w:val="24"/>
          </w:rPr>
          <w:delText>en e</w:delText>
        </w:r>
      </w:del>
      <w:ins w:id="569" w:author="Profesor" w:date="2017-07-19T16:08:00Z">
        <w:r w:rsidR="0026723A">
          <w:rPr>
            <w:sz w:val="24"/>
            <w:szCs w:val="24"/>
          </w:rPr>
          <w:t>a</w:t>
        </w:r>
      </w:ins>
      <w:r w:rsidRPr="00D35EC5">
        <w:rPr>
          <w:sz w:val="24"/>
          <w:szCs w:val="24"/>
        </w:rPr>
        <w:t>l botón de confirmar,</w:t>
      </w:r>
      <w:ins w:id="570" w:author="Profesor" w:date="2017-07-19T16:08:00Z">
        <w:r w:rsidR="0026723A">
          <w:rPr>
            <w:sz w:val="24"/>
            <w:szCs w:val="24"/>
          </w:rPr>
          <w:t xml:space="preserve"> en ese momento</w:t>
        </w:r>
      </w:ins>
      <w:r w:rsidRPr="00D35EC5">
        <w:rPr>
          <w:sz w:val="24"/>
          <w:szCs w:val="24"/>
        </w:rPr>
        <w:t xml:space="preserve"> se hace una llamada a un método Post dentro de un controlador y un método espec</w:t>
      </w:r>
      <w:ins w:id="571" w:author="Profesor" w:date="2017-07-19T16:08:00Z">
        <w:r w:rsidR="0026723A">
          <w:rPr>
            <w:sz w:val="24"/>
            <w:szCs w:val="24"/>
          </w:rPr>
          <w:t>í</w:t>
        </w:r>
      </w:ins>
      <w:del w:id="572" w:author="Profesor" w:date="2017-07-19T16:08:00Z">
        <w:r w:rsidRPr="00D35EC5" w:rsidDel="0026723A">
          <w:rPr>
            <w:sz w:val="24"/>
            <w:szCs w:val="24"/>
          </w:rPr>
          <w:delText>i</w:delText>
        </w:r>
      </w:del>
      <w:r w:rsidRPr="00D35EC5">
        <w:rPr>
          <w:sz w:val="24"/>
          <w:szCs w:val="24"/>
        </w:rPr>
        <w:t>fico</w:t>
      </w:r>
      <w:ins w:id="573" w:author="Profesor" w:date="2017-07-19T16:08:00Z">
        <w:r w:rsidR="0026723A">
          <w:rPr>
            <w:sz w:val="24"/>
            <w:szCs w:val="24"/>
          </w:rPr>
          <w:t>,</w:t>
        </w:r>
      </w:ins>
      <w:r w:rsidRPr="00D35EC5">
        <w:rPr>
          <w:sz w:val="24"/>
          <w:szCs w:val="24"/>
        </w:rPr>
        <w:t xml:space="preserve"> el cual realiza la búsqueda de la </w:t>
      </w:r>
      <w:r w:rsidR="003A6678" w:rsidRPr="00D35EC5">
        <w:rPr>
          <w:sz w:val="24"/>
          <w:szCs w:val="24"/>
        </w:rPr>
        <w:t>dirección</w:t>
      </w:r>
      <w:r w:rsidRPr="00D35EC5">
        <w:rPr>
          <w:sz w:val="24"/>
          <w:szCs w:val="24"/>
        </w:rPr>
        <w:t xml:space="preserve"> por medio de la clase Geolocation</w:t>
      </w:r>
      <w:ins w:id="574" w:author="Profesor" w:date="2017-07-19T16:09:00Z">
        <w:r w:rsidR="0026723A">
          <w:rPr>
            <w:sz w:val="24"/>
            <w:szCs w:val="24"/>
          </w:rPr>
          <w:t xml:space="preserve"> y </w:t>
        </w:r>
      </w:ins>
      <w:del w:id="575" w:author="Profesor" w:date="2017-07-19T16:09:00Z">
        <w:r w:rsidRPr="00D35EC5" w:rsidDel="0026723A">
          <w:rPr>
            <w:sz w:val="24"/>
            <w:szCs w:val="24"/>
          </w:rPr>
          <w:delText xml:space="preserve"> y </w:delText>
        </w:r>
      </w:del>
      <w:r w:rsidRPr="00D35EC5">
        <w:rPr>
          <w:sz w:val="24"/>
          <w:szCs w:val="24"/>
        </w:rPr>
        <w:t xml:space="preserve">la latitud y </w:t>
      </w:r>
      <w:ins w:id="576" w:author="Profesor" w:date="2017-07-19T16:09:00Z">
        <w:r w:rsidR="0026723A">
          <w:rPr>
            <w:sz w:val="24"/>
            <w:szCs w:val="24"/>
          </w:rPr>
          <w:t xml:space="preserve">la </w:t>
        </w:r>
      </w:ins>
      <w:r w:rsidRPr="00D35EC5">
        <w:rPr>
          <w:sz w:val="24"/>
          <w:szCs w:val="24"/>
        </w:rPr>
        <w:t xml:space="preserve">longitud del marcador colocado en la vista. El resultado de este método de búsqueda es asignado a la dirección del objeto ubicación y es modificado para la persistencia de datos. Es </w:t>
      </w:r>
      <w:r w:rsidR="003A6678" w:rsidRPr="00D35EC5">
        <w:rPr>
          <w:sz w:val="24"/>
          <w:szCs w:val="24"/>
        </w:rPr>
        <w:t>así</w:t>
      </w:r>
      <w:r w:rsidRPr="00D35EC5">
        <w:rPr>
          <w:sz w:val="24"/>
          <w:szCs w:val="24"/>
        </w:rPr>
        <w:t xml:space="preserve"> como se conocen las direcciones de los </w:t>
      </w:r>
      <w:r w:rsidR="003A6678">
        <w:rPr>
          <w:sz w:val="24"/>
          <w:szCs w:val="24"/>
        </w:rPr>
        <w:t>marcadores</w:t>
      </w:r>
      <w:r w:rsidRPr="00D35EC5">
        <w:rPr>
          <w:sz w:val="24"/>
          <w:szCs w:val="24"/>
        </w:rPr>
        <w:t xml:space="preserve"> en los mapas. </w:t>
      </w:r>
    </w:p>
    <w:p w14:paraId="5A02DDD3" w14:textId="76BEA024" w:rsidR="008203EC" w:rsidRDefault="008203EC" w:rsidP="000D76FD">
      <w:pPr>
        <w:jc w:val="both"/>
        <w:rPr>
          <w:sz w:val="24"/>
        </w:rPr>
      </w:pPr>
      <w:r>
        <w:tab/>
      </w:r>
      <w:r w:rsidRPr="00D35EC5">
        <w:rPr>
          <w:sz w:val="24"/>
        </w:rPr>
        <w:t xml:space="preserve">Puede implementarse una base de datos </w:t>
      </w:r>
      <w:r w:rsidR="003A6678" w:rsidRPr="00D35EC5">
        <w:rPr>
          <w:sz w:val="24"/>
        </w:rPr>
        <w:t>más</w:t>
      </w:r>
      <w:r w:rsidRPr="00D35EC5">
        <w:rPr>
          <w:sz w:val="24"/>
        </w:rPr>
        <w:t xml:space="preserve"> normalizada para las </w:t>
      </w:r>
      <w:r w:rsidR="003A6678" w:rsidRPr="00D35EC5">
        <w:rPr>
          <w:sz w:val="24"/>
        </w:rPr>
        <w:t>búsquedas</w:t>
      </w:r>
      <w:r w:rsidRPr="00D35EC5">
        <w:rPr>
          <w:sz w:val="24"/>
        </w:rPr>
        <w:t xml:space="preserve"> y es una de las cosas que se podrían mejorar en las siguientes versiones del proyecto.</w:t>
      </w:r>
    </w:p>
    <w:p w14:paraId="6C0B23CB" w14:textId="77777777" w:rsidR="00D35EC5" w:rsidRPr="00D35EC5" w:rsidRDefault="00D35EC5" w:rsidP="000D76FD">
      <w:pPr>
        <w:jc w:val="both"/>
        <w:rPr>
          <w:sz w:val="24"/>
        </w:rPr>
      </w:pPr>
    </w:p>
    <w:p w14:paraId="23F1B3DA" w14:textId="6883E057" w:rsidR="008203EC" w:rsidRDefault="008203EC" w:rsidP="008203EC">
      <w:pPr>
        <w:pStyle w:val="Ttulo1"/>
        <w:numPr>
          <w:ilvl w:val="2"/>
          <w:numId w:val="5"/>
        </w:numPr>
      </w:pPr>
      <w:r>
        <w:t xml:space="preserve"> Layout</w:t>
      </w:r>
    </w:p>
    <w:p w14:paraId="179FCE4B" w14:textId="4B6CFE1F" w:rsidR="008203EC" w:rsidRDefault="008203EC" w:rsidP="008203EC">
      <w:pPr>
        <w:rPr>
          <w:ins w:id="577" w:author="Profesor" w:date="2017-07-19T16:10:00Z"/>
          <w:noProof/>
        </w:rPr>
      </w:pPr>
    </w:p>
    <w:p w14:paraId="0CFA6502" w14:textId="7D01BDF0" w:rsidR="0026723A" w:rsidRPr="00D35EC5" w:rsidRDefault="0026723A" w:rsidP="0026723A">
      <w:pPr>
        <w:ind w:firstLine="708"/>
        <w:jc w:val="both"/>
        <w:rPr>
          <w:moveTo w:id="578" w:author="Profesor" w:date="2017-07-19T16:10:00Z"/>
          <w:sz w:val="24"/>
        </w:rPr>
      </w:pPr>
      <w:moveToRangeStart w:id="579" w:author="Profesor" w:date="2017-07-19T16:10:00Z" w:name="move488243953"/>
      <w:moveTo w:id="580" w:author="Profesor" w:date="2017-07-19T16:10:00Z">
        <w:r w:rsidRPr="00D35EC5">
          <w:rPr>
            <w:sz w:val="24"/>
          </w:rPr>
          <w:t xml:space="preserve">Desde cualquier vista de nuestra aplicación puedes visualizar que el contenido de estas dos Figuras 13 y 14, siempre aparecerán, esto debido a que son el layout que manejamos. El Layout consta de ser la base de nuestra aplicación, metafóricamente podemos hablar de que es el esqueleto de nuestra aplicación, ya que en </w:t>
        </w:r>
      </w:moveTo>
      <w:ins w:id="581" w:author="Profesor" w:date="2017-07-19T16:10:00Z">
        <w:r>
          <w:rPr>
            <w:sz w:val="24"/>
          </w:rPr>
          <w:t>é</w:t>
        </w:r>
      </w:ins>
      <w:moveTo w:id="582" w:author="Profesor" w:date="2017-07-19T16:10:00Z">
        <w:del w:id="583" w:author="Profesor" w:date="2017-07-19T16:10:00Z">
          <w:r w:rsidRPr="00D35EC5" w:rsidDel="0026723A">
            <w:rPr>
              <w:sz w:val="24"/>
            </w:rPr>
            <w:delText>e</w:delText>
          </w:r>
        </w:del>
        <w:r w:rsidRPr="00D35EC5">
          <w:rPr>
            <w:sz w:val="24"/>
          </w:rPr>
          <w:t xml:space="preserve">ste todo se maneja, se importan las hojas de estilo (como Bootstrap) y JavaScripts (como Leafelt), para el uso dentro de todas más demás vistas. </w:t>
        </w:r>
      </w:moveTo>
    </w:p>
    <w:moveToRangeEnd w:id="579"/>
    <w:p w14:paraId="5A1905A5" w14:textId="77777777" w:rsidR="0026723A" w:rsidRDefault="0026723A" w:rsidP="008203EC">
      <w:pPr>
        <w:rPr>
          <w:noProof/>
        </w:rPr>
      </w:pPr>
    </w:p>
    <w:p w14:paraId="20D18755" w14:textId="77777777" w:rsidR="008203EC" w:rsidRDefault="008203EC" w:rsidP="008203EC">
      <w:pPr>
        <w:keepNext/>
      </w:pPr>
      <w:r>
        <w:rPr>
          <w:noProof/>
          <w:lang w:eastAsia="es-MX"/>
        </w:rPr>
        <w:lastRenderedPageBreak/>
        <w:drawing>
          <wp:inline distT="0" distB="0" distL="0" distR="0" wp14:anchorId="03758429" wp14:editId="47EC58B0">
            <wp:extent cx="5438305" cy="2416641"/>
            <wp:effectExtent l="0" t="0" r="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59" t="12852" r="1507" b="10534"/>
                    <a:stretch/>
                  </pic:blipFill>
                  <pic:spPr bwMode="auto">
                    <a:xfrm>
                      <a:off x="0" y="0"/>
                      <a:ext cx="5440047" cy="2417415"/>
                    </a:xfrm>
                    <a:prstGeom prst="rect">
                      <a:avLst/>
                    </a:prstGeom>
                    <a:ln>
                      <a:noFill/>
                    </a:ln>
                    <a:extLst>
                      <a:ext uri="{53640926-AAD7-44D8-BBD7-CCE9431645EC}">
                        <a14:shadowObscured xmlns:a14="http://schemas.microsoft.com/office/drawing/2010/main"/>
                      </a:ext>
                    </a:extLst>
                  </pic:spPr>
                </pic:pic>
              </a:graphicData>
            </a:graphic>
          </wp:inline>
        </w:drawing>
      </w:r>
    </w:p>
    <w:p w14:paraId="2642501C" w14:textId="46E09394" w:rsidR="008203EC" w:rsidRDefault="008203EC" w:rsidP="008203EC">
      <w:pPr>
        <w:pStyle w:val="Descripcin"/>
        <w:jc w:val="center"/>
      </w:pPr>
      <w:r>
        <w:t xml:space="preserve">Figura </w:t>
      </w:r>
      <w:fldSimple w:instr=" SEQ Figura \* ARABIC ">
        <w:r w:rsidR="0010699F">
          <w:rPr>
            <w:noProof/>
          </w:rPr>
          <w:t>13</w:t>
        </w:r>
      </w:fldSimple>
      <w:ins w:id="584" w:author="Profesor" w:date="2017-07-19T16:11:00Z">
        <w:r w:rsidR="0026723A">
          <w:t>.</w:t>
        </w:r>
      </w:ins>
      <w:r>
        <w:t xml:space="preserve"> Header de nuestra aplicación: Barra superior (Menú), una introducción y un buscador filtrado.</w:t>
      </w:r>
    </w:p>
    <w:p w14:paraId="338877AC" w14:textId="308A641E" w:rsidR="008203EC" w:rsidDel="0026723A" w:rsidRDefault="008203EC" w:rsidP="008203EC">
      <w:pPr>
        <w:rPr>
          <w:del w:id="585" w:author="Profesor" w:date="2017-07-19T16:11:00Z"/>
          <w:noProof/>
        </w:rPr>
      </w:pPr>
    </w:p>
    <w:p w14:paraId="18EBFE97" w14:textId="77777777" w:rsidR="008203EC" w:rsidRDefault="008203EC" w:rsidP="008203EC">
      <w:pPr>
        <w:rPr>
          <w:noProof/>
        </w:rPr>
      </w:pPr>
    </w:p>
    <w:p w14:paraId="3BA91A3A" w14:textId="77777777" w:rsidR="008203EC" w:rsidRDefault="008203EC" w:rsidP="008203EC">
      <w:pPr>
        <w:keepNext/>
      </w:pPr>
      <w:r>
        <w:rPr>
          <w:noProof/>
          <w:lang w:eastAsia="es-MX"/>
        </w:rPr>
        <w:drawing>
          <wp:inline distT="0" distB="0" distL="0" distR="0" wp14:anchorId="782A84DB" wp14:editId="3DE583DD">
            <wp:extent cx="5366826" cy="570833"/>
            <wp:effectExtent l="0" t="0" r="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85" t="81899" r="2335"/>
                    <a:stretch/>
                  </pic:blipFill>
                  <pic:spPr bwMode="auto">
                    <a:xfrm>
                      <a:off x="0" y="0"/>
                      <a:ext cx="5369719" cy="571141"/>
                    </a:xfrm>
                    <a:prstGeom prst="rect">
                      <a:avLst/>
                    </a:prstGeom>
                    <a:ln>
                      <a:noFill/>
                    </a:ln>
                    <a:extLst>
                      <a:ext uri="{53640926-AAD7-44D8-BBD7-CCE9431645EC}">
                        <a14:shadowObscured xmlns:a14="http://schemas.microsoft.com/office/drawing/2010/main"/>
                      </a:ext>
                    </a:extLst>
                  </pic:spPr>
                </pic:pic>
              </a:graphicData>
            </a:graphic>
          </wp:inline>
        </w:drawing>
      </w:r>
    </w:p>
    <w:p w14:paraId="45249A31" w14:textId="482F9416" w:rsidR="008203EC" w:rsidRPr="008203EC" w:rsidRDefault="008203EC" w:rsidP="005C2B6B">
      <w:pPr>
        <w:pStyle w:val="Descripcin"/>
      </w:pPr>
      <w:r>
        <w:t xml:space="preserve">Figura </w:t>
      </w:r>
      <w:fldSimple w:instr=" SEQ Figura \* ARABIC ">
        <w:r w:rsidR="0010699F">
          <w:rPr>
            <w:noProof/>
          </w:rPr>
          <w:t>14</w:t>
        </w:r>
      </w:fldSimple>
      <w:ins w:id="586" w:author="Profesor" w:date="2017-07-19T16:11:00Z">
        <w:r w:rsidR="0026723A">
          <w:t>.</w:t>
        </w:r>
      </w:ins>
      <w:r>
        <w:t xml:space="preserve"> Footer de nuestra aplicación: nombre de nuestra aplicación, año de </w:t>
      </w:r>
      <w:r w:rsidR="005C2B6B">
        <w:t>desarrollo, país origen y este con una liga hacia un acerca del desarrollador de nuestra aplicación.</w:t>
      </w:r>
    </w:p>
    <w:p w14:paraId="4CCBD4EB" w14:textId="0588376C" w:rsidR="008203EC" w:rsidRDefault="008203EC" w:rsidP="008203EC"/>
    <w:p w14:paraId="1EF9E0DD" w14:textId="04DE2AB5" w:rsidR="00250352" w:rsidRPr="00D35EC5" w:rsidDel="0026723A" w:rsidRDefault="00250352" w:rsidP="00250352">
      <w:pPr>
        <w:ind w:firstLine="708"/>
        <w:jc w:val="both"/>
        <w:rPr>
          <w:moveFrom w:id="587" w:author="Profesor" w:date="2017-07-19T16:10:00Z"/>
          <w:sz w:val="24"/>
        </w:rPr>
      </w:pPr>
      <w:moveFromRangeStart w:id="588" w:author="Profesor" w:date="2017-07-19T16:10:00Z" w:name="move488243953"/>
      <w:moveFrom w:id="589" w:author="Profesor" w:date="2017-07-19T16:10:00Z">
        <w:r w:rsidRPr="00D35EC5" w:rsidDel="0026723A">
          <w:rPr>
            <w:sz w:val="24"/>
          </w:rPr>
          <w:t xml:space="preserve">Desde cualquier vista de nuestra aplicación puedes visualizar que el contenido de estas dos Figuras 13 y 14, siempre aparecerán, esto debido a que son el layout que manejamos. El Layout consta de ser la base de nuestra aplicación, metafóricamente podemos hablar de que es el esqueleto de nuestra aplicación, ya que en este todo se maneja, se importan las hojas de estilo (como Bootstrap) y JavaScripts (como Leafelt), para el uso dentro de todas </w:t>
        </w:r>
        <w:r w:rsidR="003A6678" w:rsidRPr="00D35EC5" w:rsidDel="0026723A">
          <w:rPr>
            <w:sz w:val="24"/>
          </w:rPr>
          <w:t>más</w:t>
        </w:r>
        <w:r w:rsidRPr="00D35EC5" w:rsidDel="0026723A">
          <w:rPr>
            <w:sz w:val="24"/>
          </w:rPr>
          <w:t xml:space="preserve"> </w:t>
        </w:r>
        <w:r w:rsidR="003A6678" w:rsidRPr="00D35EC5" w:rsidDel="0026723A">
          <w:rPr>
            <w:sz w:val="24"/>
          </w:rPr>
          <w:t>demás</w:t>
        </w:r>
        <w:r w:rsidRPr="00D35EC5" w:rsidDel="0026723A">
          <w:rPr>
            <w:sz w:val="24"/>
          </w:rPr>
          <w:t xml:space="preserve"> vistas. </w:t>
        </w:r>
      </w:moveFrom>
    </w:p>
    <w:moveFromRangeEnd w:id="588"/>
    <w:p w14:paraId="71D33DAD" w14:textId="0F4FA03E" w:rsidR="00250352" w:rsidRDefault="00250352" w:rsidP="00250352">
      <w:pPr>
        <w:ind w:firstLine="708"/>
        <w:jc w:val="both"/>
        <w:rPr>
          <w:ins w:id="590" w:author="Profesor" w:date="2017-07-19T16:12:00Z"/>
          <w:sz w:val="24"/>
        </w:rPr>
      </w:pPr>
      <w:r w:rsidRPr="00D35EC5">
        <w:rPr>
          <w:sz w:val="24"/>
        </w:rPr>
        <w:t>Layout es una vista que encontraras en el apéndice C.2.1 y no es una vista parcial como el Header</w:t>
      </w:r>
      <w:ins w:id="591" w:author="Profesor" w:date="2017-07-19T16:11:00Z">
        <w:r w:rsidR="0026723A">
          <w:rPr>
            <w:sz w:val="24"/>
          </w:rPr>
          <w:t>, Figura 13,</w:t>
        </w:r>
      </w:ins>
      <w:r w:rsidRPr="00D35EC5">
        <w:rPr>
          <w:sz w:val="24"/>
        </w:rPr>
        <w:t xml:space="preserve"> o el Footer,</w:t>
      </w:r>
      <w:ins w:id="592" w:author="Profesor" w:date="2017-07-19T16:11:00Z">
        <w:r w:rsidR="0026723A">
          <w:rPr>
            <w:sz w:val="24"/>
          </w:rPr>
          <w:t xml:space="preserve"> Figura 14, </w:t>
        </w:r>
      </w:ins>
      <w:r w:rsidRPr="00D35EC5">
        <w:rPr>
          <w:sz w:val="24"/>
        </w:rPr>
        <w:t xml:space="preserve"> esta es una vista normal y requiere de la implementación de un RenderBody(), que es un método que indica que en esa sección será el contenido que estará cambiando, es por ello que decimos que el layout es nuestro esqueleto porque todo se va a manejar desde una sola vista pero modificando el cuerpo de esta por otras vistas que podrían verse como parciales pero no se implementan como tal.</w:t>
      </w:r>
    </w:p>
    <w:p w14:paraId="32D0AB47" w14:textId="77777777" w:rsidR="0026723A" w:rsidRDefault="0026723A" w:rsidP="00250352">
      <w:pPr>
        <w:ind w:firstLine="708"/>
        <w:jc w:val="both"/>
        <w:rPr>
          <w:ins w:id="593" w:author="Profesor" w:date="2017-07-19T16:12:00Z"/>
          <w:sz w:val="24"/>
        </w:rPr>
      </w:pPr>
    </w:p>
    <w:p w14:paraId="73EFB6F5" w14:textId="77777777" w:rsidR="0026723A" w:rsidRPr="00D35EC5" w:rsidRDefault="0026723A" w:rsidP="0026723A">
      <w:pPr>
        <w:ind w:firstLine="708"/>
        <w:jc w:val="both"/>
        <w:rPr>
          <w:moveTo w:id="594" w:author="Profesor" w:date="2017-07-19T16:12:00Z"/>
          <w:sz w:val="24"/>
        </w:rPr>
      </w:pPr>
      <w:moveToRangeStart w:id="595" w:author="Profesor" w:date="2017-07-19T16:12:00Z" w:name="move488244065"/>
      <w:moveTo w:id="596" w:author="Profesor" w:date="2017-07-19T16:12:00Z">
        <w:r w:rsidRPr="00D35EC5">
          <w:rPr>
            <w:sz w:val="24"/>
          </w:rPr>
          <w:t>El header consta de tres secciones:</w:t>
        </w:r>
      </w:moveTo>
    </w:p>
    <w:p w14:paraId="4E4AD0B6" w14:textId="3AE56C0E" w:rsidR="0026723A" w:rsidRPr="00D35EC5" w:rsidRDefault="0026723A" w:rsidP="0026723A">
      <w:pPr>
        <w:pStyle w:val="Prrafodelista"/>
        <w:numPr>
          <w:ilvl w:val="0"/>
          <w:numId w:val="26"/>
        </w:numPr>
        <w:jc w:val="both"/>
        <w:rPr>
          <w:moveTo w:id="597" w:author="Profesor" w:date="2017-07-19T16:12:00Z"/>
          <w:sz w:val="24"/>
        </w:rPr>
      </w:pPr>
      <w:moveTo w:id="598" w:author="Profesor" w:date="2017-07-19T16:12:00Z">
        <w:r w:rsidRPr="00D35EC5">
          <w:rPr>
            <w:sz w:val="24"/>
          </w:rPr>
          <w:lastRenderedPageBreak/>
          <w:t>Una barra superior (navbar), nuestro menú, en donde se pueden realizar diferentes acciones dependiendo si est</w:t>
        </w:r>
        <w:del w:id="599" w:author="Profesor" w:date="2017-07-19T16:12:00Z">
          <w:r w:rsidRPr="00D35EC5" w:rsidDel="0026723A">
            <w:rPr>
              <w:sz w:val="24"/>
            </w:rPr>
            <w:delText>a</w:delText>
          </w:r>
        </w:del>
      </w:moveTo>
      <w:ins w:id="600" w:author="Profesor" w:date="2017-07-19T16:12:00Z">
        <w:r>
          <w:rPr>
            <w:sz w:val="24"/>
          </w:rPr>
          <w:t>á</w:t>
        </w:r>
      </w:ins>
      <w:moveTo w:id="601" w:author="Profesor" w:date="2017-07-19T16:12:00Z">
        <w:r w:rsidRPr="00D35EC5">
          <w:rPr>
            <w:sz w:val="24"/>
          </w:rPr>
          <w:t>s o no autentificado. En la Figura 15, se muestra el menú en el caso de no estar autentificado y se puede ver que no puedes realizar reportes, ver las opciones de un perfil, ni nombre de un perfil como en la Figura 13.</w:t>
        </w:r>
      </w:moveTo>
    </w:p>
    <w:p w14:paraId="2735ABC3" w14:textId="1470C898" w:rsidR="0026723A" w:rsidRPr="00D35EC5" w:rsidRDefault="0026723A" w:rsidP="0026723A">
      <w:pPr>
        <w:pStyle w:val="Prrafodelista"/>
        <w:numPr>
          <w:ilvl w:val="0"/>
          <w:numId w:val="26"/>
        </w:numPr>
        <w:jc w:val="both"/>
        <w:rPr>
          <w:moveTo w:id="602" w:author="Profesor" w:date="2017-07-19T16:12:00Z"/>
          <w:sz w:val="24"/>
        </w:rPr>
      </w:pPr>
      <w:moveTo w:id="603" w:author="Profesor" w:date="2017-07-19T16:12:00Z">
        <w:r w:rsidRPr="00D35EC5">
          <w:rPr>
            <w:sz w:val="24"/>
          </w:rPr>
          <w:t xml:space="preserve">Una introducción a nuestra aplicación, esta de igual forma depende de si está o no autentificado el usuario ya que se personaliza. Si se compara la introducción del header de la Figura 13 y </w:t>
        </w:r>
      </w:moveTo>
      <w:ins w:id="604" w:author="Profesor" w:date="2017-07-19T16:13:00Z">
        <w:r>
          <w:rPr>
            <w:sz w:val="24"/>
          </w:rPr>
          <w:t xml:space="preserve"> la Figura </w:t>
        </w:r>
      </w:ins>
      <w:moveTo w:id="605" w:author="Profesor" w:date="2017-07-19T16:12:00Z">
        <w:r w:rsidRPr="00D35EC5">
          <w:rPr>
            <w:sz w:val="24"/>
          </w:rPr>
          <w:t>15 se nota que en la vista donde no hay usuario autentificado se invita a registrarse por medio de una liga</w:t>
        </w:r>
      </w:moveTo>
      <w:ins w:id="606" w:author="Profesor" w:date="2017-07-19T16:13:00Z">
        <w:r w:rsidR="00BB0CB4">
          <w:rPr>
            <w:sz w:val="24"/>
          </w:rPr>
          <w:t>.</w:t>
        </w:r>
      </w:ins>
      <w:moveTo w:id="607" w:author="Profesor" w:date="2017-07-19T16:12:00Z">
        <w:r w:rsidRPr="00D35EC5">
          <w:rPr>
            <w:sz w:val="24"/>
          </w:rPr>
          <w:t xml:space="preserve"> </w:t>
        </w:r>
        <w:del w:id="608" w:author="Profesor" w:date="2017-07-19T16:13:00Z">
          <w:r w:rsidRPr="00D35EC5" w:rsidDel="00BB0CB4">
            <w:rPr>
              <w:sz w:val="24"/>
            </w:rPr>
            <w:delText>y</w:delText>
          </w:r>
        </w:del>
      </w:moveTo>
      <w:ins w:id="609" w:author="Profesor" w:date="2017-07-19T16:13:00Z">
        <w:r w:rsidR="00BB0CB4">
          <w:rPr>
            <w:sz w:val="24"/>
          </w:rPr>
          <w:t>Y</w:t>
        </w:r>
      </w:ins>
      <w:moveTo w:id="610" w:author="Profesor" w:date="2017-07-19T16:12:00Z">
        <w:r w:rsidRPr="00D35EC5">
          <w:rPr>
            <w:sz w:val="24"/>
          </w:rPr>
          <w:t xml:space="preserve"> en el otro caso, donde el usuario esta autentificado</w:t>
        </w:r>
      </w:moveTo>
      <w:ins w:id="611" w:author="Profesor" w:date="2017-07-19T16:13:00Z">
        <w:r w:rsidR="00BB0CB4">
          <w:rPr>
            <w:sz w:val="24"/>
          </w:rPr>
          <w:t>,</w:t>
        </w:r>
      </w:ins>
      <w:moveTo w:id="612" w:author="Profesor" w:date="2017-07-19T16:12:00Z">
        <w:r w:rsidRPr="00D35EC5">
          <w:rPr>
            <w:sz w:val="24"/>
          </w:rPr>
          <w:t xml:space="preserve"> se invita a visualizar su perfil.</w:t>
        </w:r>
      </w:moveTo>
    </w:p>
    <w:p w14:paraId="510B22EB" w14:textId="77777777" w:rsidR="0026723A" w:rsidRPr="00D35EC5" w:rsidRDefault="0026723A" w:rsidP="0026723A">
      <w:pPr>
        <w:pStyle w:val="Prrafodelista"/>
        <w:ind w:left="1428"/>
        <w:jc w:val="both"/>
        <w:rPr>
          <w:moveTo w:id="613" w:author="Profesor" w:date="2017-07-19T16:12:00Z"/>
          <w:sz w:val="24"/>
        </w:rPr>
      </w:pPr>
      <w:moveTo w:id="614" w:author="Profesor" w:date="2017-07-19T16:12:00Z">
        <w:r w:rsidRPr="00D35EC5">
          <w:rPr>
            <w:sz w:val="24"/>
          </w:rPr>
          <w:t xml:space="preserve">En la introducción se tiene como objetivo dar a conocer que es lo que se realiza en nuestra página y en que les puede beneficiar. </w:t>
        </w:r>
      </w:moveTo>
    </w:p>
    <w:p w14:paraId="33476B5C" w14:textId="2EEAB414" w:rsidR="0026723A" w:rsidRPr="00D35EC5" w:rsidRDefault="0026723A" w:rsidP="0026723A">
      <w:pPr>
        <w:pStyle w:val="Prrafodelista"/>
        <w:numPr>
          <w:ilvl w:val="0"/>
          <w:numId w:val="26"/>
        </w:numPr>
        <w:jc w:val="both"/>
        <w:rPr>
          <w:moveTo w:id="615" w:author="Profesor" w:date="2017-07-19T16:12:00Z"/>
          <w:sz w:val="24"/>
        </w:rPr>
      </w:pPr>
      <w:moveTo w:id="616" w:author="Profesor" w:date="2017-07-19T16:12:00Z">
        <w:r w:rsidRPr="00D35EC5">
          <w:rPr>
            <w:sz w:val="24"/>
          </w:rPr>
          <w:t xml:space="preserve">Un buscador filtrado, este buscador se quedó como buscador principal y tiene cinco filtros, como se explicó en la sección 3.2.1 de este capítulo, pero a nivel de base de datos, el primero de ellos realiza una búsqueda en todos los parámetros de un reporte incluyendo el nombre de un perfil por si se desea conocer reportes de una persona. El segundo filtro, por dirección. El tercero, por una fecha mediante la visualización de un calendario. El cuarto por palabras dentro de las descripciones y por último por tipos de incidentes, este último despliega una dropdown como </w:t>
        </w:r>
        <w:del w:id="617" w:author="Profesor" w:date="2017-07-19T16:14:00Z">
          <w:r w:rsidRPr="00D35EC5" w:rsidDel="00BB0CB4">
            <w:rPr>
              <w:sz w:val="24"/>
            </w:rPr>
            <w:delText>se muestra</w:delText>
          </w:r>
        </w:del>
      </w:moveTo>
      <w:ins w:id="618" w:author="Profesor" w:date="2017-07-19T16:14:00Z">
        <w:r w:rsidR="00BB0CB4">
          <w:rPr>
            <w:sz w:val="24"/>
          </w:rPr>
          <w:t xml:space="preserve">el de </w:t>
        </w:r>
      </w:ins>
      <w:moveTo w:id="619" w:author="Profesor" w:date="2017-07-19T16:12:00Z">
        <w:del w:id="620" w:author="Profesor" w:date="2017-07-19T16:14:00Z">
          <w:r w:rsidRPr="00D35EC5" w:rsidDel="00BB0CB4">
            <w:rPr>
              <w:sz w:val="24"/>
            </w:rPr>
            <w:delText xml:space="preserve"> en </w:delText>
          </w:r>
        </w:del>
        <w:r w:rsidRPr="00D35EC5">
          <w:rPr>
            <w:sz w:val="24"/>
          </w:rPr>
          <w:t>la Figura 15.</w:t>
        </w:r>
      </w:moveTo>
    </w:p>
    <w:moveToRangeEnd w:id="595"/>
    <w:p w14:paraId="0A477F6A" w14:textId="77777777" w:rsidR="0026723A" w:rsidRDefault="0026723A" w:rsidP="00250352">
      <w:pPr>
        <w:ind w:firstLine="708"/>
        <w:jc w:val="both"/>
        <w:rPr>
          <w:sz w:val="24"/>
        </w:rPr>
      </w:pPr>
    </w:p>
    <w:p w14:paraId="6D9609A5" w14:textId="77777777" w:rsidR="00417AAD" w:rsidRPr="00D35EC5" w:rsidRDefault="00417AAD" w:rsidP="00250352">
      <w:pPr>
        <w:ind w:firstLine="708"/>
        <w:jc w:val="both"/>
        <w:rPr>
          <w:sz w:val="24"/>
        </w:rPr>
      </w:pPr>
    </w:p>
    <w:p w14:paraId="43C986F0" w14:textId="4B28C5DD" w:rsidR="00D17452" w:rsidRDefault="00D35EC5" w:rsidP="00D17452">
      <w:pPr>
        <w:keepNext/>
        <w:ind w:firstLine="708"/>
        <w:jc w:val="both"/>
      </w:pPr>
      <w:r>
        <w:rPr>
          <w:noProof/>
          <w:lang w:eastAsia="es-MX"/>
        </w:rPr>
        <w:drawing>
          <wp:inline distT="0" distB="0" distL="0" distR="0" wp14:anchorId="000A6AFE" wp14:editId="65ECAE87">
            <wp:extent cx="5421692" cy="2741212"/>
            <wp:effectExtent l="0" t="0" r="762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60" t="13107" r="1815"/>
                    <a:stretch/>
                  </pic:blipFill>
                  <pic:spPr bwMode="auto">
                    <a:xfrm>
                      <a:off x="0" y="0"/>
                      <a:ext cx="5422783" cy="2741764"/>
                    </a:xfrm>
                    <a:prstGeom prst="rect">
                      <a:avLst/>
                    </a:prstGeom>
                    <a:ln>
                      <a:noFill/>
                    </a:ln>
                    <a:extLst>
                      <a:ext uri="{53640926-AAD7-44D8-BBD7-CCE9431645EC}">
                        <a14:shadowObscured xmlns:a14="http://schemas.microsoft.com/office/drawing/2010/main"/>
                      </a:ext>
                    </a:extLst>
                  </pic:spPr>
                </pic:pic>
              </a:graphicData>
            </a:graphic>
          </wp:inline>
        </w:drawing>
      </w:r>
    </w:p>
    <w:p w14:paraId="74A8477C" w14:textId="7CC33094" w:rsidR="00D17452" w:rsidRDefault="00D17452" w:rsidP="00D35EC5">
      <w:pPr>
        <w:pStyle w:val="Descripcin"/>
        <w:jc w:val="center"/>
      </w:pPr>
      <w:r>
        <w:t xml:space="preserve">Figura </w:t>
      </w:r>
      <w:fldSimple w:instr=" SEQ Figura \* ARABIC ">
        <w:r w:rsidR="0010699F">
          <w:rPr>
            <w:noProof/>
          </w:rPr>
          <w:t>15</w:t>
        </w:r>
      </w:fldSimple>
      <w:ins w:id="621" w:author="Profesor" w:date="2017-07-19T16:12:00Z">
        <w:r w:rsidR="0026723A">
          <w:t>.</w:t>
        </w:r>
      </w:ins>
      <w:r>
        <w:t xml:space="preserve"> Header dde nuestra aplicación con barra superior sin un usuario autentificado.</w:t>
      </w:r>
    </w:p>
    <w:p w14:paraId="7E488F25" w14:textId="77777777" w:rsidR="00D35EC5" w:rsidRDefault="00D35EC5" w:rsidP="00250352">
      <w:pPr>
        <w:ind w:firstLine="708"/>
        <w:jc w:val="both"/>
      </w:pPr>
    </w:p>
    <w:p w14:paraId="21FCB9CD" w14:textId="10416A6D" w:rsidR="00250352" w:rsidRPr="00D35EC5" w:rsidDel="0026723A" w:rsidRDefault="00D35EC5" w:rsidP="00250352">
      <w:pPr>
        <w:ind w:firstLine="708"/>
        <w:jc w:val="both"/>
        <w:rPr>
          <w:moveFrom w:id="622" w:author="Profesor" w:date="2017-07-19T16:12:00Z"/>
          <w:sz w:val="24"/>
        </w:rPr>
      </w:pPr>
      <w:moveFromRangeStart w:id="623" w:author="Profesor" w:date="2017-07-19T16:12:00Z" w:name="move488244065"/>
      <w:moveFrom w:id="624" w:author="Profesor" w:date="2017-07-19T16:12:00Z">
        <w:r w:rsidRPr="00D35EC5" w:rsidDel="0026723A">
          <w:rPr>
            <w:sz w:val="24"/>
          </w:rPr>
          <w:t>El header c</w:t>
        </w:r>
        <w:r w:rsidR="00250352" w:rsidRPr="00D35EC5" w:rsidDel="0026723A">
          <w:rPr>
            <w:sz w:val="24"/>
          </w:rPr>
          <w:t>onsta de tres</w:t>
        </w:r>
        <w:r w:rsidRPr="00D35EC5" w:rsidDel="0026723A">
          <w:rPr>
            <w:sz w:val="24"/>
          </w:rPr>
          <w:t xml:space="preserve"> secciones</w:t>
        </w:r>
        <w:r w:rsidR="00250352" w:rsidRPr="00D35EC5" w:rsidDel="0026723A">
          <w:rPr>
            <w:sz w:val="24"/>
          </w:rPr>
          <w:t>:</w:t>
        </w:r>
      </w:moveFrom>
    </w:p>
    <w:p w14:paraId="22ABF56F" w14:textId="4FB3FB40" w:rsidR="00250352" w:rsidRPr="00D35EC5" w:rsidDel="0026723A" w:rsidRDefault="00250352" w:rsidP="00250352">
      <w:pPr>
        <w:pStyle w:val="Prrafodelista"/>
        <w:numPr>
          <w:ilvl w:val="0"/>
          <w:numId w:val="26"/>
        </w:numPr>
        <w:jc w:val="both"/>
        <w:rPr>
          <w:moveFrom w:id="625" w:author="Profesor" w:date="2017-07-19T16:12:00Z"/>
          <w:sz w:val="24"/>
        </w:rPr>
      </w:pPr>
      <w:moveFrom w:id="626" w:author="Profesor" w:date="2017-07-19T16:12:00Z">
        <w:r w:rsidRPr="00D35EC5" w:rsidDel="0026723A">
          <w:rPr>
            <w:sz w:val="24"/>
          </w:rPr>
          <w:t>Una barra superior (navbar), nuestro menú, en donde se pueden realizar diferentes acciones dependiendo si estas o no autentificado</w:t>
        </w:r>
        <w:r w:rsidR="00D17452" w:rsidRPr="00D35EC5" w:rsidDel="0026723A">
          <w:rPr>
            <w:sz w:val="24"/>
          </w:rPr>
          <w:t>. E</w:t>
        </w:r>
        <w:r w:rsidRPr="00D35EC5" w:rsidDel="0026723A">
          <w:rPr>
            <w:sz w:val="24"/>
          </w:rPr>
          <w:t xml:space="preserve">n la Figura </w:t>
        </w:r>
        <w:r w:rsidR="00D17452" w:rsidRPr="00D35EC5" w:rsidDel="0026723A">
          <w:rPr>
            <w:sz w:val="24"/>
          </w:rPr>
          <w:t>15</w:t>
        </w:r>
        <w:r w:rsidRPr="00D35EC5" w:rsidDel="0026723A">
          <w:rPr>
            <w:sz w:val="24"/>
          </w:rPr>
          <w:t xml:space="preserve">, </w:t>
        </w:r>
        <w:r w:rsidR="00D17452" w:rsidRPr="00D35EC5" w:rsidDel="0026723A">
          <w:rPr>
            <w:sz w:val="24"/>
          </w:rPr>
          <w:t>se muestra el menú en el caso de no estar autentificado y se puede ver que no puedes realizar reportes, ver las opciones de un perfil, ni nombre de un perfil como en la Figura 13.</w:t>
        </w:r>
      </w:moveFrom>
    </w:p>
    <w:p w14:paraId="2A61F2BB" w14:textId="23AF8B4D" w:rsidR="00D17452" w:rsidRPr="00D35EC5" w:rsidDel="0026723A" w:rsidRDefault="00D17452" w:rsidP="00D17452">
      <w:pPr>
        <w:pStyle w:val="Prrafodelista"/>
        <w:numPr>
          <w:ilvl w:val="0"/>
          <w:numId w:val="26"/>
        </w:numPr>
        <w:jc w:val="both"/>
        <w:rPr>
          <w:moveFrom w:id="627" w:author="Profesor" w:date="2017-07-19T16:12:00Z"/>
          <w:sz w:val="24"/>
        </w:rPr>
      </w:pPr>
      <w:moveFrom w:id="628" w:author="Profesor" w:date="2017-07-19T16:12:00Z">
        <w:r w:rsidRPr="00D35EC5" w:rsidDel="0026723A">
          <w:rPr>
            <w:sz w:val="24"/>
          </w:rPr>
          <w:t xml:space="preserve">Una introducción a nuestra aplicación, esta de igual forma depende </w:t>
        </w:r>
        <w:r w:rsidR="003A6678" w:rsidRPr="00D35EC5" w:rsidDel="0026723A">
          <w:rPr>
            <w:sz w:val="24"/>
          </w:rPr>
          <w:t>de si</w:t>
        </w:r>
        <w:r w:rsidRPr="00D35EC5" w:rsidDel="0026723A">
          <w:rPr>
            <w:sz w:val="24"/>
          </w:rPr>
          <w:t xml:space="preserve"> </w:t>
        </w:r>
        <w:r w:rsidR="003A6678" w:rsidRPr="00D35EC5" w:rsidDel="0026723A">
          <w:rPr>
            <w:sz w:val="24"/>
          </w:rPr>
          <w:t>está</w:t>
        </w:r>
        <w:r w:rsidRPr="00D35EC5" w:rsidDel="0026723A">
          <w:rPr>
            <w:sz w:val="24"/>
          </w:rPr>
          <w:t xml:space="preserve"> o no autentificado el usuario ya que se personaliza. Si se compara la introducción del header de la Figura 13 y 15 se nota que en la vista donde no hay usuario autentificado se invita a registrarse por medio de una liga y en el otro caso, donde el usuario esta autentificado se invita a visualizar su perfil.</w:t>
        </w:r>
      </w:moveFrom>
    </w:p>
    <w:p w14:paraId="524429E9" w14:textId="5AD98E22" w:rsidR="00D17452" w:rsidRPr="00D35EC5" w:rsidDel="0026723A" w:rsidRDefault="00D17452" w:rsidP="00D17452">
      <w:pPr>
        <w:pStyle w:val="Prrafodelista"/>
        <w:ind w:left="1428"/>
        <w:jc w:val="both"/>
        <w:rPr>
          <w:moveFrom w:id="629" w:author="Profesor" w:date="2017-07-19T16:12:00Z"/>
          <w:sz w:val="24"/>
        </w:rPr>
      </w:pPr>
      <w:moveFrom w:id="630" w:author="Profesor" w:date="2017-07-19T16:12:00Z">
        <w:r w:rsidRPr="00D35EC5" w:rsidDel="0026723A">
          <w:rPr>
            <w:sz w:val="24"/>
          </w:rPr>
          <w:t xml:space="preserve">En la introducción se tiene como objetivo dar a conocer que es lo que se realiza en nuestra </w:t>
        </w:r>
        <w:r w:rsidR="003A6678" w:rsidRPr="00D35EC5" w:rsidDel="0026723A">
          <w:rPr>
            <w:sz w:val="24"/>
          </w:rPr>
          <w:t>página</w:t>
        </w:r>
        <w:r w:rsidRPr="00D35EC5" w:rsidDel="0026723A">
          <w:rPr>
            <w:sz w:val="24"/>
          </w:rPr>
          <w:t xml:space="preserve"> y en que les puede beneficiar. </w:t>
        </w:r>
      </w:moveFrom>
    </w:p>
    <w:p w14:paraId="302B0EF2" w14:textId="149BA9E0" w:rsidR="00D17452" w:rsidRPr="00D35EC5" w:rsidDel="0026723A" w:rsidRDefault="00D17452" w:rsidP="00D17452">
      <w:pPr>
        <w:pStyle w:val="Prrafodelista"/>
        <w:numPr>
          <w:ilvl w:val="0"/>
          <w:numId w:val="26"/>
        </w:numPr>
        <w:jc w:val="both"/>
        <w:rPr>
          <w:moveFrom w:id="631" w:author="Profesor" w:date="2017-07-19T16:12:00Z"/>
          <w:sz w:val="24"/>
        </w:rPr>
      </w:pPr>
      <w:moveFrom w:id="632" w:author="Profesor" w:date="2017-07-19T16:12:00Z">
        <w:r w:rsidRPr="00D35EC5" w:rsidDel="0026723A">
          <w:rPr>
            <w:sz w:val="24"/>
          </w:rPr>
          <w:t xml:space="preserve">Un buscador filtrado, este buscador se </w:t>
        </w:r>
        <w:r w:rsidR="003A6678" w:rsidRPr="00D35EC5" w:rsidDel="0026723A">
          <w:rPr>
            <w:sz w:val="24"/>
          </w:rPr>
          <w:t>quedó</w:t>
        </w:r>
        <w:r w:rsidRPr="00D35EC5" w:rsidDel="0026723A">
          <w:rPr>
            <w:sz w:val="24"/>
          </w:rPr>
          <w:t xml:space="preserve"> como buscador principal y tiene cinco filtros, como se </w:t>
        </w:r>
        <w:r w:rsidR="003A6678" w:rsidRPr="00D35EC5" w:rsidDel="0026723A">
          <w:rPr>
            <w:sz w:val="24"/>
          </w:rPr>
          <w:t>explicó</w:t>
        </w:r>
        <w:r w:rsidRPr="00D35EC5" w:rsidDel="0026723A">
          <w:rPr>
            <w:sz w:val="24"/>
          </w:rPr>
          <w:t xml:space="preserve"> en la sección 3.2.1 de este </w:t>
        </w:r>
        <w:r w:rsidR="003A6678" w:rsidRPr="00D35EC5" w:rsidDel="0026723A">
          <w:rPr>
            <w:sz w:val="24"/>
          </w:rPr>
          <w:t>capítulo</w:t>
        </w:r>
        <w:r w:rsidR="00D35EC5" w:rsidRPr="00D35EC5" w:rsidDel="0026723A">
          <w:rPr>
            <w:sz w:val="24"/>
          </w:rPr>
          <w:t>,</w:t>
        </w:r>
        <w:r w:rsidRPr="00D35EC5" w:rsidDel="0026723A">
          <w:rPr>
            <w:sz w:val="24"/>
          </w:rPr>
          <w:t xml:space="preserve"> pero a nivel de base de datos, el primero de ellos realiza una búsqueda en todos los parámetros de un reporte incluyendo el nombre de un perfil por si se desea conocer reportes de una </w:t>
        </w:r>
        <w:r w:rsidR="003A6678" w:rsidRPr="00D35EC5" w:rsidDel="0026723A">
          <w:rPr>
            <w:sz w:val="24"/>
          </w:rPr>
          <w:t>persona</w:t>
        </w:r>
        <w:r w:rsidRPr="00D35EC5" w:rsidDel="0026723A">
          <w:rPr>
            <w:sz w:val="24"/>
          </w:rPr>
          <w:t>. El</w:t>
        </w:r>
        <w:r w:rsidR="00D35EC5" w:rsidRPr="00D35EC5" w:rsidDel="0026723A">
          <w:rPr>
            <w:sz w:val="24"/>
          </w:rPr>
          <w:t xml:space="preserve"> segundo filtro, por </w:t>
        </w:r>
        <w:r w:rsidR="003A6678" w:rsidRPr="00D35EC5" w:rsidDel="0026723A">
          <w:rPr>
            <w:sz w:val="24"/>
          </w:rPr>
          <w:t>dirección</w:t>
        </w:r>
        <w:r w:rsidR="00D35EC5" w:rsidRPr="00D35EC5" w:rsidDel="0026723A">
          <w:rPr>
            <w:sz w:val="24"/>
          </w:rPr>
          <w:t xml:space="preserve">. El tercero, </w:t>
        </w:r>
        <w:r w:rsidRPr="00D35EC5" w:rsidDel="0026723A">
          <w:rPr>
            <w:sz w:val="24"/>
          </w:rPr>
          <w:t>por una fecha mediante la visualización de un calendario</w:t>
        </w:r>
        <w:r w:rsidR="00D35EC5" w:rsidRPr="00D35EC5" w:rsidDel="0026723A">
          <w:rPr>
            <w:sz w:val="24"/>
          </w:rPr>
          <w:t xml:space="preserve">. El cuarto por palabras dentro de las descripciones y por último por tipos de incidentes, este </w:t>
        </w:r>
        <w:r w:rsidR="003A6678" w:rsidRPr="00D35EC5" w:rsidDel="0026723A">
          <w:rPr>
            <w:sz w:val="24"/>
          </w:rPr>
          <w:t>último</w:t>
        </w:r>
        <w:r w:rsidR="00D35EC5" w:rsidRPr="00D35EC5" w:rsidDel="0026723A">
          <w:rPr>
            <w:sz w:val="24"/>
          </w:rPr>
          <w:t xml:space="preserve"> despliega una dropdown como se muestra en la Figura 15.</w:t>
        </w:r>
      </w:moveFrom>
    </w:p>
    <w:moveFromRangeEnd w:id="623"/>
    <w:p w14:paraId="61A6A09E" w14:textId="77777777" w:rsidR="00D35EC5" w:rsidRDefault="00D35EC5" w:rsidP="00D35EC5">
      <w:pPr>
        <w:ind w:firstLine="708"/>
        <w:jc w:val="both"/>
        <w:rPr>
          <w:noProof/>
        </w:rPr>
      </w:pPr>
    </w:p>
    <w:p w14:paraId="322B598A" w14:textId="77777777" w:rsidR="00D35EC5" w:rsidRDefault="00D35EC5" w:rsidP="00D35EC5">
      <w:pPr>
        <w:keepNext/>
        <w:ind w:firstLine="708"/>
        <w:jc w:val="center"/>
      </w:pPr>
      <w:r>
        <w:rPr>
          <w:noProof/>
          <w:lang w:eastAsia="es-MX"/>
        </w:rPr>
        <w:drawing>
          <wp:inline distT="0" distB="0" distL="0" distR="0" wp14:anchorId="285C5A86" wp14:editId="08F70099">
            <wp:extent cx="4770368" cy="17413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7226" t="28476" r="7767" b="16332"/>
                    <a:stretch/>
                  </pic:blipFill>
                  <pic:spPr bwMode="auto">
                    <a:xfrm>
                      <a:off x="0" y="0"/>
                      <a:ext cx="4770750" cy="1741475"/>
                    </a:xfrm>
                    <a:prstGeom prst="rect">
                      <a:avLst/>
                    </a:prstGeom>
                    <a:ln>
                      <a:noFill/>
                    </a:ln>
                    <a:extLst>
                      <a:ext uri="{53640926-AAD7-44D8-BBD7-CCE9431645EC}">
                        <a14:shadowObscured xmlns:a14="http://schemas.microsoft.com/office/drawing/2010/main"/>
                      </a:ext>
                    </a:extLst>
                  </pic:spPr>
                </pic:pic>
              </a:graphicData>
            </a:graphic>
          </wp:inline>
        </w:drawing>
      </w:r>
    </w:p>
    <w:p w14:paraId="78105E3B" w14:textId="0EF4709A" w:rsidR="008203EC" w:rsidRDefault="00D35EC5" w:rsidP="00D35EC5">
      <w:pPr>
        <w:pStyle w:val="Descripcin"/>
        <w:jc w:val="center"/>
      </w:pPr>
      <w:r>
        <w:t xml:space="preserve">Figura </w:t>
      </w:r>
      <w:fldSimple w:instr=" SEQ Figura \* ARABIC ">
        <w:r w:rsidR="0010699F">
          <w:rPr>
            <w:noProof/>
          </w:rPr>
          <w:t>16</w:t>
        </w:r>
      </w:fldSimple>
      <w:ins w:id="633" w:author="Profesor" w:date="2017-07-19T16:15:00Z">
        <w:r w:rsidR="00BB0CB4">
          <w:t>.</w:t>
        </w:r>
      </w:ins>
      <w:r>
        <w:t xml:space="preserve"> Buscador </w:t>
      </w:r>
      <w:r w:rsidR="003A6678">
        <w:t>principal</w:t>
      </w:r>
      <w:r>
        <w:t xml:space="preserve"> con la opción de filtro por dirección </w:t>
      </w:r>
      <w:commentRangeStart w:id="634"/>
      <w:r>
        <w:t>activada</w:t>
      </w:r>
      <w:commentRangeEnd w:id="634"/>
      <w:r w:rsidR="00BB0CB4">
        <w:rPr>
          <w:rStyle w:val="Refdecomentario"/>
          <w:i w:val="0"/>
          <w:iCs w:val="0"/>
          <w:color w:val="auto"/>
        </w:rPr>
        <w:commentReference w:id="634"/>
      </w:r>
      <w:r>
        <w:t>.</w:t>
      </w:r>
    </w:p>
    <w:p w14:paraId="26217BF0" w14:textId="29DC9B73" w:rsidR="008203EC" w:rsidRPr="00D35EC5" w:rsidRDefault="008203EC" w:rsidP="000D76FD">
      <w:pPr>
        <w:jc w:val="both"/>
        <w:rPr>
          <w:sz w:val="24"/>
        </w:rPr>
      </w:pPr>
    </w:p>
    <w:p w14:paraId="0F4451E3" w14:textId="0CA47B4A" w:rsidR="00D35EC5" w:rsidRPr="00D35EC5" w:rsidRDefault="00D35EC5" w:rsidP="000D76FD">
      <w:pPr>
        <w:jc w:val="both"/>
        <w:rPr>
          <w:sz w:val="24"/>
        </w:rPr>
      </w:pPr>
      <w:r w:rsidRPr="00D35EC5">
        <w:rPr>
          <w:sz w:val="24"/>
        </w:rPr>
        <w:tab/>
        <w:t xml:space="preserve">Para </w:t>
      </w:r>
      <w:del w:id="635" w:author="Profesor" w:date="2017-07-19T16:16:00Z">
        <w:r w:rsidRPr="00D35EC5" w:rsidDel="00BB0CB4">
          <w:rPr>
            <w:sz w:val="24"/>
          </w:rPr>
          <w:delText>realizar</w:delText>
        </w:r>
      </w:del>
      <w:r w:rsidRPr="00D35EC5">
        <w:rPr>
          <w:sz w:val="24"/>
        </w:rPr>
        <w:t xml:space="preserve"> que </w:t>
      </w:r>
      <w:del w:id="636" w:author="Profesor" w:date="2017-07-19T16:16:00Z">
        <w:r w:rsidRPr="00D35EC5" w:rsidDel="00BB0CB4">
          <w:rPr>
            <w:sz w:val="24"/>
          </w:rPr>
          <w:delText xml:space="preserve">únicamente </w:delText>
        </w:r>
      </w:del>
      <w:r w:rsidRPr="00D35EC5">
        <w:rPr>
          <w:sz w:val="24"/>
        </w:rPr>
        <w:t>se muestre</w:t>
      </w:r>
      <w:ins w:id="637" w:author="Profesor" w:date="2017-07-19T16:16:00Z">
        <w:r w:rsidR="00BB0CB4">
          <w:rPr>
            <w:sz w:val="24"/>
          </w:rPr>
          <w:t xml:space="preserve">, únicamente, </w:t>
        </w:r>
      </w:ins>
      <w:r w:rsidRPr="00D35EC5">
        <w:rPr>
          <w:sz w:val="24"/>
        </w:rPr>
        <w:t xml:space="preserve"> una opción de filtrado dentro del buscador principal, se utilizaron cinco vistas parciales, una por cada filtro</w:t>
      </w:r>
      <w:ins w:id="638" w:author="Profesor" w:date="2017-07-19T16:16:00Z">
        <w:r w:rsidR="00BB0CB4">
          <w:rPr>
            <w:sz w:val="24"/>
          </w:rPr>
          <w:t xml:space="preserve">.  </w:t>
        </w:r>
      </w:ins>
      <w:del w:id="639" w:author="Profesor" w:date="2017-07-19T16:16:00Z">
        <w:r w:rsidRPr="00D35EC5" w:rsidDel="00BB0CB4">
          <w:rPr>
            <w:sz w:val="24"/>
          </w:rPr>
          <w:delText>, e</w:delText>
        </w:r>
      </w:del>
      <w:ins w:id="640" w:author="Profesor" w:date="2017-07-19T16:16:00Z">
        <w:r w:rsidR="00BB0CB4">
          <w:rPr>
            <w:sz w:val="24"/>
          </w:rPr>
          <w:t>E</w:t>
        </w:r>
      </w:ins>
      <w:r w:rsidRPr="00D35EC5">
        <w:rPr>
          <w:sz w:val="24"/>
        </w:rPr>
        <w:t xml:space="preserve">stas vistas se colocaron dentro de diferentes collapse y cada que uno de ellos se mostraba </w:t>
      </w:r>
      <w:ins w:id="641" w:author="Profesor" w:date="2017-07-19T16:17:00Z">
        <w:r w:rsidR="00BB0CB4">
          <w:rPr>
            <w:sz w:val="24"/>
          </w:rPr>
          <w:lastRenderedPageBreak/>
          <w:t xml:space="preserve">y </w:t>
        </w:r>
      </w:ins>
      <w:r w:rsidRPr="00D35EC5">
        <w:rPr>
          <w:sz w:val="24"/>
        </w:rPr>
        <w:t xml:space="preserve">los </w:t>
      </w:r>
      <w:r w:rsidR="003A6678" w:rsidRPr="00D35EC5">
        <w:rPr>
          <w:sz w:val="24"/>
        </w:rPr>
        <w:t>demás</w:t>
      </w:r>
      <w:r w:rsidRPr="00D35EC5">
        <w:rPr>
          <w:sz w:val="24"/>
        </w:rPr>
        <w:t xml:space="preserve"> se escondían, este efecto se </w:t>
      </w:r>
      <w:r w:rsidR="003A6678" w:rsidRPr="00D35EC5">
        <w:rPr>
          <w:sz w:val="24"/>
        </w:rPr>
        <w:t>realizó</w:t>
      </w:r>
      <w:r w:rsidRPr="00D35EC5">
        <w:rPr>
          <w:sz w:val="24"/>
        </w:rPr>
        <w:t xml:space="preserve"> en un JavaScript mostrado en el Apéndice C.2.4.</w:t>
      </w:r>
    </w:p>
    <w:p w14:paraId="30947714" w14:textId="3C70C03D" w:rsidR="007769A3" w:rsidRDefault="00D35EC5" w:rsidP="00D35EC5">
      <w:pPr>
        <w:jc w:val="both"/>
        <w:rPr>
          <w:sz w:val="24"/>
        </w:rPr>
      </w:pPr>
      <w:r w:rsidRPr="00D35EC5">
        <w:rPr>
          <w:sz w:val="24"/>
        </w:rPr>
        <w:tab/>
        <w:t xml:space="preserve">El Footer, </w:t>
      </w:r>
      <w:ins w:id="642" w:author="Profesor" w:date="2017-07-19T16:17:00Z">
        <w:r w:rsidR="00BB0CB4">
          <w:rPr>
            <w:sz w:val="24"/>
          </w:rPr>
          <w:t>es una</w:t>
        </w:r>
      </w:ins>
      <w:del w:id="643" w:author="Profesor" w:date="2017-07-19T16:17:00Z">
        <w:r w:rsidRPr="00D35EC5" w:rsidDel="00BB0CB4">
          <w:rPr>
            <w:sz w:val="24"/>
          </w:rPr>
          <w:delText>esta</w:delText>
        </w:r>
      </w:del>
      <w:r w:rsidRPr="00D35EC5">
        <w:rPr>
          <w:sz w:val="24"/>
        </w:rPr>
        <w:t xml:space="preserve"> vista </w:t>
      </w:r>
      <w:r w:rsidR="003A6678" w:rsidRPr="00D35EC5">
        <w:rPr>
          <w:sz w:val="24"/>
        </w:rPr>
        <w:t>parcial</w:t>
      </w:r>
      <w:del w:id="644" w:author="Profesor" w:date="2017-07-19T16:18:00Z">
        <w:r w:rsidRPr="00D35EC5" w:rsidDel="00BB0CB4">
          <w:rPr>
            <w:sz w:val="24"/>
          </w:rPr>
          <w:delText xml:space="preserve"> es</w:delText>
        </w:r>
      </w:del>
      <w:r w:rsidRPr="00D35EC5">
        <w:rPr>
          <w:sz w:val="24"/>
        </w:rPr>
        <w:t xml:space="preserve"> de las menos importantes que encontrar</w:t>
      </w:r>
      <w:ins w:id="645" w:author="Profesor" w:date="2017-07-19T16:18:00Z">
        <w:r w:rsidR="00BB0CB4">
          <w:rPr>
            <w:sz w:val="24"/>
          </w:rPr>
          <w:t>á</w:t>
        </w:r>
      </w:ins>
      <w:del w:id="646" w:author="Profesor" w:date="2017-07-19T16:18:00Z">
        <w:r w:rsidRPr="00D35EC5" w:rsidDel="00BB0CB4">
          <w:rPr>
            <w:sz w:val="24"/>
          </w:rPr>
          <w:delText>a</w:delText>
        </w:r>
      </w:del>
      <w:r w:rsidRPr="00D35EC5">
        <w:rPr>
          <w:sz w:val="24"/>
        </w:rPr>
        <w:t xml:space="preserve">s en nuestra aplicación ya que únicamente consta con una liga hacia la vista </w:t>
      </w:r>
      <w:ins w:id="647" w:author="Profesor" w:date="2017-07-19T16:18:00Z">
        <w:r w:rsidR="00BB0CB4">
          <w:rPr>
            <w:sz w:val="24"/>
          </w:rPr>
          <w:t>“</w:t>
        </w:r>
      </w:ins>
      <w:del w:id="648" w:author="Profesor" w:date="2017-07-19T16:18:00Z">
        <w:r w:rsidRPr="00D35EC5" w:rsidDel="00BB0CB4">
          <w:rPr>
            <w:sz w:val="24"/>
          </w:rPr>
          <w:delText>“</w:delText>
        </w:r>
      </w:del>
      <w:r w:rsidRPr="00D35EC5">
        <w:rPr>
          <w:sz w:val="24"/>
        </w:rPr>
        <w:t xml:space="preserve">Acerca </w:t>
      </w:r>
      <w:r w:rsidR="003A6678" w:rsidRPr="00D35EC5">
        <w:rPr>
          <w:sz w:val="24"/>
        </w:rPr>
        <w:t>de</w:t>
      </w:r>
      <w:ins w:id="649" w:author="Profesor" w:date="2017-07-19T16:18:00Z">
        <w:r w:rsidR="00BB0CB4">
          <w:rPr>
            <w:sz w:val="24"/>
          </w:rPr>
          <w:t>”</w:t>
        </w:r>
      </w:ins>
      <w:del w:id="650" w:author="Profesor" w:date="2017-07-19T16:18:00Z">
        <w:r w:rsidR="003A6678" w:rsidRPr="00D35EC5" w:rsidDel="00BB0CB4">
          <w:rPr>
            <w:sz w:val="24"/>
          </w:rPr>
          <w:delText xml:space="preserve"> “</w:delText>
        </w:r>
      </w:del>
      <w:r w:rsidRPr="00D35EC5">
        <w:rPr>
          <w:sz w:val="24"/>
        </w:rPr>
        <w:t>.</w:t>
      </w:r>
    </w:p>
    <w:p w14:paraId="6AC3E95B" w14:textId="77777777" w:rsidR="00C44633" w:rsidRDefault="00C44633" w:rsidP="00D35EC5">
      <w:pPr>
        <w:jc w:val="both"/>
        <w:rPr>
          <w:sz w:val="24"/>
        </w:rPr>
      </w:pPr>
    </w:p>
    <w:p w14:paraId="5DC695DF" w14:textId="46C7ED86" w:rsidR="00D773A4" w:rsidRDefault="00D773A4" w:rsidP="00D773A4">
      <w:pPr>
        <w:pStyle w:val="Ttulo1"/>
        <w:numPr>
          <w:ilvl w:val="2"/>
          <w:numId w:val="5"/>
        </w:numPr>
      </w:pPr>
      <w:r>
        <w:t>Controlador básico (HomeController)</w:t>
      </w:r>
    </w:p>
    <w:p w14:paraId="7EF0093D" w14:textId="6B459452" w:rsidR="001C15A1" w:rsidRDefault="001C15A1" w:rsidP="001C15A1"/>
    <w:p w14:paraId="28FF5602" w14:textId="5BB0A3F3" w:rsidR="00451FB9" w:rsidRDefault="00451FB9" w:rsidP="00451FB9">
      <w:pPr>
        <w:ind w:firstLine="708"/>
        <w:jc w:val="both"/>
        <w:rPr>
          <w:sz w:val="24"/>
        </w:rPr>
      </w:pPr>
      <w:r>
        <w:rPr>
          <w:sz w:val="24"/>
        </w:rPr>
        <w:t xml:space="preserve">Todos los controladores son una clase como las del modelo de clases, pero </w:t>
      </w:r>
      <w:del w:id="651" w:author="Profesor" w:date="2017-07-19T16:19:00Z">
        <w:r w:rsidDel="007477E6">
          <w:rPr>
            <w:sz w:val="24"/>
          </w:rPr>
          <w:delText>en</w:delText>
        </w:r>
      </w:del>
      <w:ins w:id="652" w:author="Profesor" w:date="2017-07-19T16:19:00Z">
        <w:r w:rsidR="007477E6">
          <w:rPr>
            <w:sz w:val="24"/>
          </w:rPr>
          <w:t>a</w:t>
        </w:r>
      </w:ins>
      <w:r>
        <w:rPr>
          <w:sz w:val="24"/>
        </w:rPr>
        <w:t xml:space="preserve"> diferencia, los controladores incorporan la interfaz controller para el manejo las vistas. Existen dos tipos de métodos que se pueden </w:t>
      </w:r>
      <w:r w:rsidR="003A6678">
        <w:rPr>
          <w:sz w:val="24"/>
        </w:rPr>
        <w:t>implementar</w:t>
      </w:r>
      <w:r>
        <w:rPr>
          <w:sz w:val="24"/>
        </w:rPr>
        <w:t xml:space="preserve"> dentro de una clase controladora: Get y Post.</w:t>
      </w:r>
    </w:p>
    <w:p w14:paraId="7967ABB1" w14:textId="7E832ECC" w:rsidR="00B973D8" w:rsidRDefault="00451FB9" w:rsidP="00451FB9">
      <w:pPr>
        <w:ind w:firstLine="708"/>
        <w:jc w:val="both"/>
        <w:rPr>
          <w:sz w:val="24"/>
        </w:rPr>
      </w:pPr>
      <w:r>
        <w:rPr>
          <w:sz w:val="24"/>
        </w:rPr>
        <w:t xml:space="preserve">Los métodos Get son aquellos métodos que te redirigen a otra vista, son métodos de tipo ActionResult y siempre </w:t>
      </w:r>
      <w:r w:rsidR="003A6678">
        <w:rPr>
          <w:sz w:val="24"/>
        </w:rPr>
        <w:t>retornan</w:t>
      </w:r>
      <w:r>
        <w:rPr>
          <w:sz w:val="24"/>
        </w:rPr>
        <w:t xml:space="preserve"> una vista y posiblemente un modelo también. </w:t>
      </w:r>
      <w:del w:id="653" w:author="Profesor" w:date="2017-07-19T16:19:00Z">
        <w:r w:rsidDel="007477E6">
          <w:rPr>
            <w:sz w:val="24"/>
          </w:rPr>
          <w:delText>Mas</w:delText>
        </w:r>
      </w:del>
      <w:ins w:id="654" w:author="Profesor" w:date="2017-07-19T16:19:00Z">
        <w:r w:rsidR="007477E6">
          <w:rPr>
            <w:sz w:val="24"/>
          </w:rPr>
          <w:t>Más</w:t>
        </w:r>
      </w:ins>
      <w:r>
        <w:rPr>
          <w:sz w:val="24"/>
        </w:rPr>
        <w:t xml:space="preserve"> adelante se explicará que es un modelo y </w:t>
      </w:r>
      <w:r w:rsidR="003A6678">
        <w:rPr>
          <w:sz w:val="24"/>
        </w:rPr>
        <w:t>cómo</w:t>
      </w:r>
      <w:r>
        <w:rPr>
          <w:sz w:val="24"/>
        </w:rPr>
        <w:t xml:space="preserve"> funciona en una vista. E</w:t>
      </w:r>
      <w:r w:rsidR="00B973D8">
        <w:rPr>
          <w:sz w:val="24"/>
        </w:rPr>
        <w:t>n general</w:t>
      </w:r>
      <w:ins w:id="655" w:author="Profesor" w:date="2017-07-19T16:19:00Z">
        <w:r w:rsidR="007477E6">
          <w:rPr>
            <w:sz w:val="24"/>
          </w:rPr>
          <w:t>,</w:t>
        </w:r>
      </w:ins>
      <w:r w:rsidR="00B973D8">
        <w:rPr>
          <w:sz w:val="24"/>
        </w:rPr>
        <w:t xml:space="preserve"> un método Get se </w:t>
      </w:r>
      <w:r w:rsidR="003A6678">
        <w:rPr>
          <w:sz w:val="24"/>
        </w:rPr>
        <w:t>ejecuta</w:t>
      </w:r>
      <w:r w:rsidR="00B973D8">
        <w:rPr>
          <w:sz w:val="24"/>
        </w:rPr>
        <w:t xml:space="preserve"> siempre que deseas pasar de una vista a otra. Por </w:t>
      </w:r>
      <w:r w:rsidR="003A6678">
        <w:rPr>
          <w:sz w:val="24"/>
        </w:rPr>
        <w:t>ejemplo,</w:t>
      </w:r>
      <w:r w:rsidR="00B973D8">
        <w:rPr>
          <w:sz w:val="24"/>
        </w:rPr>
        <w:t xml:space="preserve"> cuando le damos clic a ingresar en el menú, nos manda a una vista diferente,</w:t>
      </w:r>
      <w:ins w:id="656" w:author="Profesor" w:date="2017-07-19T16:19:00Z">
        <w:r w:rsidR="007477E6">
          <w:rPr>
            <w:sz w:val="24"/>
          </w:rPr>
          <w:t xml:space="preserve"> </w:t>
        </w:r>
      </w:ins>
      <w:del w:id="657" w:author="Profesor" w:date="2017-07-19T16:19:00Z">
        <w:r w:rsidR="00B973D8" w:rsidDel="007477E6">
          <w:rPr>
            <w:sz w:val="24"/>
          </w:rPr>
          <w:delText xml:space="preserve"> bueno, </w:delText>
        </w:r>
      </w:del>
      <w:r w:rsidR="00B973D8">
        <w:rPr>
          <w:sz w:val="24"/>
        </w:rPr>
        <w:t>esa acción es gracias a estos métodos tipo Get.</w:t>
      </w:r>
    </w:p>
    <w:p w14:paraId="44964D57" w14:textId="53B5DA3F" w:rsidR="00B973D8" w:rsidRDefault="003A6678" w:rsidP="00451FB9">
      <w:pPr>
        <w:ind w:firstLine="708"/>
        <w:jc w:val="both"/>
        <w:rPr>
          <w:sz w:val="24"/>
        </w:rPr>
      </w:pPr>
      <w:r>
        <w:rPr>
          <w:sz w:val="24"/>
        </w:rPr>
        <w:t>Métodos</w:t>
      </w:r>
      <w:r w:rsidR="00B973D8">
        <w:rPr>
          <w:sz w:val="24"/>
        </w:rPr>
        <w:t xml:space="preserve"> Post, los métodos post son los métodos que tienen efecto sobre los datos que se manejan dentro de la aplicación</w:t>
      </w:r>
      <w:ins w:id="658" w:author="Profesor" w:date="2017-07-19T16:20:00Z">
        <w:r w:rsidR="007477E6">
          <w:rPr>
            <w:sz w:val="24"/>
          </w:rPr>
          <w:t>.</w:t>
        </w:r>
      </w:ins>
      <w:del w:id="659" w:author="Profesor" w:date="2017-07-19T16:20:00Z">
        <w:r w:rsidR="00B973D8" w:rsidDel="007477E6">
          <w:rPr>
            <w:sz w:val="24"/>
          </w:rPr>
          <w:delText xml:space="preserve">, </w:delText>
        </w:r>
      </w:del>
      <w:ins w:id="660" w:author="Profesor" w:date="2017-07-19T16:20:00Z">
        <w:r w:rsidR="007477E6">
          <w:rPr>
            <w:sz w:val="24"/>
          </w:rPr>
          <w:t xml:space="preserve"> C</w:t>
        </w:r>
      </w:ins>
      <w:del w:id="661" w:author="Profesor" w:date="2017-07-19T16:20:00Z">
        <w:r w:rsidR="00B973D8" w:rsidDel="007477E6">
          <w:rPr>
            <w:sz w:val="24"/>
          </w:rPr>
          <w:delText>c</w:delText>
        </w:r>
      </w:del>
      <w:r w:rsidR="00B973D8">
        <w:rPr>
          <w:sz w:val="24"/>
        </w:rPr>
        <w:t>omo por ejemplo</w:t>
      </w:r>
      <w:ins w:id="662" w:author="Profesor" w:date="2017-07-19T16:20:00Z">
        <w:r w:rsidR="007477E6">
          <w:rPr>
            <w:sz w:val="24"/>
          </w:rPr>
          <w:t>,</w:t>
        </w:r>
      </w:ins>
      <w:r w:rsidR="00B973D8">
        <w:rPr>
          <w:sz w:val="24"/>
        </w:rPr>
        <w:t xml:space="preserve"> cuando estamos creando una cuenta </w:t>
      </w:r>
      <w:r>
        <w:rPr>
          <w:sz w:val="24"/>
        </w:rPr>
        <w:t>nueva</w:t>
      </w:r>
      <w:r w:rsidR="00B973D8">
        <w:rPr>
          <w:sz w:val="24"/>
        </w:rPr>
        <w:t xml:space="preserve"> y damos clic en crear, este clic realiza la ejecución de un método, el método se encuentra dentro de una clase controladora y lo que realiza es la ejecución de otro método</w:t>
      </w:r>
      <w:ins w:id="663" w:author="Profesor" w:date="2017-07-19T16:21:00Z">
        <w:r w:rsidR="007477E6">
          <w:rPr>
            <w:sz w:val="24"/>
          </w:rPr>
          <w:t>,</w:t>
        </w:r>
      </w:ins>
      <w:r w:rsidR="00B973D8">
        <w:rPr>
          <w:sz w:val="24"/>
        </w:rPr>
        <w:t xml:space="preserve"> pero de la clase Cuenta</w:t>
      </w:r>
      <w:del w:id="664" w:author="Profesor" w:date="2017-07-19T16:20:00Z">
        <w:r w:rsidR="00B973D8" w:rsidDel="007477E6">
          <w:rPr>
            <w:sz w:val="24"/>
          </w:rPr>
          <w:delText xml:space="preserve"> el</w:delText>
        </w:r>
      </w:del>
      <w:del w:id="665" w:author="Profesor" w:date="2017-07-19T16:21:00Z">
        <w:r w:rsidR="00B973D8" w:rsidDel="007477E6">
          <w:rPr>
            <w:sz w:val="24"/>
          </w:rPr>
          <w:delText xml:space="preserve"> cual </w:delText>
        </w:r>
      </w:del>
      <w:r w:rsidR="00B973D8">
        <w:rPr>
          <w:sz w:val="24"/>
        </w:rPr>
        <w:t>hace que los datos ingresado</w:t>
      </w:r>
      <w:ins w:id="666" w:author="Profesor" w:date="2017-07-19T16:20:00Z">
        <w:r w:rsidR="007477E6">
          <w:rPr>
            <w:sz w:val="24"/>
          </w:rPr>
          <w:t>s</w:t>
        </w:r>
      </w:ins>
      <w:ins w:id="667" w:author="Profesor" w:date="2017-07-19T16:21:00Z">
        <w:r w:rsidR="007477E6">
          <w:rPr>
            <w:sz w:val="24"/>
          </w:rPr>
          <w:t>,</w:t>
        </w:r>
      </w:ins>
      <w:r w:rsidR="00B973D8">
        <w:rPr>
          <w:sz w:val="24"/>
        </w:rPr>
        <w:t xml:space="preserve"> desde la vista</w:t>
      </w:r>
      <w:ins w:id="668" w:author="Profesor" w:date="2017-07-19T16:21:00Z">
        <w:r w:rsidR="007477E6">
          <w:rPr>
            <w:sz w:val="24"/>
          </w:rPr>
          <w:t>,</w:t>
        </w:r>
      </w:ins>
      <w:r w:rsidR="00B973D8">
        <w:rPr>
          <w:sz w:val="24"/>
        </w:rPr>
        <w:t xml:space="preserve"> sean guardados en la base de  datos haciéndolos persistentes en el sistema. </w:t>
      </w:r>
    </w:p>
    <w:p w14:paraId="5B89C6DA" w14:textId="43EB15E6" w:rsidR="00451FB9" w:rsidRPr="001C15A1" w:rsidRDefault="00B973D8" w:rsidP="00451FB9">
      <w:pPr>
        <w:ind w:firstLine="708"/>
        <w:jc w:val="both"/>
        <w:rPr>
          <w:sz w:val="24"/>
        </w:rPr>
      </w:pPr>
      <w:commentRangeStart w:id="669"/>
      <w:r>
        <w:rPr>
          <w:sz w:val="24"/>
        </w:rPr>
        <w:t xml:space="preserve">Los modelos de las </w:t>
      </w:r>
      <w:r w:rsidR="003A6678">
        <w:rPr>
          <w:sz w:val="24"/>
        </w:rPr>
        <w:t>vistas</w:t>
      </w:r>
      <w:r>
        <w:rPr>
          <w:sz w:val="24"/>
        </w:rPr>
        <w:t xml:space="preserve"> son estructuras que se manejaran dentro de las, por </w:t>
      </w:r>
      <w:r w:rsidR="003A6678">
        <w:rPr>
          <w:sz w:val="24"/>
        </w:rPr>
        <w:t>ejemplo,</w:t>
      </w:r>
      <w:r>
        <w:rPr>
          <w:sz w:val="24"/>
        </w:rPr>
        <w:t xml:space="preserve"> dentro de</w:t>
      </w:r>
      <w:r w:rsidR="002C501F">
        <w:rPr>
          <w:sz w:val="24"/>
        </w:rPr>
        <w:t xml:space="preserve"> detalles de un perfil le damos</w:t>
      </w:r>
      <w:r>
        <w:rPr>
          <w:sz w:val="24"/>
        </w:rPr>
        <w:t xml:space="preserve"> clic a modificar, este clic ejecuta un método </w:t>
      </w:r>
      <w:r w:rsidR="002C501F">
        <w:rPr>
          <w:sz w:val="24"/>
        </w:rPr>
        <w:t>Get el cual retorna una vista (</w:t>
      </w:r>
      <w:r w:rsidRPr="00B973D8">
        <w:rPr>
          <w:i/>
          <w:sz w:val="24"/>
        </w:rPr>
        <w:t>return View(</w:t>
      </w:r>
      <w:r>
        <w:rPr>
          <w:i/>
          <w:sz w:val="24"/>
        </w:rPr>
        <w:t>model</w:t>
      </w:r>
      <w:r w:rsidR="003A6678" w:rsidRPr="00B973D8">
        <w:rPr>
          <w:i/>
          <w:sz w:val="24"/>
        </w:rPr>
        <w:t>)</w:t>
      </w:r>
      <w:r w:rsidR="003A6678">
        <w:rPr>
          <w:i/>
          <w:sz w:val="24"/>
        </w:rPr>
        <w:t>)</w:t>
      </w:r>
      <w:r>
        <w:rPr>
          <w:sz w:val="24"/>
        </w:rPr>
        <w:t xml:space="preserve"> </w:t>
      </w:r>
      <w:r w:rsidR="002C501F">
        <w:rPr>
          <w:sz w:val="24"/>
        </w:rPr>
        <w:t xml:space="preserve">y como argumento se manda el objeto que fungirá como modelo de la vista, en este caso el reporte que se desea modificar y es </w:t>
      </w:r>
      <w:r w:rsidR="003A6678">
        <w:rPr>
          <w:sz w:val="24"/>
        </w:rPr>
        <w:t>así</w:t>
      </w:r>
      <w:r w:rsidR="002C501F">
        <w:rPr>
          <w:sz w:val="24"/>
        </w:rPr>
        <w:t xml:space="preserve"> como los datos se mostraran dentro de la vista modificar reporte.</w:t>
      </w:r>
      <w:commentRangeEnd w:id="669"/>
      <w:r w:rsidR="003472B7">
        <w:rPr>
          <w:rStyle w:val="Refdecomentario"/>
        </w:rPr>
        <w:commentReference w:id="669"/>
      </w:r>
    </w:p>
    <w:p w14:paraId="08151A21" w14:textId="674D7C14" w:rsidR="002C501F" w:rsidRDefault="002C501F" w:rsidP="00D35EC5">
      <w:pPr>
        <w:jc w:val="both"/>
        <w:rPr>
          <w:sz w:val="24"/>
        </w:rPr>
      </w:pPr>
      <w:r>
        <w:rPr>
          <w:sz w:val="24"/>
        </w:rPr>
        <w:tab/>
        <w:t xml:space="preserve">En la </w:t>
      </w:r>
      <w:del w:id="670" w:author="Profesor" w:date="2017-07-19T16:22:00Z">
        <w:r w:rsidDel="003472B7">
          <w:rPr>
            <w:sz w:val="24"/>
          </w:rPr>
          <w:delText>esta</w:delText>
        </w:r>
      </w:del>
      <w:r>
        <w:rPr>
          <w:sz w:val="24"/>
        </w:rPr>
        <w:t xml:space="preserve"> clase HomeController, se ejecuta el método </w:t>
      </w:r>
      <w:r w:rsidR="003A6678">
        <w:rPr>
          <w:sz w:val="24"/>
        </w:rPr>
        <w:t>Get</w:t>
      </w:r>
      <w:r>
        <w:rPr>
          <w:sz w:val="24"/>
        </w:rPr>
        <w:t xml:space="preserve"> para visualizar las vistas: Inicio, Faq, About, búsqueda avanzada. Y métodos</w:t>
      </w:r>
      <w:r w:rsidR="003A6678">
        <w:rPr>
          <w:sz w:val="24"/>
        </w:rPr>
        <w:t xml:space="preserve"> Post como: Bú</w:t>
      </w:r>
      <w:r>
        <w:rPr>
          <w:sz w:val="24"/>
        </w:rPr>
        <w:t xml:space="preserve">squeda avanzada, </w:t>
      </w:r>
      <w:r w:rsidR="003A6678">
        <w:rPr>
          <w:sz w:val="24"/>
        </w:rPr>
        <w:t>búsqueda</w:t>
      </w:r>
      <w:r>
        <w:rPr>
          <w:sz w:val="24"/>
        </w:rPr>
        <w:t xml:space="preserve"> general y resultados de búsqueda.</w:t>
      </w:r>
      <w:r w:rsidR="002C3BFF">
        <w:rPr>
          <w:sz w:val="24"/>
        </w:rPr>
        <w:t xml:space="preserve"> Esta clase puede ser apreciada en el Apéndice C.3.</w:t>
      </w:r>
      <w:r>
        <w:rPr>
          <w:sz w:val="24"/>
        </w:rPr>
        <w:t xml:space="preserve"> </w:t>
      </w:r>
    </w:p>
    <w:p w14:paraId="6A7F6C9E" w14:textId="5F7FA05F" w:rsidR="00D67B18" w:rsidRDefault="002C501F" w:rsidP="00D35EC5">
      <w:pPr>
        <w:jc w:val="both"/>
        <w:rPr>
          <w:sz w:val="24"/>
        </w:rPr>
      </w:pPr>
      <w:r>
        <w:rPr>
          <w:sz w:val="24"/>
        </w:rPr>
        <w:tab/>
        <w:t xml:space="preserve">Para recuperar datos de la vista y usarlos dentro de una clase controladora hay dos opciones, la primera es que le coloquemos el atributo </w:t>
      </w:r>
      <w:r w:rsidRPr="002C501F">
        <w:rPr>
          <w:b/>
          <w:sz w:val="24"/>
        </w:rPr>
        <w:t>name</w:t>
      </w:r>
      <w:r>
        <w:rPr>
          <w:b/>
          <w:sz w:val="24"/>
        </w:rPr>
        <w:t xml:space="preserve"> </w:t>
      </w:r>
      <w:r>
        <w:rPr>
          <w:sz w:val="24"/>
        </w:rPr>
        <w:t xml:space="preserve">y le demos un nombre de un atributo de una clase como por ejemplo “Nombre” y dentro de los argumentos del método </w:t>
      </w:r>
      <w:r>
        <w:rPr>
          <w:sz w:val="24"/>
        </w:rPr>
        <w:lastRenderedPageBreak/>
        <w:t>en la clase controladora agregar un objeto de tipo Perfil y automáticamente te ligar</w:t>
      </w:r>
      <w:ins w:id="671" w:author="Profesor" w:date="2017-07-19T16:23:00Z">
        <w:r w:rsidR="003472B7">
          <w:rPr>
            <w:sz w:val="24"/>
          </w:rPr>
          <w:t>á</w:t>
        </w:r>
      </w:ins>
      <w:del w:id="672" w:author="Profesor" w:date="2017-07-19T16:23:00Z">
        <w:r w:rsidDel="003472B7">
          <w:rPr>
            <w:sz w:val="24"/>
          </w:rPr>
          <w:delText>a</w:delText>
        </w:r>
      </w:del>
      <w:r>
        <w:rPr>
          <w:sz w:val="24"/>
        </w:rPr>
        <w:t xml:space="preserve"> el atributo “Nombre” con el objeto Perfil, </w:t>
      </w:r>
      <w:r w:rsidR="003A6678">
        <w:rPr>
          <w:sz w:val="24"/>
        </w:rPr>
        <w:t>así</w:t>
      </w:r>
      <w:r>
        <w:rPr>
          <w:sz w:val="24"/>
        </w:rPr>
        <w:t xml:space="preserve"> de fácil es desarrollar con .Net, la otra manera es agregar un objeto tipo </w:t>
      </w:r>
      <w:r w:rsidRPr="002C501F">
        <w:rPr>
          <w:i/>
          <w:sz w:val="24"/>
        </w:rPr>
        <w:t>FormCollection</w:t>
      </w:r>
      <w:r>
        <w:rPr>
          <w:i/>
          <w:sz w:val="24"/>
        </w:rPr>
        <w:t xml:space="preserve">, </w:t>
      </w:r>
      <w:r>
        <w:rPr>
          <w:sz w:val="24"/>
        </w:rPr>
        <w:t>que abstractamente puede verse como un Dictionary.</w:t>
      </w:r>
      <w:r w:rsidR="00D67B18">
        <w:rPr>
          <w:sz w:val="24"/>
        </w:rPr>
        <w:t xml:space="preserve"> </w:t>
      </w:r>
    </w:p>
    <w:p w14:paraId="36A88D16" w14:textId="468967E5" w:rsidR="002C501F" w:rsidRDefault="002C501F" w:rsidP="00D35EC5">
      <w:pPr>
        <w:jc w:val="both"/>
        <w:rPr>
          <w:sz w:val="24"/>
        </w:rPr>
      </w:pPr>
    </w:p>
    <w:p w14:paraId="20638CE4" w14:textId="1AEA9655" w:rsidR="003A6678" w:rsidRDefault="003A6678" w:rsidP="00D35EC5">
      <w:pPr>
        <w:jc w:val="both"/>
        <w:rPr>
          <w:sz w:val="24"/>
        </w:rPr>
      </w:pPr>
    </w:p>
    <w:p w14:paraId="34960881" w14:textId="348ADF1B" w:rsidR="003A6678" w:rsidRDefault="003A6678" w:rsidP="00D35EC5">
      <w:pPr>
        <w:jc w:val="both"/>
        <w:rPr>
          <w:sz w:val="24"/>
        </w:rPr>
      </w:pPr>
    </w:p>
    <w:p w14:paraId="4E9DD145" w14:textId="63B87BF7" w:rsidR="003A6678" w:rsidRDefault="003A6678" w:rsidP="00D35EC5">
      <w:pPr>
        <w:jc w:val="both"/>
        <w:rPr>
          <w:sz w:val="24"/>
        </w:rPr>
      </w:pPr>
    </w:p>
    <w:p w14:paraId="37789C28" w14:textId="77777777" w:rsidR="003A6678" w:rsidRPr="002C501F" w:rsidRDefault="003A6678" w:rsidP="00D35EC5">
      <w:pPr>
        <w:jc w:val="both"/>
        <w:rPr>
          <w:sz w:val="24"/>
        </w:rPr>
      </w:pPr>
    </w:p>
    <w:p w14:paraId="620020AE" w14:textId="60509EB3" w:rsidR="00370FB4" w:rsidRPr="00370FB4" w:rsidRDefault="00D35EC5" w:rsidP="00370FB4">
      <w:pPr>
        <w:pStyle w:val="Ttulo1"/>
        <w:numPr>
          <w:ilvl w:val="2"/>
          <w:numId w:val="5"/>
        </w:numPr>
      </w:pPr>
      <w:r>
        <w:t>Acerca de (“About”)</w:t>
      </w:r>
      <w:ins w:id="673" w:author="Profesor" w:date="2017-07-19T16:23:00Z">
        <w:r w:rsidR="00370FB4">
          <w:br/>
        </w:r>
      </w:ins>
    </w:p>
    <w:p w14:paraId="3C12E3E9" w14:textId="631E186D" w:rsidR="00370FB4" w:rsidRDefault="00370FB4" w:rsidP="00370FB4">
      <w:pPr>
        <w:jc w:val="both"/>
        <w:rPr>
          <w:ins w:id="674" w:author="Profesor" w:date="2017-07-19T16:23:00Z"/>
        </w:rPr>
        <w:pPrChange w:id="675" w:author="Profesor" w:date="2017-07-19T16:23:00Z">
          <w:pPr>
            <w:pStyle w:val="Prrafodelista"/>
            <w:numPr>
              <w:numId w:val="5"/>
            </w:numPr>
            <w:ind w:left="360" w:hanging="360"/>
            <w:jc w:val="both"/>
          </w:pPr>
        </w:pPrChange>
      </w:pPr>
      <w:ins w:id="676" w:author="Profesor" w:date="2017-07-19T16:23:00Z">
        <w:r>
          <w:t>Vista Acerca de, es una vista creada para conocer más acerca del desarrollador de este proyecto de integración por parte de la Universidad Autónoma Metropolita, una vista que solamente gente curiosa encontrará ya que no es algo que todos los usuarios están buscando. En la Figura 17 se encuentra esta vista y en el Apéndice C.2.5 se encuentra la pequeña porción de código para su implementación.</w:t>
        </w:r>
      </w:ins>
    </w:p>
    <w:p w14:paraId="124ADB1E" w14:textId="29716212" w:rsidR="00D35EC5" w:rsidRDefault="00D35EC5" w:rsidP="00D35EC5">
      <w:pPr>
        <w:rPr>
          <w:noProof/>
        </w:rPr>
      </w:pPr>
    </w:p>
    <w:p w14:paraId="7091AEFC" w14:textId="77777777" w:rsidR="00D35EC5" w:rsidRDefault="00D35EC5" w:rsidP="00D35EC5">
      <w:pPr>
        <w:keepNext/>
        <w:ind w:left="708"/>
        <w:jc w:val="center"/>
      </w:pPr>
      <w:r>
        <w:rPr>
          <w:noProof/>
          <w:lang w:eastAsia="es-MX"/>
        </w:rPr>
        <w:drawing>
          <wp:inline distT="0" distB="0" distL="0" distR="0" wp14:anchorId="2268DFF4" wp14:editId="0DBD6A87">
            <wp:extent cx="4524292" cy="2128258"/>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227" t="29232" r="8191"/>
                    <a:stretch/>
                  </pic:blipFill>
                  <pic:spPr bwMode="auto">
                    <a:xfrm>
                      <a:off x="0" y="0"/>
                      <a:ext cx="4543219" cy="2137161"/>
                    </a:xfrm>
                    <a:prstGeom prst="rect">
                      <a:avLst/>
                    </a:prstGeom>
                    <a:ln>
                      <a:noFill/>
                    </a:ln>
                    <a:extLst>
                      <a:ext uri="{53640926-AAD7-44D8-BBD7-CCE9431645EC}">
                        <a14:shadowObscured xmlns:a14="http://schemas.microsoft.com/office/drawing/2010/main"/>
                      </a:ext>
                    </a:extLst>
                  </pic:spPr>
                </pic:pic>
              </a:graphicData>
            </a:graphic>
          </wp:inline>
        </w:drawing>
      </w:r>
    </w:p>
    <w:p w14:paraId="1517A6FD" w14:textId="22538070" w:rsidR="00D35EC5" w:rsidRPr="00D35EC5" w:rsidRDefault="00D35EC5" w:rsidP="00D35EC5">
      <w:pPr>
        <w:pStyle w:val="Descripcin"/>
        <w:jc w:val="center"/>
        <w:rPr>
          <w:sz w:val="24"/>
        </w:rPr>
      </w:pPr>
      <w:r>
        <w:t xml:space="preserve">Figura </w:t>
      </w:r>
      <w:fldSimple w:instr=" SEQ Figura \* ARABIC ">
        <w:r w:rsidR="0010699F">
          <w:rPr>
            <w:noProof/>
          </w:rPr>
          <w:t>17</w:t>
        </w:r>
      </w:fldSimple>
      <w:ins w:id="677" w:author="Profesor" w:date="2017-07-19T16:23:00Z">
        <w:r w:rsidR="00370FB4">
          <w:t>.</w:t>
        </w:r>
      </w:ins>
      <w:r>
        <w:t xml:space="preserve"> Vista Acerca de, que muestra el desarrollador de esta aplicación y una liga hacia su </w:t>
      </w:r>
      <w:commentRangeStart w:id="678"/>
      <w:r>
        <w:t>linkedin</w:t>
      </w:r>
      <w:commentRangeEnd w:id="678"/>
      <w:r w:rsidR="00C425C3">
        <w:rPr>
          <w:rStyle w:val="Refdecomentario"/>
          <w:i w:val="0"/>
          <w:iCs w:val="0"/>
          <w:color w:val="auto"/>
        </w:rPr>
        <w:commentReference w:id="678"/>
      </w:r>
      <w:r>
        <w:t>.</w:t>
      </w:r>
    </w:p>
    <w:p w14:paraId="69F18208" w14:textId="36988D9B" w:rsidR="00D35EC5" w:rsidRDefault="00D35EC5" w:rsidP="00D35EC5">
      <w:pPr>
        <w:jc w:val="both"/>
      </w:pPr>
    </w:p>
    <w:p w14:paraId="6706D146" w14:textId="0E0E9D23" w:rsidR="00D35EC5" w:rsidDel="00370FB4" w:rsidRDefault="00D35EC5" w:rsidP="00D35EC5">
      <w:pPr>
        <w:jc w:val="both"/>
        <w:rPr>
          <w:del w:id="679" w:author="Profesor" w:date="2017-07-19T16:23:00Z"/>
        </w:rPr>
      </w:pPr>
      <w:del w:id="680" w:author="Profesor" w:date="2017-07-19T16:23:00Z">
        <w:r w:rsidDel="00370FB4">
          <w:tab/>
          <w:delText xml:space="preserve">Vista Acerca de, es una vista creada para conocer </w:delText>
        </w:r>
        <w:r w:rsidR="003A6678" w:rsidDel="00370FB4">
          <w:delText>más</w:delText>
        </w:r>
        <w:r w:rsidR="001D7AC0" w:rsidDel="00370FB4">
          <w:delText xml:space="preserve"> acerca del desarrollador de este proyecto de </w:delText>
        </w:r>
        <w:r w:rsidR="003A6678" w:rsidDel="00370FB4">
          <w:delText>integración</w:delText>
        </w:r>
        <w:r w:rsidR="001D7AC0" w:rsidDel="00370FB4">
          <w:delText xml:space="preserve"> por parte de la Universidad </w:delText>
        </w:r>
        <w:r w:rsidR="003A6678" w:rsidDel="00370FB4">
          <w:delText>Autónoma</w:delText>
        </w:r>
        <w:r w:rsidR="001D7AC0" w:rsidDel="00370FB4">
          <w:delText xml:space="preserve"> Metropolita, una vista que solamente gente curiosa encontrará ya que no es algo que todos los usuarios </w:delText>
        </w:r>
        <w:r w:rsidR="003A6678" w:rsidDel="00370FB4">
          <w:delText>están</w:delText>
        </w:r>
        <w:r w:rsidR="001D7AC0" w:rsidDel="00370FB4">
          <w:delText xml:space="preserve"> buscando. En la Figura 17 se </w:delText>
        </w:r>
        <w:r w:rsidR="003A6678" w:rsidDel="00370FB4">
          <w:delText>encuentra</w:delText>
        </w:r>
        <w:r w:rsidR="001D7AC0" w:rsidDel="00370FB4">
          <w:delText xml:space="preserve"> esta vista y en el Apéndice C.2.5 se encuentra la pequeña porción de código para su implementación.</w:delText>
        </w:r>
      </w:del>
    </w:p>
    <w:p w14:paraId="378D1E04" w14:textId="6AC20F2E" w:rsidR="001D7AC0" w:rsidRDefault="001D7AC0" w:rsidP="00C11D9D">
      <w:pPr>
        <w:tabs>
          <w:tab w:val="left" w:pos="1828"/>
        </w:tabs>
        <w:jc w:val="both"/>
      </w:pPr>
    </w:p>
    <w:p w14:paraId="39136304" w14:textId="349BC5D2" w:rsidR="001D7AC0" w:rsidRDefault="001D7AC0" w:rsidP="001D7AC0">
      <w:pPr>
        <w:pStyle w:val="Ttulo1"/>
        <w:numPr>
          <w:ilvl w:val="2"/>
          <w:numId w:val="5"/>
        </w:numPr>
      </w:pPr>
      <w:r>
        <w:t xml:space="preserve"> Inicio</w:t>
      </w:r>
    </w:p>
    <w:p w14:paraId="5700D903" w14:textId="402D8ACB" w:rsidR="001D7AC0" w:rsidRDefault="001D7AC0" w:rsidP="001D7AC0"/>
    <w:p w14:paraId="417B8534" w14:textId="74714999" w:rsidR="00C425C3" w:rsidDel="00C425C3" w:rsidRDefault="00C425C3" w:rsidP="00C425C3">
      <w:pPr>
        <w:pStyle w:val="Descripcin"/>
        <w:tabs>
          <w:tab w:val="left" w:pos="708"/>
          <w:tab w:val="left" w:pos="1416"/>
          <w:tab w:val="left" w:pos="2124"/>
          <w:tab w:val="left" w:pos="2832"/>
          <w:tab w:val="left" w:pos="3540"/>
          <w:tab w:val="left" w:pos="4248"/>
          <w:tab w:val="left" w:pos="4956"/>
          <w:tab w:val="left" w:pos="5664"/>
          <w:tab w:val="left" w:pos="6372"/>
          <w:tab w:val="left" w:pos="7080"/>
          <w:tab w:val="left" w:pos="7788"/>
          <w:tab w:val="right" w:pos="8838"/>
        </w:tabs>
        <w:jc w:val="both"/>
        <w:rPr>
          <w:del w:id="681" w:author="Profesor" w:date="2017-07-19T16:25:00Z"/>
          <w:moveTo w:id="682" w:author="Profesor" w:date="2017-07-19T16:25:00Z"/>
          <w:i w:val="0"/>
          <w:color w:val="auto"/>
          <w:sz w:val="24"/>
        </w:rPr>
      </w:pPr>
      <w:ins w:id="683" w:author="Profesor" w:date="2017-07-19T16:25:00Z">
        <w:r>
          <w:rPr>
            <w:i w:val="0"/>
            <w:color w:val="auto"/>
            <w:sz w:val="24"/>
          </w:rPr>
          <w:tab/>
        </w:r>
      </w:ins>
      <w:moveToRangeStart w:id="684" w:author="Profesor" w:date="2017-07-19T16:25:00Z" w:name="move488244873"/>
      <w:moveTo w:id="685" w:author="Profesor" w:date="2017-07-19T16:25:00Z">
        <w:r w:rsidRPr="009546ED">
          <w:rPr>
            <w:i w:val="0"/>
            <w:color w:val="auto"/>
            <w:sz w:val="24"/>
          </w:rPr>
          <w:t>Vista de inicio, esta vista no estuvo dentro de los objetivos del proyec</w:t>
        </w:r>
        <w:r>
          <w:rPr>
            <w:i w:val="0"/>
            <w:color w:val="auto"/>
            <w:sz w:val="24"/>
          </w:rPr>
          <w:t>to, pero se consideró que era importante para introducir nuestra aplicación.</w:t>
        </w:r>
      </w:moveTo>
      <w:ins w:id="686" w:author="Profesor" w:date="2017-07-19T16:25:00Z">
        <w:r>
          <w:rPr>
            <w:i w:val="0"/>
            <w:color w:val="auto"/>
            <w:sz w:val="24"/>
          </w:rPr>
          <w:t xml:space="preserve"> </w:t>
        </w:r>
      </w:ins>
    </w:p>
    <w:p w14:paraId="3AB1EF10" w14:textId="43E7BD0F" w:rsidR="00C425C3" w:rsidRDefault="00C425C3" w:rsidP="00C425C3">
      <w:pPr>
        <w:pStyle w:val="Descripcin"/>
        <w:tabs>
          <w:tab w:val="left" w:pos="708"/>
          <w:tab w:val="left" w:pos="1416"/>
          <w:tab w:val="left" w:pos="2124"/>
          <w:tab w:val="left" w:pos="2832"/>
          <w:tab w:val="left" w:pos="3540"/>
          <w:tab w:val="left" w:pos="4248"/>
          <w:tab w:val="left" w:pos="4956"/>
          <w:tab w:val="left" w:pos="5664"/>
          <w:tab w:val="left" w:pos="6372"/>
          <w:tab w:val="left" w:pos="7080"/>
          <w:tab w:val="left" w:pos="7788"/>
          <w:tab w:val="right" w:pos="8838"/>
        </w:tabs>
        <w:jc w:val="both"/>
        <w:rPr>
          <w:moveTo w:id="687" w:author="Profesor" w:date="2017-07-19T16:25:00Z"/>
          <w:sz w:val="24"/>
        </w:rPr>
        <w:pPrChange w:id="688" w:author="Profesor" w:date="2017-07-19T16:25:00Z">
          <w:pPr>
            <w:jc w:val="both"/>
          </w:pPr>
        </w:pPrChange>
      </w:pPr>
      <w:moveTo w:id="689" w:author="Profesor" w:date="2017-07-19T16:25:00Z">
        <w:del w:id="690" w:author="Profesor" w:date="2017-07-19T16:25:00Z">
          <w:r w:rsidRPr="009546ED" w:rsidDel="00C425C3">
            <w:rPr>
              <w:sz w:val="24"/>
            </w:rPr>
            <w:tab/>
          </w:r>
        </w:del>
        <w:del w:id="691" w:author="Profesor" w:date="2017-07-19T16:26:00Z">
          <w:r w:rsidRPr="009546ED" w:rsidDel="00C425C3">
            <w:rPr>
              <w:sz w:val="24"/>
            </w:rPr>
            <w:delText>Esta</w:delText>
          </w:r>
        </w:del>
      </w:moveTo>
      <w:ins w:id="692" w:author="Profesor" w:date="2017-07-19T16:26:00Z">
        <w:r>
          <w:rPr>
            <w:sz w:val="24"/>
          </w:rPr>
          <w:t>Dicha</w:t>
        </w:r>
      </w:ins>
      <w:moveTo w:id="693" w:author="Profesor" w:date="2017-07-19T16:25:00Z">
        <w:r w:rsidRPr="009546ED">
          <w:rPr>
            <w:sz w:val="24"/>
          </w:rPr>
          <w:t xml:space="preserve"> vista c</w:t>
        </w:r>
        <w:r>
          <w:rPr>
            <w:sz w:val="24"/>
          </w:rPr>
          <w:t>onsta de dos partes, la primera es el mapa de últimos reportes, e</w:t>
        </w:r>
      </w:moveTo>
      <w:ins w:id="694" w:author="Profesor" w:date="2017-07-19T16:26:00Z">
        <w:r>
          <w:rPr>
            <w:sz w:val="24"/>
          </w:rPr>
          <w:t xml:space="preserve">l cual </w:t>
        </w:r>
      </w:ins>
      <w:moveTo w:id="695" w:author="Profesor" w:date="2017-07-19T16:25:00Z">
        <w:del w:id="696" w:author="Profesor" w:date="2017-07-19T16:26:00Z">
          <w:r w:rsidDel="00C425C3">
            <w:rPr>
              <w:sz w:val="24"/>
            </w:rPr>
            <w:delText xml:space="preserve">ste mapa </w:delText>
          </w:r>
        </w:del>
        <w:r>
          <w:rPr>
            <w:sz w:val="24"/>
          </w:rPr>
          <w:t>está pensado para buscar los últimos diez reportes realizados</w:t>
        </w:r>
      </w:moveTo>
      <w:ins w:id="697" w:author="Profesor" w:date="2017-07-19T16:26:00Z">
        <w:r>
          <w:rPr>
            <w:sz w:val="24"/>
          </w:rPr>
          <w:t xml:space="preserve">. </w:t>
        </w:r>
      </w:ins>
      <w:moveTo w:id="698" w:author="Profesor" w:date="2017-07-19T16:25:00Z">
        <w:del w:id="699" w:author="Profesor" w:date="2017-07-19T16:26:00Z">
          <w:r w:rsidDel="00C425C3">
            <w:rPr>
              <w:sz w:val="24"/>
            </w:rPr>
            <w:delText>, e</w:delText>
          </w:r>
        </w:del>
      </w:moveTo>
      <w:ins w:id="700" w:author="Profesor" w:date="2017-07-19T16:26:00Z">
        <w:r>
          <w:rPr>
            <w:sz w:val="24"/>
          </w:rPr>
          <w:t>E</w:t>
        </w:r>
      </w:ins>
      <w:moveTo w:id="701" w:author="Profesor" w:date="2017-07-19T16:25:00Z">
        <w:r>
          <w:rPr>
            <w:sz w:val="24"/>
          </w:rPr>
          <w:t xml:space="preserve">sta </w:t>
        </w:r>
      </w:moveTo>
      <w:ins w:id="702" w:author="Profesor" w:date="2017-07-19T16:26:00Z">
        <w:r>
          <w:rPr>
            <w:sz w:val="24"/>
          </w:rPr>
          <w:t>sección</w:t>
        </w:r>
      </w:ins>
      <w:moveTo w:id="703" w:author="Profesor" w:date="2017-07-19T16:25:00Z">
        <w:del w:id="704" w:author="Profesor" w:date="2017-07-19T16:26:00Z">
          <w:r w:rsidDel="00C425C3">
            <w:rPr>
              <w:sz w:val="24"/>
            </w:rPr>
            <w:delText>parte</w:delText>
          </w:r>
        </w:del>
        <w:r>
          <w:rPr>
            <w:sz w:val="24"/>
          </w:rPr>
          <w:t xml:space="preserve"> puede mejorarse ya que en un principio se pensó los diez ultimos reportes más cercanos a una ubicación, pero debido a la falta de tiempo esto no fue posible implementar. La segunda parte, se muestran imágenes flotadas y los objetivos de la aplicación, junto con una liga para invitar a que te unas a nuestra aplicación y ayudes a la sociedad a mejorar la seguridad de todos y así hacer una sociedad más participativa.</w:t>
        </w:r>
      </w:moveTo>
    </w:p>
    <w:p w14:paraId="572D041D" w14:textId="77777777" w:rsidR="00C425C3" w:rsidRDefault="00C425C3" w:rsidP="00C425C3">
      <w:pPr>
        <w:jc w:val="both"/>
        <w:rPr>
          <w:moveTo w:id="705" w:author="Profesor" w:date="2017-07-19T16:25:00Z"/>
          <w:sz w:val="24"/>
        </w:rPr>
      </w:pPr>
    </w:p>
    <w:moveToRangeEnd w:id="684"/>
    <w:p w14:paraId="799EB661" w14:textId="77777777" w:rsidR="001D7AC0" w:rsidRDefault="001D7AC0" w:rsidP="00C425C3">
      <w:pPr>
        <w:rPr>
          <w:noProof/>
        </w:rPr>
        <w:pPrChange w:id="706" w:author="Profesor" w:date="2017-07-19T16:25:00Z">
          <w:pPr>
            <w:ind w:left="708"/>
          </w:pPr>
        </w:pPrChange>
      </w:pPr>
    </w:p>
    <w:p w14:paraId="31971B60" w14:textId="77777777" w:rsidR="001D7AC0" w:rsidRDefault="001D7AC0" w:rsidP="001D7AC0">
      <w:pPr>
        <w:keepNext/>
        <w:ind w:left="708"/>
        <w:jc w:val="center"/>
      </w:pPr>
      <w:r>
        <w:rPr>
          <w:noProof/>
          <w:lang w:eastAsia="es-MX"/>
        </w:rPr>
        <w:drawing>
          <wp:inline distT="0" distB="0" distL="0" distR="0" wp14:anchorId="7318E0DA" wp14:editId="56641971">
            <wp:extent cx="4873143" cy="2711395"/>
            <wp:effectExtent l="0" t="0" r="381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518" t="13608" r="6633" b="444"/>
                    <a:stretch/>
                  </pic:blipFill>
                  <pic:spPr bwMode="auto">
                    <a:xfrm>
                      <a:off x="0" y="0"/>
                      <a:ext cx="4874080" cy="2711916"/>
                    </a:xfrm>
                    <a:prstGeom prst="rect">
                      <a:avLst/>
                    </a:prstGeom>
                    <a:ln>
                      <a:noFill/>
                    </a:ln>
                    <a:extLst>
                      <a:ext uri="{53640926-AAD7-44D8-BBD7-CCE9431645EC}">
                        <a14:shadowObscured xmlns:a14="http://schemas.microsoft.com/office/drawing/2010/main"/>
                      </a:ext>
                    </a:extLst>
                  </pic:spPr>
                </pic:pic>
              </a:graphicData>
            </a:graphic>
          </wp:inline>
        </w:drawing>
      </w:r>
    </w:p>
    <w:p w14:paraId="2E3268C9" w14:textId="2C4CB780" w:rsidR="001D7AC0" w:rsidRDefault="001D7AC0" w:rsidP="001D7AC0">
      <w:pPr>
        <w:pStyle w:val="Descripcin"/>
        <w:jc w:val="center"/>
        <w:rPr>
          <w:sz w:val="24"/>
        </w:rPr>
      </w:pPr>
      <w:r>
        <w:t xml:space="preserve">Figura </w:t>
      </w:r>
      <w:fldSimple w:instr=" SEQ Figura \* ARABIC ">
        <w:r w:rsidR="0010699F">
          <w:rPr>
            <w:noProof/>
          </w:rPr>
          <w:t>18</w:t>
        </w:r>
      </w:fldSimple>
      <w:ins w:id="707" w:author="Profesor" w:date="2017-07-19T16:27:00Z">
        <w:r w:rsidR="00C425C3">
          <w:t>.</w:t>
        </w:r>
      </w:ins>
      <w:r>
        <w:t xml:space="preserve"> Vista inicio</w:t>
      </w:r>
      <w:r w:rsidR="006D658D">
        <w:t xml:space="preserve"> </w:t>
      </w:r>
      <w:r>
        <w:t xml:space="preserve">(Primera </w:t>
      </w:r>
      <w:commentRangeStart w:id="708"/>
      <w:r>
        <w:t>parte</w:t>
      </w:r>
      <w:commentRangeEnd w:id="708"/>
      <w:r w:rsidR="00C425C3">
        <w:rPr>
          <w:rStyle w:val="Refdecomentario"/>
          <w:i w:val="0"/>
          <w:iCs w:val="0"/>
          <w:color w:val="auto"/>
        </w:rPr>
        <w:commentReference w:id="708"/>
      </w:r>
      <w:r>
        <w:t>).</w:t>
      </w:r>
    </w:p>
    <w:p w14:paraId="602C9626" w14:textId="77777777" w:rsidR="001D7AC0" w:rsidRDefault="001D7AC0" w:rsidP="001D7AC0">
      <w:pPr>
        <w:ind w:left="708"/>
        <w:rPr>
          <w:noProof/>
        </w:rPr>
      </w:pPr>
    </w:p>
    <w:p w14:paraId="75B20BE9" w14:textId="77777777" w:rsidR="006D658D" w:rsidRDefault="001D7AC0" w:rsidP="006D658D">
      <w:pPr>
        <w:keepNext/>
        <w:ind w:left="708"/>
        <w:jc w:val="center"/>
      </w:pPr>
      <w:r>
        <w:rPr>
          <w:noProof/>
          <w:lang w:eastAsia="es-MX"/>
        </w:rPr>
        <w:lastRenderedPageBreak/>
        <w:drawing>
          <wp:inline distT="0" distB="0" distL="0" distR="0" wp14:anchorId="3DFDBAC7" wp14:editId="0FBC6BCC">
            <wp:extent cx="4635201" cy="212299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8219" t="13356" r="9183" b="19356"/>
                    <a:stretch/>
                  </pic:blipFill>
                  <pic:spPr bwMode="auto">
                    <a:xfrm>
                      <a:off x="0" y="0"/>
                      <a:ext cx="4635574" cy="2123169"/>
                    </a:xfrm>
                    <a:prstGeom prst="rect">
                      <a:avLst/>
                    </a:prstGeom>
                    <a:ln>
                      <a:noFill/>
                    </a:ln>
                    <a:extLst>
                      <a:ext uri="{53640926-AAD7-44D8-BBD7-CCE9431645EC}">
                        <a14:shadowObscured xmlns:a14="http://schemas.microsoft.com/office/drawing/2010/main"/>
                      </a:ext>
                    </a:extLst>
                  </pic:spPr>
                </pic:pic>
              </a:graphicData>
            </a:graphic>
          </wp:inline>
        </w:drawing>
      </w:r>
    </w:p>
    <w:p w14:paraId="17EE3FF0" w14:textId="1628752E" w:rsidR="006D658D" w:rsidRDefault="006D658D" w:rsidP="006D658D">
      <w:pPr>
        <w:pStyle w:val="Descripcin"/>
        <w:jc w:val="center"/>
        <w:rPr>
          <w:sz w:val="24"/>
        </w:rPr>
      </w:pPr>
      <w:r>
        <w:t xml:space="preserve">Figura </w:t>
      </w:r>
      <w:fldSimple w:instr=" SEQ Figura \* ARABIC ">
        <w:r w:rsidR="0010699F">
          <w:rPr>
            <w:noProof/>
          </w:rPr>
          <w:t>19</w:t>
        </w:r>
      </w:fldSimple>
      <w:ins w:id="709" w:author="Profesor" w:date="2017-07-19T16:27:00Z">
        <w:r w:rsidR="00C425C3">
          <w:t>.</w:t>
        </w:r>
      </w:ins>
      <w:r>
        <w:t xml:space="preserve"> Vista inicio (Segunda </w:t>
      </w:r>
      <w:commentRangeStart w:id="710"/>
      <w:r>
        <w:t>parte</w:t>
      </w:r>
      <w:commentRangeEnd w:id="710"/>
      <w:r w:rsidR="00C425C3">
        <w:rPr>
          <w:rStyle w:val="Refdecomentario"/>
          <w:i w:val="0"/>
          <w:iCs w:val="0"/>
          <w:color w:val="auto"/>
        </w:rPr>
        <w:commentReference w:id="710"/>
      </w:r>
      <w:r>
        <w:t>).</w:t>
      </w:r>
    </w:p>
    <w:p w14:paraId="08E0665C" w14:textId="1D0F19C0" w:rsidR="001D7AC0" w:rsidDel="00C425C3" w:rsidRDefault="006D658D" w:rsidP="00C425C3">
      <w:pPr>
        <w:pStyle w:val="Descripcin"/>
        <w:tabs>
          <w:tab w:val="left" w:pos="708"/>
          <w:tab w:val="left" w:pos="1416"/>
          <w:tab w:val="left" w:pos="2124"/>
          <w:tab w:val="left" w:pos="2832"/>
          <w:tab w:val="left" w:pos="3540"/>
          <w:tab w:val="left" w:pos="4248"/>
          <w:tab w:val="left" w:pos="4956"/>
          <w:tab w:val="left" w:pos="5664"/>
          <w:tab w:val="left" w:pos="6372"/>
          <w:tab w:val="left" w:pos="7080"/>
          <w:tab w:val="left" w:pos="7788"/>
          <w:tab w:val="right" w:pos="8838"/>
        </w:tabs>
        <w:jc w:val="both"/>
        <w:rPr>
          <w:moveFrom w:id="711" w:author="Profesor" w:date="2017-07-19T16:25:00Z"/>
          <w:i w:val="0"/>
          <w:color w:val="auto"/>
          <w:sz w:val="24"/>
        </w:rPr>
      </w:pPr>
      <w:r w:rsidRPr="009546ED">
        <w:rPr>
          <w:i w:val="0"/>
          <w:color w:val="auto"/>
          <w:sz w:val="24"/>
        </w:rPr>
        <w:tab/>
      </w:r>
      <w:moveFromRangeStart w:id="712" w:author="Profesor" w:date="2017-07-19T16:25:00Z" w:name="move488244873"/>
      <w:moveFrom w:id="713" w:author="Profesor" w:date="2017-07-19T16:25:00Z">
        <w:r w:rsidR="009546ED" w:rsidRPr="009546ED" w:rsidDel="00C425C3">
          <w:rPr>
            <w:i w:val="0"/>
            <w:color w:val="auto"/>
            <w:sz w:val="24"/>
          </w:rPr>
          <w:t>Vista de inicio, esta vista no estuvo dentro de los objetivos del proyec</w:t>
        </w:r>
        <w:r w:rsidR="009546ED" w:rsidDel="00C425C3">
          <w:rPr>
            <w:i w:val="0"/>
            <w:color w:val="auto"/>
            <w:sz w:val="24"/>
          </w:rPr>
          <w:t xml:space="preserve">to, pero se </w:t>
        </w:r>
        <w:r w:rsidR="003A6678" w:rsidDel="00C425C3">
          <w:rPr>
            <w:i w:val="0"/>
            <w:color w:val="auto"/>
            <w:sz w:val="24"/>
          </w:rPr>
          <w:t>consideró</w:t>
        </w:r>
        <w:r w:rsidR="009546ED" w:rsidDel="00C425C3">
          <w:rPr>
            <w:i w:val="0"/>
            <w:color w:val="auto"/>
            <w:sz w:val="24"/>
          </w:rPr>
          <w:t xml:space="preserve"> que era importante para introducir nuestra aplicación.</w:t>
        </w:r>
      </w:moveFrom>
    </w:p>
    <w:p w14:paraId="1333EA19" w14:textId="1D0B4830" w:rsidR="009546ED" w:rsidDel="00C425C3" w:rsidRDefault="009546ED" w:rsidP="00C425C3">
      <w:pPr>
        <w:pStyle w:val="Descripcin"/>
        <w:tabs>
          <w:tab w:val="left" w:pos="708"/>
          <w:tab w:val="left" w:pos="1416"/>
          <w:tab w:val="left" w:pos="2124"/>
          <w:tab w:val="left" w:pos="2832"/>
          <w:tab w:val="left" w:pos="3540"/>
          <w:tab w:val="left" w:pos="4248"/>
          <w:tab w:val="left" w:pos="4956"/>
          <w:tab w:val="left" w:pos="5664"/>
          <w:tab w:val="left" w:pos="6372"/>
          <w:tab w:val="left" w:pos="7080"/>
          <w:tab w:val="left" w:pos="7788"/>
          <w:tab w:val="right" w:pos="8838"/>
        </w:tabs>
        <w:jc w:val="both"/>
        <w:rPr>
          <w:moveFrom w:id="714" w:author="Profesor" w:date="2017-07-19T16:25:00Z"/>
          <w:sz w:val="24"/>
        </w:rPr>
        <w:pPrChange w:id="715" w:author="Profesor" w:date="2017-07-19T16:25:00Z">
          <w:pPr>
            <w:jc w:val="both"/>
          </w:pPr>
        </w:pPrChange>
      </w:pPr>
      <w:moveFrom w:id="716" w:author="Profesor" w:date="2017-07-19T16:25:00Z">
        <w:r w:rsidRPr="009546ED" w:rsidDel="00C425C3">
          <w:rPr>
            <w:sz w:val="24"/>
          </w:rPr>
          <w:tab/>
          <w:t>Esta vista c</w:t>
        </w:r>
        <w:r w:rsidDel="00C425C3">
          <w:rPr>
            <w:sz w:val="24"/>
          </w:rPr>
          <w:t xml:space="preserve">onsta de dos partes, la primera es el mapa de últimos reportes, este mapa </w:t>
        </w:r>
        <w:r w:rsidR="003A6678" w:rsidDel="00C425C3">
          <w:rPr>
            <w:sz w:val="24"/>
          </w:rPr>
          <w:t>está</w:t>
        </w:r>
        <w:r w:rsidDel="00C425C3">
          <w:rPr>
            <w:sz w:val="24"/>
          </w:rPr>
          <w:t xml:space="preserve"> pensado para buscar los últimos diez reportes realizados, esta parte puede mejorarse ya que en un principio se pensó los diez ultimos reportes </w:t>
        </w:r>
        <w:r w:rsidR="003A6678" w:rsidDel="00C425C3">
          <w:rPr>
            <w:sz w:val="24"/>
          </w:rPr>
          <w:t>más</w:t>
        </w:r>
        <w:r w:rsidDel="00C425C3">
          <w:rPr>
            <w:sz w:val="24"/>
          </w:rPr>
          <w:t xml:space="preserve"> cercanos a una ubicación, pero debido a la falta de tiempo esto no fue posible implementar. La segunda parte, se muestran imágenes flotadas y los objetivos de la aplicación</w:t>
        </w:r>
        <w:r w:rsidR="003A6678" w:rsidDel="00C425C3">
          <w:rPr>
            <w:sz w:val="24"/>
          </w:rPr>
          <w:t>, junto c</w:t>
        </w:r>
        <w:r w:rsidDel="00C425C3">
          <w:rPr>
            <w:sz w:val="24"/>
          </w:rPr>
          <w:t xml:space="preserve">on una liga para invitar a que te unas a nuestra aplicación y ayudes a la sociedad a mejorar la seguridad de todos y </w:t>
        </w:r>
        <w:r w:rsidR="003A6678" w:rsidDel="00C425C3">
          <w:rPr>
            <w:sz w:val="24"/>
          </w:rPr>
          <w:t>así</w:t>
        </w:r>
        <w:r w:rsidDel="00C425C3">
          <w:rPr>
            <w:sz w:val="24"/>
          </w:rPr>
          <w:t xml:space="preserve"> hacer una sociedad </w:t>
        </w:r>
        <w:r w:rsidR="003A6678" w:rsidDel="00C425C3">
          <w:rPr>
            <w:sz w:val="24"/>
          </w:rPr>
          <w:t>más</w:t>
        </w:r>
        <w:r w:rsidDel="00C425C3">
          <w:rPr>
            <w:sz w:val="24"/>
          </w:rPr>
          <w:t xml:space="preserve"> participativa</w:t>
        </w:r>
        <w:r w:rsidR="00207DC5" w:rsidDel="00C425C3">
          <w:rPr>
            <w:sz w:val="24"/>
          </w:rPr>
          <w:t>.</w:t>
        </w:r>
      </w:moveFrom>
    </w:p>
    <w:p w14:paraId="21D4A47D" w14:textId="54DD1BAC" w:rsidR="00734881" w:rsidDel="00C425C3" w:rsidRDefault="00734881" w:rsidP="00C425C3">
      <w:pPr>
        <w:pStyle w:val="Descripcin"/>
        <w:tabs>
          <w:tab w:val="left" w:pos="708"/>
          <w:tab w:val="left" w:pos="1416"/>
          <w:tab w:val="left" w:pos="2124"/>
          <w:tab w:val="left" w:pos="2832"/>
          <w:tab w:val="left" w:pos="3540"/>
          <w:tab w:val="left" w:pos="4248"/>
          <w:tab w:val="left" w:pos="4956"/>
          <w:tab w:val="left" w:pos="5664"/>
          <w:tab w:val="left" w:pos="6372"/>
          <w:tab w:val="left" w:pos="7080"/>
          <w:tab w:val="left" w:pos="7788"/>
          <w:tab w:val="right" w:pos="8838"/>
        </w:tabs>
        <w:jc w:val="both"/>
        <w:rPr>
          <w:moveFrom w:id="717" w:author="Profesor" w:date="2017-07-19T16:25:00Z"/>
          <w:sz w:val="24"/>
        </w:rPr>
        <w:pPrChange w:id="718" w:author="Profesor" w:date="2017-07-19T16:25:00Z">
          <w:pPr>
            <w:jc w:val="both"/>
          </w:pPr>
        </w:pPrChange>
      </w:pPr>
    </w:p>
    <w:moveFromRangeEnd w:id="712"/>
    <w:p w14:paraId="1E96A45C" w14:textId="2C22DACA" w:rsidR="00734881" w:rsidRDefault="00734881" w:rsidP="00734881">
      <w:pPr>
        <w:pStyle w:val="Ttulo1"/>
        <w:numPr>
          <w:ilvl w:val="2"/>
          <w:numId w:val="5"/>
        </w:numPr>
      </w:pPr>
      <w:r>
        <w:t>Preguntas frecuentes (</w:t>
      </w:r>
      <w:r w:rsidRPr="00734881">
        <w:t>Frequently Asked Questions</w:t>
      </w:r>
      <w:r>
        <w:t xml:space="preserve"> - FAQ)</w:t>
      </w:r>
    </w:p>
    <w:p w14:paraId="2780978F" w14:textId="20E85E72" w:rsidR="00734881" w:rsidRDefault="00734881" w:rsidP="00734881"/>
    <w:p w14:paraId="0D7BF257" w14:textId="1C8E2F78" w:rsidR="00734881" w:rsidRDefault="00734881" w:rsidP="006844A1">
      <w:pPr>
        <w:ind w:firstLine="708"/>
        <w:jc w:val="both"/>
        <w:rPr>
          <w:sz w:val="24"/>
        </w:rPr>
      </w:pPr>
      <w:r>
        <w:rPr>
          <w:sz w:val="24"/>
        </w:rPr>
        <w:t xml:space="preserve">Cuando un usuario es nuevo dentro de nuestra aplicación y no sabe </w:t>
      </w:r>
      <w:r w:rsidR="003A6678">
        <w:rPr>
          <w:sz w:val="24"/>
        </w:rPr>
        <w:t>cómo</w:t>
      </w:r>
      <w:r>
        <w:rPr>
          <w:sz w:val="24"/>
        </w:rPr>
        <w:t xml:space="preserve"> funciona correctamente nuestra aplicación para explotarla al cien porciento, </w:t>
      </w:r>
      <w:r w:rsidR="006844A1">
        <w:rPr>
          <w:sz w:val="24"/>
        </w:rPr>
        <w:t xml:space="preserve">se desarrolló esta vista que al igual que la vista de </w:t>
      </w:r>
      <w:r w:rsidR="003A6678">
        <w:rPr>
          <w:sz w:val="24"/>
        </w:rPr>
        <w:t>inicio</w:t>
      </w:r>
      <w:r w:rsidR="006844A1">
        <w:rPr>
          <w:sz w:val="24"/>
        </w:rPr>
        <w:t>, no se plantearon en los objetivos específicos.</w:t>
      </w:r>
    </w:p>
    <w:p w14:paraId="0C4E14ED" w14:textId="38366040" w:rsidR="006844A1" w:rsidRDefault="006844A1" w:rsidP="006844A1">
      <w:pPr>
        <w:ind w:firstLine="708"/>
        <w:jc w:val="both"/>
        <w:rPr>
          <w:ins w:id="719" w:author="Profesor" w:date="2017-07-19T16:28:00Z"/>
          <w:sz w:val="24"/>
        </w:rPr>
      </w:pPr>
      <w:r>
        <w:rPr>
          <w:sz w:val="24"/>
        </w:rPr>
        <w:t xml:space="preserve">El objetivo de esta vista es ayudar a los usuarios con respuestas de las preguntas </w:t>
      </w:r>
      <w:r w:rsidR="003A6678">
        <w:rPr>
          <w:sz w:val="24"/>
        </w:rPr>
        <w:t>más</w:t>
      </w:r>
      <w:r>
        <w:rPr>
          <w:sz w:val="24"/>
        </w:rPr>
        <w:t xml:space="preserve"> frecuentes que se harían dentro de nuestra aplicación</w:t>
      </w:r>
      <w:ins w:id="720" w:author="Profesor" w:date="2017-07-19T16:27:00Z">
        <w:r w:rsidR="00C425C3">
          <w:rPr>
            <w:sz w:val="24"/>
          </w:rPr>
          <w:t>. E</w:t>
        </w:r>
      </w:ins>
      <w:del w:id="721" w:author="Profesor" w:date="2017-07-19T16:27:00Z">
        <w:r w:rsidDel="00C425C3">
          <w:rPr>
            <w:sz w:val="24"/>
          </w:rPr>
          <w:delText xml:space="preserve">, </w:delText>
        </w:r>
      </w:del>
      <w:del w:id="722" w:author="Profesor" w:date="2017-07-19T16:28:00Z">
        <w:r w:rsidDel="00C425C3">
          <w:rPr>
            <w:sz w:val="24"/>
          </w:rPr>
          <w:delText>e</w:delText>
        </w:r>
      </w:del>
      <w:r>
        <w:rPr>
          <w:sz w:val="24"/>
        </w:rPr>
        <w:t xml:space="preserve">sto para </w:t>
      </w:r>
      <w:r w:rsidR="003A6678">
        <w:rPr>
          <w:sz w:val="24"/>
        </w:rPr>
        <w:t>saber,</w:t>
      </w:r>
      <w:r>
        <w:rPr>
          <w:sz w:val="24"/>
        </w:rPr>
        <w:t xml:space="preserve"> por </w:t>
      </w:r>
      <w:r w:rsidR="003A6678">
        <w:rPr>
          <w:sz w:val="24"/>
        </w:rPr>
        <w:t>ejemplo</w:t>
      </w:r>
      <w:del w:id="723" w:author="Profesor" w:date="2017-07-19T16:28:00Z">
        <w:r w:rsidDel="00C425C3">
          <w:rPr>
            <w:sz w:val="24"/>
          </w:rPr>
          <w:delText>:</w:delText>
        </w:r>
      </w:del>
      <w:ins w:id="724" w:author="Profesor" w:date="2017-07-19T16:28:00Z">
        <w:r w:rsidR="00C425C3">
          <w:rPr>
            <w:sz w:val="24"/>
          </w:rPr>
          <w:t>,</w:t>
        </w:r>
      </w:ins>
      <w:r>
        <w:rPr>
          <w:sz w:val="24"/>
        </w:rPr>
        <w:t xml:space="preserve"> cómo realizar una búsqueda avanzada, cu</w:t>
      </w:r>
      <w:ins w:id="725" w:author="Profesor" w:date="2017-07-19T16:28:00Z">
        <w:r w:rsidR="00C425C3">
          <w:rPr>
            <w:sz w:val="24"/>
          </w:rPr>
          <w:t>á</w:t>
        </w:r>
      </w:ins>
      <w:del w:id="726" w:author="Profesor" w:date="2017-07-19T16:28:00Z">
        <w:r w:rsidDel="00C425C3">
          <w:rPr>
            <w:sz w:val="24"/>
          </w:rPr>
          <w:delText>a</w:delText>
        </w:r>
      </w:del>
      <w:r>
        <w:rPr>
          <w:sz w:val="24"/>
        </w:rPr>
        <w:t xml:space="preserve">ntos reportes puedo realizar, dónde realizar un reporte, </w:t>
      </w:r>
      <w:ins w:id="727" w:author="Profesor" w:date="2017-07-19T16:28:00Z">
        <w:r w:rsidR="00C425C3">
          <w:rPr>
            <w:sz w:val="24"/>
          </w:rPr>
          <w:t>entre otras cuestiones</w:t>
        </w:r>
      </w:ins>
      <w:del w:id="728" w:author="Profesor" w:date="2017-07-19T16:28:00Z">
        <w:r w:rsidDel="00C425C3">
          <w:rPr>
            <w:sz w:val="24"/>
          </w:rPr>
          <w:delText>etc</w:delText>
        </w:r>
      </w:del>
      <w:r>
        <w:rPr>
          <w:sz w:val="24"/>
        </w:rPr>
        <w:t>.</w:t>
      </w:r>
    </w:p>
    <w:p w14:paraId="6E6A32D1" w14:textId="77777777" w:rsidR="00C425C3" w:rsidRDefault="00C425C3" w:rsidP="00C425C3">
      <w:pPr>
        <w:ind w:firstLine="708"/>
        <w:jc w:val="both"/>
        <w:rPr>
          <w:moveTo w:id="729" w:author="Profesor" w:date="2017-07-19T16:28:00Z"/>
          <w:sz w:val="24"/>
        </w:rPr>
      </w:pPr>
      <w:moveToRangeStart w:id="730" w:author="Profesor" w:date="2017-07-19T16:28:00Z" w:name="move488245057"/>
      <w:moveTo w:id="731" w:author="Profesor" w:date="2017-07-19T16:28:00Z">
        <w:r>
          <w:rPr>
            <w:sz w:val="24"/>
          </w:rPr>
          <w:t>Para ingresar a esta vista no es requerimiento estar autentificado ya que las consultas de reportes son libres para todo el que visite nuestra aplicación. En la Figura 20, se tienen una gran cantidad de preguntas y respuestas las cuales puedes consultar desde nuestro menú dando clic en “Faq”. La implementación de esta vista se encuentra en el Apéndice C.5.</w:t>
        </w:r>
      </w:moveTo>
    </w:p>
    <w:moveToRangeEnd w:id="730"/>
    <w:p w14:paraId="70259FA3" w14:textId="77777777" w:rsidR="00C425C3" w:rsidRDefault="00C425C3" w:rsidP="006844A1">
      <w:pPr>
        <w:ind w:firstLine="708"/>
        <w:jc w:val="both"/>
        <w:rPr>
          <w:sz w:val="24"/>
        </w:rPr>
      </w:pPr>
    </w:p>
    <w:p w14:paraId="112D295A" w14:textId="77777777" w:rsidR="006844A1" w:rsidRDefault="006844A1" w:rsidP="006844A1">
      <w:pPr>
        <w:ind w:firstLine="708"/>
        <w:jc w:val="both"/>
        <w:rPr>
          <w:noProof/>
        </w:rPr>
      </w:pPr>
    </w:p>
    <w:p w14:paraId="1FC5B02F" w14:textId="77777777" w:rsidR="006844A1" w:rsidRDefault="006844A1" w:rsidP="006844A1">
      <w:pPr>
        <w:keepNext/>
        <w:ind w:firstLine="708"/>
        <w:jc w:val="center"/>
        <w:rPr>
          <w:noProof/>
        </w:rPr>
      </w:pPr>
    </w:p>
    <w:p w14:paraId="724A007C" w14:textId="05CCE04D" w:rsidR="006844A1" w:rsidRDefault="006844A1" w:rsidP="006844A1">
      <w:pPr>
        <w:keepNext/>
        <w:ind w:firstLine="708"/>
        <w:jc w:val="center"/>
      </w:pPr>
      <w:r>
        <w:rPr>
          <w:noProof/>
          <w:lang w:eastAsia="es-MX"/>
        </w:rPr>
        <w:drawing>
          <wp:inline distT="0" distB="0" distL="0" distR="0" wp14:anchorId="0FC8C36C" wp14:editId="00858C83">
            <wp:extent cx="4253656" cy="271081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027" t="16380" r="15274" b="3484"/>
                    <a:stretch/>
                  </pic:blipFill>
                  <pic:spPr bwMode="auto">
                    <a:xfrm>
                      <a:off x="0" y="0"/>
                      <a:ext cx="4257009" cy="2712952"/>
                    </a:xfrm>
                    <a:prstGeom prst="rect">
                      <a:avLst/>
                    </a:prstGeom>
                    <a:ln>
                      <a:noFill/>
                    </a:ln>
                    <a:extLst>
                      <a:ext uri="{53640926-AAD7-44D8-BBD7-CCE9431645EC}">
                        <a14:shadowObscured xmlns:a14="http://schemas.microsoft.com/office/drawing/2010/main"/>
                      </a:ext>
                    </a:extLst>
                  </pic:spPr>
                </pic:pic>
              </a:graphicData>
            </a:graphic>
          </wp:inline>
        </w:drawing>
      </w:r>
    </w:p>
    <w:p w14:paraId="771107E9" w14:textId="5E6DA70A" w:rsidR="006844A1" w:rsidRDefault="006844A1" w:rsidP="006844A1">
      <w:pPr>
        <w:pStyle w:val="Descripcin"/>
        <w:jc w:val="center"/>
      </w:pPr>
      <w:r>
        <w:t xml:space="preserve">Figura </w:t>
      </w:r>
      <w:fldSimple w:instr=" SEQ Figura \* ARABIC ">
        <w:r w:rsidR="0010699F">
          <w:rPr>
            <w:noProof/>
          </w:rPr>
          <w:t>20</w:t>
        </w:r>
      </w:fldSimple>
      <w:ins w:id="732" w:author="Profesor" w:date="2017-07-19T16:28:00Z">
        <w:r w:rsidR="00C425C3">
          <w:t>.</w:t>
        </w:r>
      </w:ins>
      <w:r>
        <w:t xml:space="preserve"> Vista de preguntas frecuentes.</w:t>
      </w:r>
    </w:p>
    <w:p w14:paraId="68C241BB" w14:textId="77777777" w:rsidR="006844A1" w:rsidRPr="006844A1" w:rsidRDefault="006844A1" w:rsidP="006844A1"/>
    <w:p w14:paraId="656B38AA" w14:textId="01BDF9D2" w:rsidR="006844A1" w:rsidDel="00C425C3" w:rsidRDefault="006844A1" w:rsidP="006844A1">
      <w:pPr>
        <w:ind w:firstLine="708"/>
        <w:jc w:val="both"/>
        <w:rPr>
          <w:moveFrom w:id="733" w:author="Profesor" w:date="2017-07-19T16:28:00Z"/>
          <w:sz w:val="24"/>
        </w:rPr>
      </w:pPr>
      <w:moveFromRangeStart w:id="734" w:author="Profesor" w:date="2017-07-19T16:28:00Z" w:name="move488245057"/>
      <w:moveFrom w:id="735" w:author="Profesor" w:date="2017-07-19T16:28:00Z">
        <w:r w:rsidDel="00C425C3">
          <w:rPr>
            <w:sz w:val="24"/>
          </w:rPr>
          <w:t>Para ingresar a esta vista no es requerimiento estar autentificado ya que las consultas de reportes son libres para todo el que visite nuestra aplicación. En la Figura 20, se tienen una gran cantidad de preguntas y respuestas las cuales puedes consultar desde nuestro menú dando clic en “Faq”. La implementación de esta vista se encuentra en el Apéndice C.5.</w:t>
        </w:r>
      </w:moveFrom>
    </w:p>
    <w:moveFromRangeEnd w:id="734"/>
    <w:p w14:paraId="756014BD" w14:textId="169DA449" w:rsidR="00C44633" w:rsidRDefault="00C44633" w:rsidP="006844A1">
      <w:pPr>
        <w:ind w:firstLine="708"/>
        <w:jc w:val="both"/>
        <w:rPr>
          <w:sz w:val="24"/>
        </w:rPr>
      </w:pPr>
    </w:p>
    <w:p w14:paraId="38B43A2B" w14:textId="77777777" w:rsidR="003A6678" w:rsidRPr="00734881" w:rsidRDefault="003A6678" w:rsidP="006844A1">
      <w:pPr>
        <w:ind w:firstLine="708"/>
        <w:jc w:val="both"/>
        <w:rPr>
          <w:sz w:val="24"/>
        </w:rPr>
      </w:pPr>
    </w:p>
    <w:p w14:paraId="6BA90EBC" w14:textId="6EA09DD1" w:rsidR="00C11D9D" w:rsidRDefault="00C11D9D" w:rsidP="00C11D9D">
      <w:pPr>
        <w:pStyle w:val="Ttulo1"/>
        <w:numPr>
          <w:ilvl w:val="2"/>
          <w:numId w:val="5"/>
        </w:numPr>
        <w:rPr>
          <w:lang w:val="en-US"/>
        </w:rPr>
      </w:pPr>
      <w:r>
        <w:rPr>
          <w:lang w:val="en-US"/>
        </w:rPr>
        <w:t>Controlador de cuenta (CuentaController)</w:t>
      </w:r>
    </w:p>
    <w:p w14:paraId="22D359C8" w14:textId="1A6C721B" w:rsidR="00C11D9D" w:rsidRDefault="00C11D9D" w:rsidP="00C11D9D">
      <w:pPr>
        <w:rPr>
          <w:lang w:val="en-US"/>
        </w:rPr>
      </w:pPr>
    </w:p>
    <w:p w14:paraId="4D622430" w14:textId="0842A890" w:rsidR="00C11D9D" w:rsidRDefault="00C11D9D" w:rsidP="00C425C3">
      <w:pPr>
        <w:ind w:firstLine="708"/>
        <w:jc w:val="both"/>
        <w:rPr>
          <w:sz w:val="24"/>
        </w:rPr>
        <w:pPrChange w:id="736" w:author="Profesor" w:date="2017-07-19T16:29:00Z">
          <w:pPr>
            <w:ind w:firstLine="708"/>
          </w:pPr>
        </w:pPrChange>
      </w:pPr>
      <w:r w:rsidRPr="00C11D9D">
        <w:rPr>
          <w:sz w:val="24"/>
        </w:rPr>
        <w:t xml:space="preserve">Esta clase controladora se encarga </w:t>
      </w:r>
      <w:r w:rsidR="0041240C">
        <w:rPr>
          <w:sz w:val="24"/>
        </w:rPr>
        <w:t xml:space="preserve">de </w:t>
      </w:r>
      <w:r w:rsidR="002C3BFF">
        <w:rPr>
          <w:sz w:val="24"/>
        </w:rPr>
        <w:t xml:space="preserve">registrar cookies </w:t>
      </w:r>
      <w:r w:rsidR="003A6678">
        <w:rPr>
          <w:sz w:val="24"/>
        </w:rPr>
        <w:t>cuando</w:t>
      </w:r>
      <w:r w:rsidR="002C3BFF">
        <w:rPr>
          <w:sz w:val="24"/>
        </w:rPr>
        <w:t xml:space="preserve"> un usuario ingresa y limpia</w:t>
      </w:r>
      <w:del w:id="737" w:author="Profesor" w:date="2017-07-19T16:29:00Z">
        <w:r w:rsidR="002C3BFF" w:rsidDel="00C425C3">
          <w:rPr>
            <w:sz w:val="24"/>
          </w:rPr>
          <w:delText>r</w:delText>
        </w:r>
      </w:del>
      <w:r w:rsidR="002C3BFF">
        <w:rPr>
          <w:sz w:val="24"/>
        </w:rPr>
        <w:t xml:space="preserve"> </w:t>
      </w:r>
      <w:del w:id="738" w:author="Profesor" w:date="2017-07-19T16:29:00Z">
        <w:r w:rsidR="002C3BFF" w:rsidDel="00C425C3">
          <w:rPr>
            <w:sz w:val="24"/>
          </w:rPr>
          <w:delText>e</w:delText>
        </w:r>
      </w:del>
      <w:ins w:id="739" w:author="Profesor" w:date="2017-07-19T16:29:00Z">
        <w:r w:rsidR="00C425C3">
          <w:rPr>
            <w:sz w:val="24"/>
          </w:rPr>
          <w:t>é</w:t>
        </w:r>
      </w:ins>
      <w:r w:rsidR="002C3BFF">
        <w:rPr>
          <w:sz w:val="24"/>
        </w:rPr>
        <w:t>stas mismas cuando termina su sesión. Ejecuta métodos Get para dirigir a vistas como ingresar, cambiar contraseña y crear cuenta, y métodos Post como, cambiar contraseña, crear, eliminar, olvide contraseña e ingresar.</w:t>
      </w:r>
    </w:p>
    <w:p w14:paraId="0152CFAE" w14:textId="5FA5DA55" w:rsidR="002C3BFF" w:rsidRDefault="002C3BFF" w:rsidP="00C425C3">
      <w:pPr>
        <w:ind w:firstLine="708"/>
        <w:jc w:val="both"/>
        <w:rPr>
          <w:sz w:val="24"/>
        </w:rPr>
        <w:pPrChange w:id="740" w:author="Profesor" w:date="2017-07-19T16:29:00Z">
          <w:pPr>
            <w:ind w:firstLine="708"/>
          </w:pPr>
        </w:pPrChange>
      </w:pPr>
      <w:r>
        <w:rPr>
          <w:sz w:val="24"/>
        </w:rPr>
        <w:t xml:space="preserve">El método eliminar borra todo lo relacionado a esa cuenta de la base de datos ya que </w:t>
      </w:r>
      <w:r w:rsidR="003A6678">
        <w:rPr>
          <w:sz w:val="24"/>
        </w:rPr>
        <w:t>así</w:t>
      </w:r>
      <w:r>
        <w:rPr>
          <w:sz w:val="24"/>
        </w:rPr>
        <w:t xml:space="preserve"> </w:t>
      </w:r>
      <w:r w:rsidR="003A6678">
        <w:rPr>
          <w:sz w:val="24"/>
        </w:rPr>
        <w:t>está</w:t>
      </w:r>
      <w:r>
        <w:rPr>
          <w:sz w:val="24"/>
        </w:rPr>
        <w:t xml:space="preserve"> definido desde la creación de las tablas, eliminación en cascada. </w:t>
      </w:r>
    </w:p>
    <w:p w14:paraId="086BD750" w14:textId="5D3B9CDA" w:rsidR="002C3BFF" w:rsidRDefault="002C3BFF" w:rsidP="00C425C3">
      <w:pPr>
        <w:ind w:firstLine="708"/>
        <w:jc w:val="both"/>
        <w:rPr>
          <w:sz w:val="24"/>
        </w:rPr>
        <w:pPrChange w:id="741" w:author="Profesor" w:date="2017-07-19T16:29:00Z">
          <w:pPr>
            <w:ind w:firstLine="708"/>
          </w:pPr>
        </w:pPrChange>
      </w:pPr>
      <w:r>
        <w:rPr>
          <w:sz w:val="24"/>
        </w:rPr>
        <w:lastRenderedPageBreak/>
        <w:t>Los métodos Post</w:t>
      </w:r>
      <w:ins w:id="742" w:author="Profesor" w:date="2017-07-19T16:29:00Z">
        <w:r w:rsidR="00C425C3">
          <w:rPr>
            <w:sz w:val="24"/>
          </w:rPr>
          <w:t>,</w:t>
        </w:r>
      </w:ins>
      <w:r>
        <w:rPr>
          <w:sz w:val="24"/>
        </w:rPr>
        <w:t xml:space="preserve"> ingresar o crear</w:t>
      </w:r>
      <w:ins w:id="743" w:author="Profesor" w:date="2017-07-19T16:29:00Z">
        <w:r w:rsidR="00C425C3">
          <w:rPr>
            <w:sz w:val="24"/>
          </w:rPr>
          <w:t>,</w:t>
        </w:r>
      </w:ins>
      <w:r>
        <w:rPr>
          <w:sz w:val="24"/>
        </w:rPr>
        <w:t xml:space="preserve"> registran las cookies en el navegador para su uso</w:t>
      </w:r>
      <w:del w:id="744" w:author="Profesor" w:date="2017-07-19T16:29:00Z">
        <w:r w:rsidDel="00C425C3">
          <w:rPr>
            <w:sz w:val="24"/>
          </w:rPr>
          <w:delText xml:space="preserve">, </w:delText>
        </w:r>
      </w:del>
      <w:ins w:id="745" w:author="Profesor" w:date="2017-07-19T16:29:00Z">
        <w:r w:rsidR="00C425C3">
          <w:rPr>
            <w:sz w:val="24"/>
          </w:rPr>
          <w:t xml:space="preserve"> </w:t>
        </w:r>
      </w:ins>
      <w:del w:id="746" w:author="Profesor" w:date="2017-07-19T16:29:00Z">
        <w:r w:rsidDel="00C425C3">
          <w:rPr>
            <w:sz w:val="24"/>
          </w:rPr>
          <w:delText>d</w:delText>
        </w:r>
      </w:del>
      <w:ins w:id="747" w:author="Profesor" w:date="2017-07-19T16:30:00Z">
        <w:r w:rsidR="00C425C3">
          <w:rPr>
            <w:sz w:val="24"/>
          </w:rPr>
          <w:t>D</w:t>
        </w:r>
      </w:ins>
      <w:r>
        <w:rPr>
          <w:sz w:val="24"/>
        </w:rPr>
        <w:t xml:space="preserve">estaquemos que estas cookies se les dio un tiempo de caducidad de un día. Cuando todo se </w:t>
      </w:r>
      <w:r w:rsidR="003A6678">
        <w:rPr>
          <w:sz w:val="24"/>
        </w:rPr>
        <w:t>ejecutó</w:t>
      </w:r>
      <w:r>
        <w:rPr>
          <w:sz w:val="24"/>
        </w:rPr>
        <w:t xml:space="preserve"> correctamente dentro de estos métodos</w:t>
      </w:r>
      <w:ins w:id="748" w:author="Profesor" w:date="2017-07-19T16:30:00Z">
        <w:r w:rsidR="00C425C3">
          <w:rPr>
            <w:sz w:val="24"/>
          </w:rPr>
          <w:t>,</w:t>
        </w:r>
      </w:ins>
      <w:del w:id="749" w:author="Profesor" w:date="2017-07-19T16:30:00Z">
        <w:r w:rsidDel="00C425C3">
          <w:rPr>
            <w:sz w:val="24"/>
          </w:rPr>
          <w:delText xml:space="preserve"> (</w:delText>
        </w:r>
      </w:del>
      <w:r>
        <w:rPr>
          <w:sz w:val="24"/>
        </w:rPr>
        <w:t>las consultas o inserciones a la base de datos fueron correctas</w:t>
      </w:r>
      <w:ins w:id="750" w:author="Profesor" w:date="2017-07-19T16:30:00Z">
        <w:r w:rsidR="00C425C3">
          <w:rPr>
            <w:sz w:val="24"/>
          </w:rPr>
          <w:t xml:space="preserve">, </w:t>
        </w:r>
      </w:ins>
      <w:del w:id="751" w:author="Profesor" w:date="2017-07-19T16:30:00Z">
        <w:r w:rsidDel="00C425C3">
          <w:rPr>
            <w:sz w:val="24"/>
          </w:rPr>
          <w:delText xml:space="preserve">) </w:delText>
        </w:r>
      </w:del>
      <w:r>
        <w:rPr>
          <w:sz w:val="24"/>
        </w:rPr>
        <w:t>retorna la vista de inicio para comenzar a navegar en nuestra aplicación.</w:t>
      </w:r>
    </w:p>
    <w:p w14:paraId="5C2EEDFF" w14:textId="4A4EF28E" w:rsidR="002C3BFF" w:rsidRDefault="002C3BFF" w:rsidP="002C3BFF">
      <w:pPr>
        <w:ind w:firstLine="708"/>
        <w:rPr>
          <w:sz w:val="24"/>
        </w:rPr>
      </w:pPr>
      <w:r>
        <w:rPr>
          <w:sz w:val="24"/>
        </w:rPr>
        <w:t>El método Post</w:t>
      </w:r>
      <w:ins w:id="752" w:author="Profesor" w:date="2017-07-19T16:30:00Z">
        <w:r w:rsidR="00C425C3">
          <w:rPr>
            <w:sz w:val="24"/>
          </w:rPr>
          <w:t>,</w:t>
        </w:r>
      </w:ins>
      <w:r>
        <w:rPr>
          <w:sz w:val="24"/>
        </w:rPr>
        <w:t xml:space="preserve"> olvide contraseña</w:t>
      </w:r>
      <w:ins w:id="753" w:author="Profesor" w:date="2017-07-19T16:30:00Z">
        <w:r w:rsidR="00C425C3">
          <w:rPr>
            <w:sz w:val="24"/>
          </w:rPr>
          <w:t>,</w:t>
        </w:r>
      </w:ins>
      <w:r>
        <w:rPr>
          <w:sz w:val="24"/>
        </w:rPr>
        <w:t xml:space="preserve"> genera una nueva contraseña con el método de la clase cuenta CreatePassword</w:t>
      </w:r>
      <w:ins w:id="754" w:author="Profesor" w:date="2017-07-19T16:30:00Z">
        <w:r w:rsidR="00C425C3">
          <w:rPr>
            <w:sz w:val="24"/>
          </w:rPr>
          <w:t>. Además,</w:t>
        </w:r>
      </w:ins>
      <w:del w:id="755" w:author="Profesor" w:date="2017-07-19T16:30:00Z">
        <w:r w:rsidDel="00C425C3">
          <w:rPr>
            <w:sz w:val="24"/>
          </w:rPr>
          <w:delText>,</w:delText>
        </w:r>
      </w:del>
      <w:r>
        <w:rPr>
          <w:sz w:val="24"/>
        </w:rPr>
        <w:t xml:space="preserve"> modifica la cuenta dentro de la base de datos y envía un mensaje de correo electrónico con la nueva contraseña para que el usuario pueda recuperar el acceso y posteriormente modificar su contraseña.</w:t>
      </w:r>
    </w:p>
    <w:p w14:paraId="35D9A9EF" w14:textId="77777777" w:rsidR="002C3BFF" w:rsidRPr="00C11D9D" w:rsidRDefault="002C3BFF" w:rsidP="002C3BFF">
      <w:pPr>
        <w:ind w:firstLine="708"/>
        <w:rPr>
          <w:sz w:val="24"/>
        </w:rPr>
      </w:pPr>
    </w:p>
    <w:p w14:paraId="32DEB218" w14:textId="13A1682B" w:rsidR="002C3BFF" w:rsidRDefault="002C3BFF" w:rsidP="002C3BFF">
      <w:pPr>
        <w:pStyle w:val="Ttulo1"/>
        <w:numPr>
          <w:ilvl w:val="2"/>
          <w:numId w:val="5"/>
        </w:numPr>
        <w:rPr>
          <w:lang w:val="en-US"/>
        </w:rPr>
      </w:pPr>
      <w:r>
        <w:rPr>
          <w:lang w:val="en-US"/>
        </w:rPr>
        <w:t>Controlador de perfil (PerfilController)</w:t>
      </w:r>
    </w:p>
    <w:p w14:paraId="70F8F35F" w14:textId="647CFCAE" w:rsidR="001D7AC0" w:rsidRDefault="001D7AC0" w:rsidP="00D35EC5">
      <w:pPr>
        <w:jc w:val="both"/>
      </w:pPr>
    </w:p>
    <w:p w14:paraId="5A44627C" w14:textId="1ADA4D81" w:rsidR="00822A75" w:rsidRDefault="00896806" w:rsidP="00822A75">
      <w:pPr>
        <w:ind w:firstLine="708"/>
        <w:jc w:val="both"/>
        <w:rPr>
          <w:sz w:val="24"/>
        </w:rPr>
      </w:pPr>
      <w:r>
        <w:rPr>
          <w:sz w:val="24"/>
        </w:rPr>
        <w:t>Clase controladora de un perfil complementa la clase controladora de cuentas</w:t>
      </w:r>
      <w:ins w:id="756" w:author="Profesor" w:date="2017-07-19T16:39:00Z">
        <w:r w:rsidR="00B73E92">
          <w:rPr>
            <w:sz w:val="24"/>
          </w:rPr>
          <w:t xml:space="preserve">, debido a </w:t>
        </w:r>
      </w:ins>
      <w:del w:id="757" w:author="Profesor" w:date="2017-07-19T16:39:00Z">
        <w:r w:rsidDel="00B73E92">
          <w:rPr>
            <w:sz w:val="24"/>
          </w:rPr>
          <w:delText xml:space="preserve"> ya </w:delText>
        </w:r>
      </w:del>
      <w:r>
        <w:rPr>
          <w:sz w:val="24"/>
        </w:rPr>
        <w:t xml:space="preserve">que </w:t>
      </w:r>
      <w:del w:id="758" w:author="Profesor" w:date="2017-07-19T16:39:00Z">
        <w:r w:rsidDel="00B73E92">
          <w:rPr>
            <w:sz w:val="24"/>
          </w:rPr>
          <w:delText>como</w:delText>
        </w:r>
      </w:del>
      <w:r>
        <w:rPr>
          <w:sz w:val="24"/>
        </w:rPr>
        <w:t xml:space="preserve"> están fuertemente ligadas una a la otra</w:t>
      </w:r>
      <w:ins w:id="759" w:author="Profesor" w:date="2017-07-19T16:39:00Z">
        <w:r w:rsidR="00B73E92">
          <w:rPr>
            <w:sz w:val="24"/>
          </w:rPr>
          <w:t>.</w:t>
        </w:r>
      </w:ins>
      <w:r>
        <w:rPr>
          <w:sz w:val="24"/>
        </w:rPr>
        <w:t xml:space="preserve"> </w:t>
      </w:r>
      <w:ins w:id="760" w:author="Profesor" w:date="2017-07-19T16:39:00Z">
        <w:r w:rsidR="00B73E92">
          <w:rPr>
            <w:sz w:val="24"/>
          </w:rPr>
          <w:t>D</w:t>
        </w:r>
      </w:ins>
      <w:del w:id="761" w:author="Profesor" w:date="2017-07-19T16:39:00Z">
        <w:r w:rsidDel="00B73E92">
          <w:rPr>
            <w:sz w:val="24"/>
          </w:rPr>
          <w:delText>d</w:delText>
        </w:r>
      </w:del>
      <w:r>
        <w:rPr>
          <w:sz w:val="24"/>
        </w:rPr>
        <w:t xml:space="preserve">esde </w:t>
      </w:r>
      <w:r w:rsidR="00647937">
        <w:rPr>
          <w:sz w:val="24"/>
        </w:rPr>
        <w:t xml:space="preserve">el controlador de cuenta </w:t>
      </w:r>
      <w:ins w:id="762" w:author="Profesor" w:date="2017-07-19T16:40:00Z">
        <w:r w:rsidR="00B73E92">
          <w:rPr>
            <w:sz w:val="24"/>
          </w:rPr>
          <w:t>se puede</w:t>
        </w:r>
      </w:ins>
      <w:del w:id="763" w:author="Profesor" w:date="2017-07-19T16:40:00Z">
        <w:r w:rsidR="00647937" w:rsidDel="00B73E92">
          <w:rPr>
            <w:sz w:val="24"/>
          </w:rPr>
          <w:delText>puedes</w:delText>
        </w:r>
      </w:del>
      <w:r w:rsidR="00647937">
        <w:rPr>
          <w:sz w:val="24"/>
        </w:rPr>
        <w:t xml:space="preserve"> eliminar una cuenta, o crear</w:t>
      </w:r>
      <w:ins w:id="764" w:author="Profesor" w:date="2017-07-19T16:40:00Z">
        <w:r w:rsidR="00B73E92">
          <w:rPr>
            <w:sz w:val="24"/>
          </w:rPr>
          <w:t>la</w:t>
        </w:r>
      </w:ins>
      <w:del w:id="765" w:author="Profesor" w:date="2017-07-19T16:40:00Z">
        <w:r w:rsidR="00647937" w:rsidDel="00B73E92">
          <w:rPr>
            <w:sz w:val="24"/>
          </w:rPr>
          <w:delText xml:space="preserve"> una cuenta</w:delText>
        </w:r>
      </w:del>
      <w:ins w:id="766" w:author="Profesor" w:date="2017-07-19T16:40:00Z">
        <w:r w:rsidR="00B73E92">
          <w:rPr>
            <w:sz w:val="24"/>
          </w:rPr>
          <w:t>,</w:t>
        </w:r>
      </w:ins>
      <w:r w:rsidR="00647937">
        <w:rPr>
          <w:sz w:val="24"/>
        </w:rPr>
        <w:t xml:space="preserve"> </w:t>
      </w:r>
      <w:del w:id="767" w:author="Profesor" w:date="2017-07-19T16:40:00Z">
        <w:r w:rsidR="00647937" w:rsidDel="00B73E92">
          <w:rPr>
            <w:sz w:val="24"/>
          </w:rPr>
          <w:delText>y</w:delText>
        </w:r>
      </w:del>
      <w:r w:rsidR="00647937">
        <w:rPr>
          <w:sz w:val="24"/>
        </w:rPr>
        <w:t xml:space="preserve"> a la vez el perfil será creado y eliminado</w:t>
      </w:r>
      <w:ins w:id="768" w:author="Profesor" w:date="2017-07-19T16:40:00Z">
        <w:r w:rsidR="00B73E92">
          <w:rPr>
            <w:sz w:val="24"/>
          </w:rPr>
          <w:t xml:space="preserve">. </w:t>
        </w:r>
      </w:ins>
      <w:del w:id="769" w:author="Profesor" w:date="2017-07-19T16:40:00Z">
        <w:r w:rsidR="00647937" w:rsidDel="00B73E92">
          <w:rPr>
            <w:sz w:val="24"/>
          </w:rPr>
          <w:delText>, e</w:delText>
        </w:r>
      </w:del>
      <w:ins w:id="770" w:author="Profesor" w:date="2017-07-19T16:40:00Z">
        <w:r w:rsidR="00B73E92">
          <w:rPr>
            <w:sz w:val="24"/>
          </w:rPr>
          <w:t>E</w:t>
        </w:r>
      </w:ins>
      <w:r w:rsidR="00647937">
        <w:rPr>
          <w:sz w:val="24"/>
        </w:rPr>
        <w:t>s por ello</w:t>
      </w:r>
      <w:ins w:id="771" w:author="Profesor" w:date="2017-07-19T16:40:00Z">
        <w:r w:rsidR="00B73E92">
          <w:rPr>
            <w:sz w:val="24"/>
          </w:rPr>
          <w:t>,</w:t>
        </w:r>
      </w:ins>
      <w:del w:id="772" w:author="Profesor" w:date="2017-07-19T16:40:00Z">
        <w:r w:rsidR="00647937" w:rsidDel="00B73E92">
          <w:rPr>
            <w:sz w:val="24"/>
          </w:rPr>
          <w:delText xml:space="preserve"> </w:delText>
        </w:r>
        <w:r w:rsidR="003A6678" w:rsidDel="00B73E92">
          <w:rPr>
            <w:sz w:val="24"/>
          </w:rPr>
          <w:delText>por lo</w:delText>
        </w:r>
      </w:del>
      <w:r w:rsidR="003A6678">
        <w:rPr>
          <w:sz w:val="24"/>
        </w:rPr>
        <w:t xml:space="preserve"> que</w:t>
      </w:r>
      <w:r w:rsidR="00647937">
        <w:rPr>
          <w:sz w:val="24"/>
        </w:rPr>
        <w:t xml:space="preserve"> en esta clase se implementará</w:t>
      </w:r>
      <w:ins w:id="773" w:author="Profesor" w:date="2017-07-19T16:40:00Z">
        <w:r w:rsidR="00B73E92">
          <w:rPr>
            <w:sz w:val="24"/>
          </w:rPr>
          <w:t xml:space="preserve">n </w:t>
        </w:r>
      </w:ins>
      <w:del w:id="774" w:author="Profesor" w:date="2017-07-19T16:40:00Z">
        <w:r w:rsidR="00647937" w:rsidDel="00B73E92">
          <w:rPr>
            <w:sz w:val="24"/>
          </w:rPr>
          <w:delText xml:space="preserve"> </w:delText>
        </w:r>
      </w:del>
      <w:r w:rsidR="00647937">
        <w:rPr>
          <w:sz w:val="24"/>
        </w:rPr>
        <w:t>métodos como modificar perfil o el visualizar perfil.</w:t>
      </w:r>
      <w:r w:rsidR="00822A75">
        <w:rPr>
          <w:sz w:val="24"/>
        </w:rPr>
        <w:t xml:space="preserve"> La clase controladora de perfiles se </w:t>
      </w:r>
      <w:r w:rsidR="003A6678">
        <w:rPr>
          <w:sz w:val="24"/>
        </w:rPr>
        <w:t>encuentra</w:t>
      </w:r>
      <w:r w:rsidR="00822A75">
        <w:rPr>
          <w:sz w:val="24"/>
        </w:rPr>
        <w:t xml:space="preserve"> </w:t>
      </w:r>
      <w:r w:rsidR="003A6678">
        <w:rPr>
          <w:sz w:val="24"/>
        </w:rPr>
        <w:t>en</w:t>
      </w:r>
      <w:r w:rsidR="00822A75">
        <w:rPr>
          <w:sz w:val="24"/>
        </w:rPr>
        <w:t xml:space="preserve"> el Apéndice C.7.</w:t>
      </w:r>
    </w:p>
    <w:p w14:paraId="334E634D" w14:textId="3998C6A4" w:rsidR="00647937" w:rsidRDefault="00647937" w:rsidP="00647937">
      <w:pPr>
        <w:ind w:firstLine="708"/>
        <w:jc w:val="both"/>
        <w:rPr>
          <w:sz w:val="24"/>
        </w:rPr>
      </w:pPr>
      <w:r>
        <w:rPr>
          <w:sz w:val="24"/>
        </w:rPr>
        <w:t>Se encuentra la implementación de métodos Get para ver detalles de un perfil, modificar perfil, visualizar todos los reportes de un perfil paginados y métodos Post para cargar una imagen de un perfil y para modificar un perfil.</w:t>
      </w:r>
    </w:p>
    <w:p w14:paraId="5A48F9E1" w14:textId="0F549F94" w:rsidR="00647937" w:rsidRDefault="009349AC" w:rsidP="00647937">
      <w:pPr>
        <w:ind w:firstLine="708"/>
        <w:jc w:val="both"/>
        <w:rPr>
          <w:sz w:val="24"/>
        </w:rPr>
      </w:pPr>
      <w:r>
        <w:rPr>
          <w:sz w:val="24"/>
        </w:rPr>
        <w:t xml:space="preserve">Para realizar la modificación de una imagen de perfil se debe acceder a detalles de perfil y esta opción únicamente se habilitará para aquellos usuarios que </w:t>
      </w:r>
      <w:del w:id="775" w:author="Profesor" w:date="2017-07-19T16:41:00Z">
        <w:r w:rsidDel="00B73E92">
          <w:rPr>
            <w:sz w:val="24"/>
          </w:rPr>
          <w:delText>sea su</w:delText>
        </w:r>
      </w:del>
      <w:ins w:id="776" w:author="Profesor" w:date="2017-07-19T16:41:00Z">
        <w:r w:rsidR="00B73E92">
          <w:rPr>
            <w:sz w:val="24"/>
          </w:rPr>
          <w:t>corresponda el</w:t>
        </w:r>
      </w:ins>
      <w:r>
        <w:rPr>
          <w:sz w:val="24"/>
        </w:rPr>
        <w:t xml:space="preserve"> perfil. Se utiliz</w:t>
      </w:r>
      <w:del w:id="777" w:author="Profesor" w:date="2017-07-19T16:41:00Z">
        <w:r w:rsidDel="00B73E92">
          <w:rPr>
            <w:sz w:val="24"/>
          </w:rPr>
          <w:delText>o</w:delText>
        </w:r>
      </w:del>
      <w:ins w:id="778" w:author="Profesor" w:date="2017-07-19T16:41:00Z">
        <w:r w:rsidR="00B73E92">
          <w:rPr>
            <w:sz w:val="24"/>
          </w:rPr>
          <w:t>ó</w:t>
        </w:r>
      </w:ins>
      <w:r>
        <w:rPr>
          <w:sz w:val="24"/>
        </w:rPr>
        <w:t xml:space="preserve"> un JavaScript</w:t>
      </w:r>
      <w:ins w:id="779" w:author="Profesor" w:date="2017-07-19T16:41:00Z">
        <w:r w:rsidR="00B73E92">
          <w:rPr>
            <w:sz w:val="24"/>
          </w:rPr>
          <w:t>,</w:t>
        </w:r>
      </w:ins>
      <w:r>
        <w:rPr>
          <w:sz w:val="24"/>
        </w:rPr>
        <w:t xml:space="preserve"> el cual descarg</w:t>
      </w:r>
      <w:ins w:id="780" w:author="Profesor" w:date="2017-07-19T16:41:00Z">
        <w:r w:rsidR="00B73E92">
          <w:rPr>
            <w:sz w:val="24"/>
          </w:rPr>
          <w:t>á</w:t>
        </w:r>
      </w:ins>
      <w:del w:id="781" w:author="Profesor" w:date="2017-07-19T16:41:00Z">
        <w:r w:rsidDel="00B73E92">
          <w:rPr>
            <w:sz w:val="24"/>
          </w:rPr>
          <w:delText>a</w:delText>
        </w:r>
      </w:del>
      <w:r>
        <w:rPr>
          <w:sz w:val="24"/>
        </w:rPr>
        <w:t xml:space="preserve"> los archivos que se seleccionen desde el explorador de archivos de Windows. Es importante que en la caja de textos</w:t>
      </w:r>
      <w:ins w:id="782" w:author="Profesor" w:date="2017-07-19T16:42:00Z">
        <w:r w:rsidR="00B73E92">
          <w:rPr>
            <w:sz w:val="24"/>
          </w:rPr>
          <w:t>,</w:t>
        </w:r>
      </w:ins>
      <w:r>
        <w:rPr>
          <w:sz w:val="24"/>
        </w:rPr>
        <w:t xml:space="preserve"> donde deseas implementar que </w:t>
      </w:r>
      <w:r w:rsidR="00C549C8">
        <w:rPr>
          <w:sz w:val="24"/>
        </w:rPr>
        <w:t>la descarga</w:t>
      </w:r>
      <w:r>
        <w:rPr>
          <w:sz w:val="24"/>
        </w:rPr>
        <w:t xml:space="preserve"> de archivos, en el atributo </w:t>
      </w:r>
      <w:r w:rsidRPr="00C549C8">
        <w:rPr>
          <w:i/>
          <w:sz w:val="24"/>
        </w:rPr>
        <w:t>class</w:t>
      </w:r>
      <w:r>
        <w:rPr>
          <w:sz w:val="24"/>
        </w:rPr>
        <w:t xml:space="preserve"> </w:t>
      </w:r>
      <w:r w:rsidR="003A6678">
        <w:rPr>
          <w:sz w:val="24"/>
        </w:rPr>
        <w:t>agregues</w:t>
      </w:r>
      <w:r>
        <w:rPr>
          <w:sz w:val="24"/>
        </w:rPr>
        <w:t xml:space="preserve"> la propiedad </w:t>
      </w:r>
      <w:r>
        <w:rPr>
          <w:i/>
          <w:sz w:val="24"/>
        </w:rPr>
        <w:t>filefield</w:t>
      </w:r>
      <w:r w:rsidR="00822A75">
        <w:rPr>
          <w:i/>
          <w:sz w:val="24"/>
        </w:rPr>
        <w:t xml:space="preserve">. </w:t>
      </w:r>
      <w:r w:rsidR="00822A75">
        <w:rPr>
          <w:sz w:val="24"/>
        </w:rPr>
        <w:t>El JavaScript implementado para este servicio se encuentra en el Apéndice C.7.1</w:t>
      </w:r>
      <w:r w:rsidR="00C549C8">
        <w:rPr>
          <w:sz w:val="24"/>
        </w:rPr>
        <w:t>.</w:t>
      </w:r>
    </w:p>
    <w:p w14:paraId="0AEFB44B" w14:textId="77777777" w:rsidR="00C44633" w:rsidRDefault="00C44633" w:rsidP="00647937">
      <w:pPr>
        <w:ind w:firstLine="708"/>
        <w:jc w:val="both"/>
        <w:rPr>
          <w:sz w:val="24"/>
        </w:rPr>
      </w:pPr>
    </w:p>
    <w:p w14:paraId="58665BC7" w14:textId="74CFCC70" w:rsidR="00494BF2" w:rsidRDefault="00494BF2" w:rsidP="00494BF2">
      <w:pPr>
        <w:pStyle w:val="Ttulo1"/>
        <w:numPr>
          <w:ilvl w:val="2"/>
          <w:numId w:val="5"/>
        </w:numPr>
      </w:pPr>
      <w:r w:rsidRPr="00494BF2">
        <w:t xml:space="preserve">Registrar </w:t>
      </w:r>
      <w:r w:rsidR="003A6678" w:rsidRPr="00494BF2">
        <w:t>ubicación</w:t>
      </w:r>
      <w:r w:rsidRPr="00494BF2">
        <w:t xml:space="preserve"> en Mapa (</w:t>
      </w:r>
      <w:r w:rsidR="003A6678">
        <w:t>L</w:t>
      </w:r>
      <w:r>
        <w:t>eaflet</w:t>
      </w:r>
      <w:r w:rsidRPr="00494BF2">
        <w:t>)</w:t>
      </w:r>
    </w:p>
    <w:p w14:paraId="33C8CDFA" w14:textId="6EE8D5FF" w:rsidR="006874B1" w:rsidRDefault="006874B1" w:rsidP="006874B1">
      <w:pPr>
        <w:rPr>
          <w:ins w:id="783" w:author="Profesor" w:date="2017-07-19T16:42:00Z"/>
        </w:rPr>
      </w:pPr>
    </w:p>
    <w:p w14:paraId="7C5DD859" w14:textId="7FDD247C" w:rsidR="00B73E92" w:rsidRPr="008E4165" w:rsidRDefault="00B73E92" w:rsidP="00B73E92">
      <w:pPr>
        <w:ind w:firstLine="708"/>
        <w:jc w:val="both"/>
        <w:rPr>
          <w:ins w:id="784" w:author="Profesor" w:date="2017-07-19T16:42:00Z"/>
        </w:rPr>
        <w:pPrChange w:id="785" w:author="Profesor" w:date="2017-07-19T16:42:00Z">
          <w:pPr>
            <w:jc w:val="both"/>
          </w:pPr>
        </w:pPrChange>
      </w:pPr>
      <w:ins w:id="786" w:author="Profesor" w:date="2017-07-19T16:42:00Z">
        <w:r>
          <w:t>El registrar ubicaciones es utilizado en do</w:t>
        </w:r>
        <w:r w:rsidR="00FF677B">
          <w:t>s vistas, la vista crear perfil</w:t>
        </w:r>
        <w:r>
          <w:t xml:space="preserve"> o en la vista nuevo reporte, en </w:t>
        </w:r>
      </w:ins>
      <w:ins w:id="787" w:author="Profesor" w:date="2017-07-19T16:55:00Z">
        <w:r w:rsidR="00FF677B">
          <w:t>dichas</w:t>
        </w:r>
      </w:ins>
      <w:ins w:id="788" w:author="Profesor" w:date="2017-07-19T16:42:00Z">
        <w:r>
          <w:t xml:space="preserve"> vistas se presentan mapas como el de la Figura 21, donde se coloca un marcador</w:t>
        </w:r>
      </w:ins>
      <w:ins w:id="789" w:author="Profesor" w:date="2017-07-19T16:55:00Z">
        <w:r w:rsidR="00FF677B">
          <w:t>,</w:t>
        </w:r>
      </w:ins>
      <w:ins w:id="790" w:author="Profesor" w:date="2017-07-19T16:42:00Z">
        <w:r>
          <w:t xml:space="preserve"> en primera instancia</w:t>
        </w:r>
      </w:ins>
      <w:ins w:id="791" w:author="Profesor" w:date="2017-07-19T16:55:00Z">
        <w:r w:rsidR="00FF677B">
          <w:t>,</w:t>
        </w:r>
      </w:ins>
      <w:ins w:id="792" w:author="Profesor" w:date="2017-07-19T16:42:00Z">
        <w:r>
          <w:t xml:space="preserve"> en tu ubicación actual. </w:t>
        </w:r>
      </w:ins>
    </w:p>
    <w:p w14:paraId="39D00508" w14:textId="77777777" w:rsidR="00B73E92" w:rsidRDefault="00B73E92" w:rsidP="006874B1"/>
    <w:p w14:paraId="04E53BCF" w14:textId="77777777" w:rsidR="008E4165" w:rsidRDefault="008E4165" w:rsidP="008E4165">
      <w:pPr>
        <w:keepNext/>
        <w:jc w:val="center"/>
      </w:pPr>
      <w:r>
        <w:rPr>
          <w:noProof/>
          <w:lang w:eastAsia="es-MX"/>
        </w:rPr>
        <w:lastRenderedPageBreak/>
        <w:drawing>
          <wp:inline distT="0" distB="0" distL="0" distR="0" wp14:anchorId="17AD5D70" wp14:editId="70E656D8">
            <wp:extent cx="2861144" cy="1749287"/>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4511" t="17388" r="24505" b="27170"/>
                    <a:stretch/>
                  </pic:blipFill>
                  <pic:spPr bwMode="auto">
                    <a:xfrm>
                      <a:off x="0" y="0"/>
                      <a:ext cx="2861256" cy="1749356"/>
                    </a:xfrm>
                    <a:prstGeom prst="rect">
                      <a:avLst/>
                    </a:prstGeom>
                    <a:ln>
                      <a:noFill/>
                    </a:ln>
                    <a:extLst>
                      <a:ext uri="{53640926-AAD7-44D8-BBD7-CCE9431645EC}">
                        <a14:shadowObscured xmlns:a14="http://schemas.microsoft.com/office/drawing/2010/main"/>
                      </a:ext>
                    </a:extLst>
                  </pic:spPr>
                </pic:pic>
              </a:graphicData>
            </a:graphic>
          </wp:inline>
        </w:drawing>
      </w:r>
    </w:p>
    <w:p w14:paraId="75667DFC" w14:textId="61CDAABF" w:rsidR="008E4165" w:rsidRDefault="008E4165" w:rsidP="008E4165">
      <w:pPr>
        <w:pStyle w:val="Descripcin"/>
        <w:jc w:val="center"/>
      </w:pPr>
      <w:r>
        <w:t xml:space="preserve">Figura </w:t>
      </w:r>
      <w:fldSimple w:instr=" SEQ Figura \* ARABIC ">
        <w:r w:rsidR="0010699F">
          <w:rPr>
            <w:noProof/>
          </w:rPr>
          <w:t>21</w:t>
        </w:r>
      </w:fldSimple>
      <w:ins w:id="793" w:author="Profesor" w:date="2017-07-19T16:55:00Z">
        <w:r w:rsidR="00FF677B">
          <w:t>.</w:t>
        </w:r>
      </w:ins>
      <w:r>
        <w:t xml:space="preserve"> Ubicación actual de un dispositivo que usa nuestra aplicación.</w:t>
      </w:r>
    </w:p>
    <w:p w14:paraId="7F4A89F2" w14:textId="6847D99A" w:rsidR="008E4165" w:rsidRPr="008E4165" w:rsidRDefault="008E4165" w:rsidP="008E4165">
      <w:pPr>
        <w:jc w:val="both"/>
      </w:pPr>
      <w:r>
        <w:tab/>
      </w:r>
      <w:del w:id="794" w:author="Profesor" w:date="2017-07-19T16:42:00Z">
        <w:r w:rsidDel="00B73E92">
          <w:delText>El registrar ubicaciones es utilizado en dos vistas, la vista crear perfil, o en la vista nuevo reporte, en estas dos vistas se presentan mapas como el de la Figura 21, donde se coloca un marcador en primera instancia en tu ubicación actual.</w:delText>
        </w:r>
      </w:del>
      <w:r>
        <w:t xml:space="preserve"> </w:t>
      </w:r>
    </w:p>
    <w:p w14:paraId="196F1938" w14:textId="77777777" w:rsidR="008E4165" w:rsidRDefault="008E4165" w:rsidP="006874B1">
      <w:pPr>
        <w:rPr>
          <w:noProof/>
        </w:rPr>
      </w:pPr>
    </w:p>
    <w:p w14:paraId="510BEF82" w14:textId="77777777" w:rsidR="008E4165" w:rsidRDefault="008E4165" w:rsidP="008E4165">
      <w:pPr>
        <w:keepNext/>
        <w:jc w:val="center"/>
      </w:pPr>
      <w:r>
        <w:rPr>
          <w:noProof/>
          <w:lang w:eastAsia="es-MX"/>
        </w:rPr>
        <w:drawing>
          <wp:inline distT="0" distB="0" distL="0" distR="0" wp14:anchorId="10BB4330" wp14:editId="0EF15E80">
            <wp:extent cx="2861521" cy="1804947"/>
            <wp:effectExtent l="0" t="0" r="0" b="508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4233" t="18396" r="24768" b="24388"/>
                    <a:stretch/>
                  </pic:blipFill>
                  <pic:spPr bwMode="auto">
                    <a:xfrm>
                      <a:off x="0" y="0"/>
                      <a:ext cx="2862165" cy="1805353"/>
                    </a:xfrm>
                    <a:prstGeom prst="rect">
                      <a:avLst/>
                    </a:prstGeom>
                    <a:ln>
                      <a:noFill/>
                    </a:ln>
                    <a:extLst>
                      <a:ext uri="{53640926-AAD7-44D8-BBD7-CCE9431645EC}">
                        <a14:shadowObscured xmlns:a14="http://schemas.microsoft.com/office/drawing/2010/main"/>
                      </a:ext>
                    </a:extLst>
                  </pic:spPr>
                </pic:pic>
              </a:graphicData>
            </a:graphic>
          </wp:inline>
        </w:drawing>
      </w:r>
    </w:p>
    <w:p w14:paraId="64BB968D" w14:textId="2A1C4B69" w:rsidR="008E4165" w:rsidRDefault="008E4165" w:rsidP="008E4165">
      <w:pPr>
        <w:pStyle w:val="Descripcin"/>
        <w:jc w:val="center"/>
      </w:pPr>
      <w:r>
        <w:t xml:space="preserve">Figura </w:t>
      </w:r>
      <w:fldSimple w:instr=" SEQ Figura \* ARABIC ">
        <w:r w:rsidR="0010699F">
          <w:rPr>
            <w:noProof/>
          </w:rPr>
          <w:t>22</w:t>
        </w:r>
      </w:fldSimple>
      <w:ins w:id="795" w:author="Profesor" w:date="2017-07-19T16:55:00Z">
        <w:r w:rsidR="00FF677B">
          <w:t>.</w:t>
        </w:r>
      </w:ins>
      <w:r>
        <w:t xml:space="preserve"> Ubicación modificada en </w:t>
      </w:r>
      <w:commentRangeStart w:id="796"/>
      <w:r>
        <w:t>mapa</w:t>
      </w:r>
      <w:commentRangeEnd w:id="796"/>
      <w:r w:rsidR="00FF677B">
        <w:rPr>
          <w:rStyle w:val="Refdecomentario"/>
          <w:i w:val="0"/>
          <w:iCs w:val="0"/>
          <w:color w:val="auto"/>
        </w:rPr>
        <w:commentReference w:id="796"/>
      </w:r>
      <w:r>
        <w:t>.</w:t>
      </w:r>
    </w:p>
    <w:p w14:paraId="682AABC7" w14:textId="77777777" w:rsidR="00C44633" w:rsidRPr="00C44633" w:rsidRDefault="00C44633" w:rsidP="00C44633"/>
    <w:p w14:paraId="2D0A90E9" w14:textId="1ED3C8FD" w:rsidR="006874B1" w:rsidRDefault="008E4165" w:rsidP="008E4165">
      <w:pPr>
        <w:jc w:val="both"/>
        <w:rPr>
          <w:noProof/>
        </w:rPr>
      </w:pPr>
      <w:r>
        <w:rPr>
          <w:noProof/>
        </w:rPr>
        <w:tab/>
        <w:t>Este marcador con tu ubicación actual por defecto puede ser modificado dando clic en cualquier otra parte del mapa.</w:t>
      </w:r>
    </w:p>
    <w:p w14:paraId="2CF2835F" w14:textId="4E244BBB" w:rsidR="0050275A" w:rsidRDefault="008E4165" w:rsidP="008E4165">
      <w:pPr>
        <w:jc w:val="both"/>
        <w:rPr>
          <w:noProof/>
        </w:rPr>
      </w:pPr>
      <w:r>
        <w:rPr>
          <w:noProof/>
        </w:rPr>
        <w:tab/>
        <w:t>Para la geolocalización se utiliz</w:t>
      </w:r>
      <w:ins w:id="797" w:author="Profesor" w:date="2017-07-19T16:56:00Z">
        <w:r w:rsidR="00FF677B">
          <w:rPr>
            <w:noProof/>
          </w:rPr>
          <w:t>ó</w:t>
        </w:r>
      </w:ins>
      <w:del w:id="798" w:author="Profesor" w:date="2017-07-19T16:56:00Z">
        <w:r w:rsidDel="00FF677B">
          <w:rPr>
            <w:noProof/>
          </w:rPr>
          <w:delText>o</w:delText>
        </w:r>
      </w:del>
      <w:r>
        <w:rPr>
          <w:noProof/>
        </w:rPr>
        <w:t xml:space="preserve"> el servicio de </w:t>
      </w:r>
      <w:del w:id="799" w:author="Profesor" w:date="2017-07-19T16:56:00Z">
        <w:r w:rsidDel="00FF677B">
          <w:rPr>
            <w:noProof/>
          </w:rPr>
          <w:delText>l</w:delText>
        </w:r>
      </w:del>
      <w:ins w:id="800" w:author="Profesor" w:date="2017-07-19T16:56:00Z">
        <w:r w:rsidR="00FF677B">
          <w:rPr>
            <w:noProof/>
          </w:rPr>
          <w:t>L</w:t>
        </w:r>
      </w:ins>
      <w:r>
        <w:rPr>
          <w:noProof/>
        </w:rPr>
        <w:t xml:space="preserve">eaflet </w:t>
      </w:r>
      <w:r w:rsidR="0050275A">
        <w:rPr>
          <w:noProof/>
        </w:rPr>
        <w:t>el cual obtiene la ubicación actual (</w:t>
      </w:r>
      <w:ins w:id="801" w:author="Profesor" w:date="2017-07-19T16:56:00Z">
        <w:r w:rsidR="00FF677B">
          <w:rPr>
            <w:noProof/>
          </w:rPr>
          <w:t>l</w:t>
        </w:r>
      </w:ins>
      <w:del w:id="802" w:author="Profesor" w:date="2017-07-19T16:56:00Z">
        <w:r w:rsidR="0050275A" w:rsidDel="00FF677B">
          <w:rPr>
            <w:noProof/>
          </w:rPr>
          <w:delText>L</w:delText>
        </w:r>
      </w:del>
      <w:r w:rsidR="0050275A">
        <w:rPr>
          <w:noProof/>
        </w:rPr>
        <w:t xml:space="preserve">atitud y longitud) </w:t>
      </w:r>
      <w:r>
        <w:rPr>
          <w:noProof/>
        </w:rPr>
        <w:t xml:space="preserve">mediante el servicio </w:t>
      </w:r>
      <w:r w:rsidR="0050275A">
        <w:rPr>
          <w:noProof/>
        </w:rPr>
        <w:t>de geolocation api</w:t>
      </w:r>
      <w:del w:id="803" w:author="Profesor" w:date="2017-07-19T16:58:00Z">
        <w:r w:rsidR="0050275A" w:rsidDel="00FF677B">
          <w:rPr>
            <w:noProof/>
          </w:rPr>
          <w:delText>,</w:delText>
        </w:r>
      </w:del>
      <w:ins w:id="804" w:author="Profesor" w:date="2017-07-19T16:58:00Z">
        <w:r w:rsidR="00FF677B">
          <w:rPr>
            <w:noProof/>
          </w:rPr>
          <w:t xml:space="preserve">. </w:t>
        </w:r>
      </w:ins>
      <w:del w:id="805" w:author="Profesor" w:date="2017-07-19T16:58:00Z">
        <w:r w:rsidR="0050275A" w:rsidDel="00FF677B">
          <w:rPr>
            <w:noProof/>
          </w:rPr>
          <w:delText xml:space="preserve"> e</w:delText>
        </w:r>
      </w:del>
      <w:ins w:id="806" w:author="Profesor" w:date="2017-07-19T16:58:00Z">
        <w:r w:rsidR="00FF677B">
          <w:rPr>
            <w:noProof/>
          </w:rPr>
          <w:t>E</w:t>
        </w:r>
      </w:ins>
      <w:r w:rsidR="0050275A">
        <w:rPr>
          <w:noProof/>
        </w:rPr>
        <w:t>s as</w:t>
      </w:r>
      <w:del w:id="807" w:author="Profesor" w:date="2017-07-19T16:58:00Z">
        <w:r w:rsidR="0050275A" w:rsidDel="00FF677B">
          <w:rPr>
            <w:noProof/>
          </w:rPr>
          <w:delText>i</w:delText>
        </w:r>
      </w:del>
      <w:ins w:id="808" w:author="Profesor" w:date="2017-07-19T16:58:00Z">
        <w:r w:rsidR="00FF677B">
          <w:rPr>
            <w:noProof/>
          </w:rPr>
          <w:t>í</w:t>
        </w:r>
      </w:ins>
      <w:r w:rsidR="0050275A">
        <w:rPr>
          <w:noProof/>
        </w:rPr>
        <w:t xml:space="preserve"> como se coloca el marcador inicial con la leyenda “Ubicación  actual”. En caso de que se diera clic en alguna posición diferente a la por defecto</w:t>
      </w:r>
      <w:r w:rsidR="002370A5">
        <w:rPr>
          <w:noProof/>
        </w:rPr>
        <w:t>,</w:t>
      </w:r>
      <w:r w:rsidR="0050275A">
        <w:rPr>
          <w:noProof/>
        </w:rPr>
        <w:t xml:space="preserve"> se crea un evento el cual es un objeto que contiene una latitud y una longitud, y se modifica las coordenadas del marcador y circulo que indican tu posición actual.</w:t>
      </w:r>
    </w:p>
    <w:p w14:paraId="11D91BF3" w14:textId="4DC6FCD2" w:rsidR="002370A5" w:rsidRDefault="0050275A" w:rsidP="00C549C8">
      <w:pPr>
        <w:jc w:val="both"/>
        <w:rPr>
          <w:noProof/>
        </w:rPr>
      </w:pPr>
      <w:r>
        <w:rPr>
          <w:noProof/>
        </w:rPr>
        <w:tab/>
        <w:t>El circulo que se encuentra junto al marcador indica la precisión que se tiene de tu ubicación, es por ello que</w:t>
      </w:r>
      <w:r w:rsidR="002370A5">
        <w:rPr>
          <w:noProof/>
        </w:rPr>
        <w:t xml:space="preserve"> en</w:t>
      </w:r>
      <w:r>
        <w:rPr>
          <w:noProof/>
        </w:rPr>
        <w:t xml:space="preserve"> alguna</w:t>
      </w:r>
      <w:r w:rsidR="002370A5">
        <w:rPr>
          <w:noProof/>
        </w:rPr>
        <w:t>s</w:t>
      </w:r>
      <w:r>
        <w:rPr>
          <w:noProof/>
        </w:rPr>
        <w:t xml:space="preserve"> de las veces la a</w:t>
      </w:r>
      <w:r w:rsidR="002370A5">
        <w:rPr>
          <w:noProof/>
        </w:rPr>
        <w:t>pi de geolocalización no consige</w:t>
      </w:r>
      <w:r>
        <w:rPr>
          <w:noProof/>
        </w:rPr>
        <w:t xml:space="preserve"> obtener </w:t>
      </w:r>
      <w:ins w:id="809" w:author="Profesor" w:date="2017-07-19T16:59:00Z">
        <w:r w:rsidR="00FF677B">
          <w:rPr>
            <w:noProof/>
          </w:rPr>
          <w:t>la</w:t>
        </w:r>
      </w:ins>
      <w:del w:id="810" w:author="Profesor" w:date="2017-07-19T16:59:00Z">
        <w:r w:rsidDel="00FF677B">
          <w:rPr>
            <w:noProof/>
          </w:rPr>
          <w:delText>tu</w:delText>
        </w:r>
      </w:del>
      <w:r>
        <w:rPr>
          <w:noProof/>
        </w:rPr>
        <w:t xml:space="preserve"> ubicación</w:t>
      </w:r>
      <w:r w:rsidR="002370A5">
        <w:rPr>
          <w:noProof/>
        </w:rPr>
        <w:t xml:space="preserve"> precisa y se muestra</w:t>
      </w:r>
      <w:r>
        <w:rPr>
          <w:noProof/>
        </w:rPr>
        <w:t xml:space="preserve"> un circulo un poco grande</w:t>
      </w:r>
      <w:ins w:id="811" w:author="Profesor" w:date="2017-07-19T16:59:00Z">
        <w:r w:rsidR="00FF677B">
          <w:rPr>
            <w:noProof/>
          </w:rPr>
          <w:t>.</w:t>
        </w:r>
      </w:ins>
      <w:del w:id="812" w:author="Profesor" w:date="2017-07-19T16:59:00Z">
        <w:r w:rsidDel="00FF677B">
          <w:rPr>
            <w:noProof/>
          </w:rPr>
          <w:delText xml:space="preserve">, </w:delText>
        </w:r>
      </w:del>
      <w:ins w:id="813" w:author="Profesor" w:date="2017-07-19T16:59:00Z">
        <w:r w:rsidR="00FF677B">
          <w:rPr>
            <w:noProof/>
          </w:rPr>
          <w:t xml:space="preserve"> E</w:t>
        </w:r>
      </w:ins>
      <w:del w:id="814" w:author="Profesor" w:date="2017-07-19T16:59:00Z">
        <w:r w:rsidDel="00FF677B">
          <w:rPr>
            <w:noProof/>
          </w:rPr>
          <w:delText>e</w:delText>
        </w:r>
      </w:del>
      <w:r>
        <w:rPr>
          <w:noProof/>
        </w:rPr>
        <w:t>n es</w:t>
      </w:r>
      <w:ins w:id="815" w:author="Profesor" w:date="2017-07-19T16:59:00Z">
        <w:r w:rsidR="00FF677B">
          <w:rPr>
            <w:noProof/>
          </w:rPr>
          <w:t>t</w:t>
        </w:r>
      </w:ins>
      <w:r>
        <w:rPr>
          <w:noProof/>
        </w:rPr>
        <w:t>os casos es recomendable refresc</w:t>
      </w:r>
      <w:r w:rsidR="002370A5">
        <w:rPr>
          <w:noProof/>
        </w:rPr>
        <w:t xml:space="preserve">ar la pantalla y así conseguir una mejor precisión. </w:t>
      </w:r>
      <w:r>
        <w:rPr>
          <w:noProof/>
        </w:rPr>
        <w:t>El JavaScript que controla toda la funcionalidad del mapa se</w:t>
      </w:r>
      <w:r w:rsidR="002370A5">
        <w:rPr>
          <w:noProof/>
        </w:rPr>
        <w:t xml:space="preserve"> encuentra en el Apéndice C.8.</w:t>
      </w:r>
    </w:p>
    <w:p w14:paraId="54D2432C" w14:textId="77777777" w:rsidR="00C44633" w:rsidRDefault="00C44633" w:rsidP="00C549C8">
      <w:pPr>
        <w:jc w:val="both"/>
        <w:rPr>
          <w:sz w:val="24"/>
        </w:rPr>
      </w:pPr>
    </w:p>
    <w:p w14:paraId="1670C18D" w14:textId="33DF6F75" w:rsidR="00C549C8" w:rsidRDefault="00C549C8" w:rsidP="00C549C8">
      <w:pPr>
        <w:pStyle w:val="Ttulo1"/>
        <w:numPr>
          <w:ilvl w:val="2"/>
          <w:numId w:val="5"/>
        </w:numPr>
        <w:rPr>
          <w:lang w:val="en-US"/>
        </w:rPr>
      </w:pPr>
      <w:r>
        <w:rPr>
          <w:lang w:val="en-US"/>
        </w:rPr>
        <w:t xml:space="preserve">Crear </w:t>
      </w:r>
      <w:r w:rsidR="002370A5">
        <w:rPr>
          <w:lang w:val="en-US"/>
        </w:rPr>
        <w:t>cuenta</w:t>
      </w:r>
    </w:p>
    <w:p w14:paraId="6ED7051F" w14:textId="77777777" w:rsidR="00494BF2" w:rsidRDefault="00494BF2" w:rsidP="00494BF2">
      <w:pPr>
        <w:rPr>
          <w:noProof/>
        </w:rPr>
      </w:pPr>
    </w:p>
    <w:p w14:paraId="72081531" w14:textId="77777777" w:rsidR="00494BF2" w:rsidRDefault="00494BF2" w:rsidP="00494BF2">
      <w:pPr>
        <w:keepNext/>
        <w:jc w:val="center"/>
      </w:pPr>
      <w:r>
        <w:rPr>
          <w:noProof/>
          <w:lang w:eastAsia="es-MX"/>
        </w:rPr>
        <w:drawing>
          <wp:inline distT="0" distB="0" distL="0" distR="0" wp14:anchorId="2BF87BC4" wp14:editId="4BF92533">
            <wp:extent cx="4133849" cy="2647785"/>
            <wp:effectExtent l="0" t="0" r="635" b="6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943" t="14111" r="19384" b="1958"/>
                    <a:stretch/>
                  </pic:blipFill>
                  <pic:spPr bwMode="auto">
                    <a:xfrm>
                      <a:off x="0" y="0"/>
                      <a:ext cx="4134607" cy="2648271"/>
                    </a:xfrm>
                    <a:prstGeom prst="rect">
                      <a:avLst/>
                    </a:prstGeom>
                    <a:ln>
                      <a:noFill/>
                    </a:ln>
                    <a:extLst>
                      <a:ext uri="{53640926-AAD7-44D8-BBD7-CCE9431645EC}">
                        <a14:shadowObscured xmlns:a14="http://schemas.microsoft.com/office/drawing/2010/main"/>
                      </a:ext>
                    </a:extLst>
                  </pic:spPr>
                </pic:pic>
              </a:graphicData>
            </a:graphic>
          </wp:inline>
        </w:drawing>
      </w:r>
    </w:p>
    <w:p w14:paraId="757163BA" w14:textId="7551D9D2" w:rsidR="00494BF2" w:rsidRPr="00494BF2" w:rsidRDefault="00494BF2" w:rsidP="00494BF2">
      <w:pPr>
        <w:pStyle w:val="Descripcin"/>
        <w:jc w:val="center"/>
      </w:pPr>
      <w:r>
        <w:t xml:space="preserve">Figura </w:t>
      </w:r>
      <w:fldSimple w:instr=" SEQ Figura \* ARABIC ">
        <w:r w:rsidR="0010699F">
          <w:rPr>
            <w:noProof/>
          </w:rPr>
          <w:t>23</w:t>
        </w:r>
      </w:fldSimple>
      <w:ins w:id="816" w:author="Profesor" w:date="2017-07-19T16:59:00Z">
        <w:r w:rsidR="00642F44">
          <w:t>.</w:t>
        </w:r>
      </w:ins>
      <w:r>
        <w:t xml:space="preserve"> Vista Crear Perfil (Cuenta). Primera parte.</w:t>
      </w:r>
    </w:p>
    <w:p w14:paraId="236D0C83" w14:textId="77777777" w:rsidR="00494BF2" w:rsidRDefault="00494BF2" w:rsidP="00494BF2">
      <w:pPr>
        <w:rPr>
          <w:noProof/>
        </w:rPr>
      </w:pPr>
    </w:p>
    <w:p w14:paraId="6CA68658" w14:textId="77777777" w:rsidR="00494BF2" w:rsidRDefault="00494BF2" w:rsidP="00494BF2">
      <w:pPr>
        <w:keepNext/>
        <w:jc w:val="center"/>
      </w:pPr>
      <w:r>
        <w:rPr>
          <w:noProof/>
          <w:lang w:eastAsia="es-MX"/>
        </w:rPr>
        <w:drawing>
          <wp:inline distT="0" distB="0" distL="0" distR="0" wp14:anchorId="38CECD5C" wp14:editId="1834AB54">
            <wp:extent cx="3235849" cy="2289975"/>
            <wp:effectExtent l="0" t="0" r="317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0687" t="14867" r="21651" b="12552"/>
                    <a:stretch/>
                  </pic:blipFill>
                  <pic:spPr bwMode="auto">
                    <a:xfrm>
                      <a:off x="0" y="0"/>
                      <a:ext cx="3236093" cy="2290148"/>
                    </a:xfrm>
                    <a:prstGeom prst="rect">
                      <a:avLst/>
                    </a:prstGeom>
                    <a:ln>
                      <a:noFill/>
                    </a:ln>
                    <a:extLst>
                      <a:ext uri="{53640926-AAD7-44D8-BBD7-CCE9431645EC}">
                        <a14:shadowObscured xmlns:a14="http://schemas.microsoft.com/office/drawing/2010/main"/>
                      </a:ext>
                    </a:extLst>
                  </pic:spPr>
                </pic:pic>
              </a:graphicData>
            </a:graphic>
          </wp:inline>
        </w:drawing>
      </w:r>
    </w:p>
    <w:p w14:paraId="4DCB3D4E" w14:textId="601E4B9E" w:rsidR="00494BF2" w:rsidRDefault="00494BF2" w:rsidP="00494BF2">
      <w:pPr>
        <w:pStyle w:val="Descripcin"/>
        <w:jc w:val="center"/>
      </w:pPr>
      <w:r>
        <w:t xml:space="preserve">Figura </w:t>
      </w:r>
      <w:fldSimple w:instr=" SEQ Figura \* ARABIC ">
        <w:r w:rsidR="0010699F">
          <w:rPr>
            <w:noProof/>
          </w:rPr>
          <w:t>24</w:t>
        </w:r>
      </w:fldSimple>
      <w:ins w:id="817" w:author="Profesor" w:date="2017-07-19T17:00:00Z">
        <w:r w:rsidR="00642F44">
          <w:t>.</w:t>
        </w:r>
      </w:ins>
      <w:r w:rsidRPr="00494BF2">
        <w:t xml:space="preserve"> </w:t>
      </w:r>
      <w:r>
        <w:t>Vista Crear Perfil (Cuenta). Segunda parte.</w:t>
      </w:r>
    </w:p>
    <w:p w14:paraId="144BCDFE" w14:textId="002BA146" w:rsidR="002370A5" w:rsidRDefault="002370A5" w:rsidP="002370A5">
      <w:pPr>
        <w:pStyle w:val="Ttulo1"/>
      </w:pPr>
    </w:p>
    <w:p w14:paraId="24D6A4D7" w14:textId="7B5181AE" w:rsidR="002370A5" w:rsidRDefault="002370A5" w:rsidP="006D1706">
      <w:pPr>
        <w:jc w:val="both"/>
        <w:rPr>
          <w:sz w:val="24"/>
        </w:rPr>
      </w:pPr>
      <w:r>
        <w:rPr>
          <w:sz w:val="24"/>
        </w:rPr>
        <w:tab/>
        <w:t>Vista crear cuenta, tiene ese nombre debido a que lo primero que se debe de crear es una cuenta debido a la relación que existe en el modelo de clases y la base de dat</w:t>
      </w:r>
      <w:r w:rsidR="000871E4">
        <w:rPr>
          <w:sz w:val="24"/>
        </w:rPr>
        <w:t xml:space="preserve">os. En esta vista se tienen que ingresar cuatro atributos, el correo electrónico, una contraseña, un </w:t>
      </w:r>
      <w:r w:rsidR="000871E4">
        <w:rPr>
          <w:sz w:val="24"/>
        </w:rPr>
        <w:lastRenderedPageBreak/>
        <w:t>nombre de usuario y tu ubicación seleccionando en el mapa con un clic donde deseas colocar el marcador.</w:t>
      </w:r>
    </w:p>
    <w:p w14:paraId="2EB3BF90" w14:textId="5464C35E" w:rsidR="000871E4" w:rsidRDefault="000871E4" w:rsidP="006D1706">
      <w:pPr>
        <w:jc w:val="both"/>
        <w:rPr>
          <w:sz w:val="24"/>
        </w:rPr>
      </w:pPr>
      <w:r>
        <w:rPr>
          <w:sz w:val="24"/>
        </w:rPr>
        <w:tab/>
        <w:t xml:space="preserve">Para el funcionamiento del mapa, se </w:t>
      </w:r>
      <w:r w:rsidR="003A6678">
        <w:rPr>
          <w:sz w:val="24"/>
        </w:rPr>
        <w:t>utilizó</w:t>
      </w:r>
      <w:r>
        <w:rPr>
          <w:sz w:val="24"/>
        </w:rPr>
        <w:t xml:space="preserve"> lo contenido en la sección anterior, donde se explica </w:t>
      </w:r>
      <w:r w:rsidR="003A6678">
        <w:rPr>
          <w:sz w:val="24"/>
        </w:rPr>
        <w:t>cómo</w:t>
      </w:r>
      <w:r>
        <w:rPr>
          <w:sz w:val="24"/>
        </w:rPr>
        <w:t xml:space="preserve"> es el manejo de eventos clic en el mapa y como se obtiene la ubicación actual por defecto.</w:t>
      </w:r>
    </w:p>
    <w:p w14:paraId="41AC3F20" w14:textId="1A9C3ADD" w:rsidR="000871E4" w:rsidRDefault="000871E4" w:rsidP="006D1706">
      <w:pPr>
        <w:jc w:val="both"/>
        <w:rPr>
          <w:sz w:val="24"/>
        </w:rPr>
      </w:pPr>
      <w:r>
        <w:rPr>
          <w:sz w:val="24"/>
        </w:rPr>
        <w:tab/>
        <w:t xml:space="preserve">Cuando se termina de llenar los campos y se da clic en el botón crear, este ejecuta el método Post dentro de la clase controladora de cuenta, este verifica que ninguno de los datos sea </w:t>
      </w:r>
      <w:r w:rsidR="003A6678">
        <w:rPr>
          <w:sz w:val="24"/>
        </w:rPr>
        <w:t>vacío</w:t>
      </w:r>
      <w:r>
        <w:rPr>
          <w:sz w:val="24"/>
        </w:rPr>
        <w:t xml:space="preserve">, crea una cuenta, crea una ubicación, crea el perfil con una imagen de defecto, y se crean las cookies para el email activo y el perfil </w:t>
      </w:r>
      <w:r w:rsidR="003A6678">
        <w:rPr>
          <w:sz w:val="24"/>
        </w:rPr>
        <w:t>registrado</w:t>
      </w:r>
      <w:r>
        <w:rPr>
          <w:sz w:val="24"/>
        </w:rPr>
        <w:t xml:space="preserve">, y </w:t>
      </w:r>
      <w:r w:rsidR="002A23F8">
        <w:rPr>
          <w:sz w:val="24"/>
        </w:rPr>
        <w:t>así</w:t>
      </w:r>
      <w:r>
        <w:rPr>
          <w:sz w:val="24"/>
        </w:rPr>
        <w:t xml:space="preserve"> poder usarlos desde nuestra aplicación.</w:t>
      </w:r>
    </w:p>
    <w:p w14:paraId="63DDEE3E" w14:textId="77777777" w:rsidR="000871E4" w:rsidRDefault="000871E4" w:rsidP="002370A5">
      <w:pPr>
        <w:rPr>
          <w:noProof/>
        </w:rPr>
      </w:pPr>
    </w:p>
    <w:p w14:paraId="325EC68B" w14:textId="77777777" w:rsidR="000871E4" w:rsidRDefault="000871E4" w:rsidP="002370A5">
      <w:pPr>
        <w:rPr>
          <w:noProof/>
        </w:rPr>
      </w:pPr>
    </w:p>
    <w:p w14:paraId="4A85C465" w14:textId="77777777" w:rsidR="00D5582A" w:rsidRDefault="000871E4" w:rsidP="00D5582A">
      <w:pPr>
        <w:keepNext/>
        <w:jc w:val="center"/>
      </w:pPr>
      <w:r>
        <w:rPr>
          <w:noProof/>
          <w:lang w:eastAsia="es-MX"/>
        </w:rPr>
        <w:drawing>
          <wp:inline distT="0" distB="0" distL="0" distR="0" wp14:anchorId="5072B024" wp14:editId="5B8A4A1B">
            <wp:extent cx="4723075" cy="2018917"/>
            <wp:effectExtent l="0" t="0" r="1905" b="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7468" t="8317" r="142" b="51852"/>
                    <a:stretch/>
                  </pic:blipFill>
                  <pic:spPr bwMode="auto">
                    <a:xfrm>
                      <a:off x="0" y="0"/>
                      <a:ext cx="4727626" cy="2020862"/>
                    </a:xfrm>
                    <a:prstGeom prst="rect">
                      <a:avLst/>
                    </a:prstGeom>
                    <a:ln>
                      <a:noFill/>
                    </a:ln>
                    <a:extLst>
                      <a:ext uri="{53640926-AAD7-44D8-BBD7-CCE9431645EC}">
                        <a14:shadowObscured xmlns:a14="http://schemas.microsoft.com/office/drawing/2010/main"/>
                      </a:ext>
                    </a:extLst>
                  </pic:spPr>
                </pic:pic>
              </a:graphicData>
            </a:graphic>
          </wp:inline>
        </w:drawing>
      </w:r>
    </w:p>
    <w:p w14:paraId="010ED449" w14:textId="60BF864D" w:rsidR="000871E4" w:rsidRDefault="00D5582A" w:rsidP="00D5582A">
      <w:pPr>
        <w:pStyle w:val="Descripcin"/>
        <w:jc w:val="center"/>
        <w:rPr>
          <w:sz w:val="24"/>
        </w:rPr>
      </w:pPr>
      <w:r>
        <w:t xml:space="preserve">Figura </w:t>
      </w:r>
      <w:fldSimple w:instr=" SEQ Figura \* ARABIC ">
        <w:r w:rsidR="0010699F">
          <w:rPr>
            <w:noProof/>
          </w:rPr>
          <w:t>25</w:t>
        </w:r>
      </w:fldSimple>
      <w:r>
        <w:t xml:space="preserve"> Correo recibido por parte de nuestra aplicación como bienvenida.</w:t>
      </w:r>
    </w:p>
    <w:p w14:paraId="4B1C80DE" w14:textId="77777777" w:rsidR="000871E4" w:rsidRDefault="000871E4" w:rsidP="000871E4">
      <w:pPr>
        <w:jc w:val="center"/>
        <w:rPr>
          <w:sz w:val="24"/>
        </w:rPr>
      </w:pPr>
    </w:p>
    <w:p w14:paraId="262B2C24" w14:textId="7942D85C" w:rsidR="000871E4" w:rsidRDefault="000871E4" w:rsidP="00D5582A">
      <w:pPr>
        <w:jc w:val="both"/>
        <w:rPr>
          <w:sz w:val="24"/>
        </w:rPr>
      </w:pPr>
      <w:r>
        <w:rPr>
          <w:sz w:val="24"/>
        </w:rPr>
        <w:tab/>
        <w:t xml:space="preserve">Dentro del método Post crear cuenta, se envía un mensaje de correo electrónico cuando todo lo del párrafo anterior se tiene </w:t>
      </w:r>
      <w:r w:rsidR="002A23F8">
        <w:rPr>
          <w:sz w:val="24"/>
        </w:rPr>
        <w:t>permanente</w:t>
      </w:r>
      <w:r>
        <w:rPr>
          <w:sz w:val="24"/>
        </w:rPr>
        <w:t xml:space="preserve"> en la base de datos. El </w:t>
      </w:r>
      <w:r w:rsidR="002A23F8">
        <w:rPr>
          <w:sz w:val="24"/>
        </w:rPr>
        <w:t>envió</w:t>
      </w:r>
      <w:r>
        <w:rPr>
          <w:sz w:val="24"/>
        </w:rPr>
        <w:t xml:space="preserve"> de correo electrónico, es únicamente para dar la bienvenida a un usuario </w:t>
      </w:r>
      <w:r w:rsidR="002A23F8">
        <w:rPr>
          <w:sz w:val="24"/>
        </w:rPr>
        <w:t>más</w:t>
      </w:r>
      <w:r>
        <w:rPr>
          <w:sz w:val="24"/>
        </w:rPr>
        <w:t xml:space="preserve"> dentro de nues</w:t>
      </w:r>
      <w:r w:rsidR="00D5582A">
        <w:rPr>
          <w:sz w:val="24"/>
        </w:rPr>
        <w:t>t</w:t>
      </w:r>
      <w:r>
        <w:rPr>
          <w:sz w:val="24"/>
        </w:rPr>
        <w:t>ra aplicación</w:t>
      </w:r>
      <w:r w:rsidR="00D5582A">
        <w:rPr>
          <w:sz w:val="24"/>
        </w:rPr>
        <w:t>, el formato del correo es simple y se puede apreciar en la Figura 25</w:t>
      </w:r>
      <w:r>
        <w:rPr>
          <w:sz w:val="24"/>
        </w:rPr>
        <w:t xml:space="preserve">. </w:t>
      </w:r>
      <w:r w:rsidR="00D5582A">
        <w:rPr>
          <w:sz w:val="24"/>
        </w:rPr>
        <w:t>Esta vista crear cuenta puede apreciarse en el Apéndice C.9.</w:t>
      </w:r>
      <w:r w:rsidR="00D5582A">
        <w:rPr>
          <w:sz w:val="24"/>
        </w:rPr>
        <w:tab/>
      </w:r>
    </w:p>
    <w:p w14:paraId="18DDD701" w14:textId="77777777" w:rsidR="00D5582A" w:rsidRPr="002370A5" w:rsidRDefault="00D5582A" w:rsidP="00D5582A">
      <w:pPr>
        <w:jc w:val="both"/>
        <w:rPr>
          <w:sz w:val="24"/>
        </w:rPr>
      </w:pPr>
    </w:p>
    <w:p w14:paraId="7F166492" w14:textId="3236DEB0" w:rsidR="006D3D11" w:rsidRDefault="006D3D11" w:rsidP="006D3D11">
      <w:pPr>
        <w:pStyle w:val="Ttulo1"/>
        <w:numPr>
          <w:ilvl w:val="2"/>
          <w:numId w:val="5"/>
        </w:numPr>
      </w:pPr>
      <w:r>
        <w:t>Visualizar</w:t>
      </w:r>
      <w:r w:rsidRPr="00494BF2">
        <w:t xml:space="preserve"> </w:t>
      </w:r>
      <w:r w:rsidR="002A23F8" w:rsidRPr="00494BF2">
        <w:t>ubicación</w:t>
      </w:r>
      <w:r w:rsidRPr="00494BF2">
        <w:t xml:space="preserve"> en Mapa (</w:t>
      </w:r>
      <w:r w:rsidR="00E104F6">
        <w:t>L</w:t>
      </w:r>
      <w:r>
        <w:t>eaflet</w:t>
      </w:r>
      <w:r w:rsidRPr="00494BF2">
        <w:t>)</w:t>
      </w:r>
    </w:p>
    <w:p w14:paraId="2707DD96" w14:textId="1CCDF64A" w:rsidR="00D5582A" w:rsidRDefault="00D5582A" w:rsidP="00D5582A"/>
    <w:p w14:paraId="709A95D3" w14:textId="5F40F233" w:rsidR="00D5582A" w:rsidRPr="00F86642" w:rsidRDefault="00D5582A" w:rsidP="00F86642">
      <w:pPr>
        <w:ind w:firstLine="708"/>
        <w:jc w:val="both"/>
        <w:rPr>
          <w:sz w:val="24"/>
        </w:rPr>
      </w:pPr>
      <w:r>
        <w:rPr>
          <w:sz w:val="24"/>
        </w:rPr>
        <w:t xml:space="preserve">La visualización de un marcador dentro de un mapa es la parte </w:t>
      </w:r>
      <w:r w:rsidR="002A23F8">
        <w:rPr>
          <w:sz w:val="24"/>
        </w:rPr>
        <w:t>más</w:t>
      </w:r>
      <w:r>
        <w:rPr>
          <w:sz w:val="24"/>
        </w:rPr>
        <w:t xml:space="preserve"> sencilla de implementación de mapas dentro de esta aplicación. El JavaScript utilizado para la </w:t>
      </w:r>
      <w:r>
        <w:rPr>
          <w:sz w:val="24"/>
        </w:rPr>
        <w:lastRenderedPageBreak/>
        <w:t>visualización</w:t>
      </w:r>
      <w:r w:rsidR="00E104F6">
        <w:rPr>
          <w:sz w:val="24"/>
        </w:rPr>
        <w:t xml:space="preserve"> de mapas está</w:t>
      </w:r>
      <w:r>
        <w:rPr>
          <w:sz w:val="24"/>
        </w:rPr>
        <w:t xml:space="preserve"> en el Apéndice C.10. Consiste e</w:t>
      </w:r>
      <w:r w:rsidR="00E104F6">
        <w:rPr>
          <w:sz w:val="24"/>
        </w:rPr>
        <w:t xml:space="preserve">n centrar el mapa en una latitud </w:t>
      </w:r>
      <w:r>
        <w:rPr>
          <w:sz w:val="24"/>
        </w:rPr>
        <w:t xml:space="preserve">y longitud, a una a una altura considerable y colocar un marcador y su </w:t>
      </w:r>
      <w:r w:rsidR="002A23F8">
        <w:rPr>
          <w:sz w:val="24"/>
        </w:rPr>
        <w:t>círculo</w:t>
      </w:r>
      <w:r>
        <w:rPr>
          <w:sz w:val="24"/>
        </w:rPr>
        <w:t xml:space="preserve"> en esa misma localización. </w:t>
      </w:r>
    </w:p>
    <w:p w14:paraId="47EBC0EA" w14:textId="77777777" w:rsidR="00F86642" w:rsidRDefault="00F86642" w:rsidP="00D5582A">
      <w:pPr>
        <w:keepNext/>
        <w:ind w:firstLine="708"/>
        <w:jc w:val="both"/>
        <w:rPr>
          <w:noProof/>
        </w:rPr>
      </w:pPr>
    </w:p>
    <w:p w14:paraId="0381EB6B" w14:textId="6FC73290" w:rsidR="00D5582A" w:rsidRDefault="00D5582A" w:rsidP="00D5582A">
      <w:pPr>
        <w:keepNext/>
        <w:ind w:firstLine="708"/>
        <w:jc w:val="both"/>
      </w:pPr>
      <w:r>
        <w:rPr>
          <w:noProof/>
          <w:lang w:eastAsia="es-MX"/>
        </w:rPr>
        <w:drawing>
          <wp:inline distT="0" distB="0" distL="0" distR="0" wp14:anchorId="7E003EE6" wp14:editId="0A0B322D">
            <wp:extent cx="4699000" cy="2401294"/>
            <wp:effectExtent l="0" t="0" r="635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7226" t="13356" r="9025" b="10523"/>
                    <a:stretch/>
                  </pic:blipFill>
                  <pic:spPr bwMode="auto">
                    <a:xfrm>
                      <a:off x="0" y="0"/>
                      <a:ext cx="4700102" cy="2401857"/>
                    </a:xfrm>
                    <a:prstGeom prst="rect">
                      <a:avLst/>
                    </a:prstGeom>
                    <a:ln>
                      <a:noFill/>
                    </a:ln>
                    <a:extLst>
                      <a:ext uri="{53640926-AAD7-44D8-BBD7-CCE9431645EC}">
                        <a14:shadowObscured xmlns:a14="http://schemas.microsoft.com/office/drawing/2010/main"/>
                      </a:ext>
                    </a:extLst>
                  </pic:spPr>
                </pic:pic>
              </a:graphicData>
            </a:graphic>
          </wp:inline>
        </w:drawing>
      </w:r>
    </w:p>
    <w:p w14:paraId="4D878D98" w14:textId="0547CFD5" w:rsidR="00D5582A" w:rsidRDefault="00D5582A" w:rsidP="00D5582A">
      <w:pPr>
        <w:pStyle w:val="Descripcin"/>
        <w:jc w:val="center"/>
      </w:pPr>
      <w:r>
        <w:t xml:space="preserve">Figura </w:t>
      </w:r>
      <w:fldSimple w:instr=" SEQ Figura \* ARABIC ">
        <w:r w:rsidR="0010699F">
          <w:rPr>
            <w:noProof/>
          </w:rPr>
          <w:t>26</w:t>
        </w:r>
      </w:fldSimple>
      <w:ins w:id="818" w:author="Profesor" w:date="2017-07-19T17:00:00Z">
        <w:r w:rsidR="00642F44">
          <w:t>.</w:t>
        </w:r>
      </w:ins>
      <w:r>
        <w:t xml:space="preserve"> Vista detalles de perfil, con imagen por defecto y un mapa para visualizar una ubicación.</w:t>
      </w:r>
    </w:p>
    <w:p w14:paraId="6AB82119" w14:textId="77777777" w:rsidR="00E104F6" w:rsidRPr="00E104F6" w:rsidRDefault="00E104F6" w:rsidP="00E104F6"/>
    <w:p w14:paraId="2A56A1FF" w14:textId="77777777" w:rsidR="00E104F6" w:rsidRDefault="00E104F6" w:rsidP="00F86642">
      <w:pPr>
        <w:ind w:firstLine="708"/>
        <w:jc w:val="both"/>
        <w:rPr>
          <w:sz w:val="24"/>
        </w:rPr>
      </w:pPr>
      <w:r>
        <w:rPr>
          <w:sz w:val="24"/>
        </w:rPr>
        <w:t>En las vistas detalles de</w:t>
      </w:r>
      <w:r w:rsidR="00D5582A">
        <w:rPr>
          <w:sz w:val="24"/>
        </w:rPr>
        <w:t xml:space="preserve"> perfil y </w:t>
      </w:r>
      <w:r>
        <w:rPr>
          <w:sz w:val="24"/>
        </w:rPr>
        <w:t xml:space="preserve">de </w:t>
      </w:r>
      <w:r w:rsidR="00D5582A">
        <w:rPr>
          <w:sz w:val="24"/>
        </w:rPr>
        <w:t>reportes son las únicas vistas que ocupan este servicio de mapa como se muestra en la Fi</w:t>
      </w:r>
      <w:r>
        <w:rPr>
          <w:sz w:val="24"/>
        </w:rPr>
        <w:t xml:space="preserve">gura 26. </w:t>
      </w:r>
    </w:p>
    <w:p w14:paraId="5FC4DDB4" w14:textId="39B9DCC1" w:rsidR="00F86642" w:rsidRDefault="00E104F6" w:rsidP="00F86642">
      <w:pPr>
        <w:ind w:firstLine="708"/>
        <w:jc w:val="both"/>
        <w:rPr>
          <w:sz w:val="24"/>
        </w:rPr>
      </w:pPr>
      <w:r>
        <w:rPr>
          <w:sz w:val="24"/>
        </w:rPr>
        <w:t>El marcador dentro de</w:t>
      </w:r>
      <w:r w:rsidR="00D5582A">
        <w:rPr>
          <w:sz w:val="24"/>
        </w:rPr>
        <w:t xml:space="preserve">l mapa visualizar, no es modificable como en el caso de crear una cuenta, pero si puedes manipular el mapa para alejarte o colocarte en diferentes posiciones. </w:t>
      </w:r>
    </w:p>
    <w:p w14:paraId="487A1A2E" w14:textId="77777777" w:rsidR="00E104F6" w:rsidRPr="00D5582A" w:rsidRDefault="00E104F6" w:rsidP="00F86642">
      <w:pPr>
        <w:ind w:firstLine="708"/>
        <w:jc w:val="both"/>
        <w:rPr>
          <w:sz w:val="24"/>
        </w:rPr>
      </w:pPr>
    </w:p>
    <w:p w14:paraId="7AE16EAA" w14:textId="5245BE5C" w:rsidR="00C549C8" w:rsidRDefault="00C549C8" w:rsidP="00C549C8">
      <w:pPr>
        <w:pStyle w:val="Ttulo1"/>
        <w:numPr>
          <w:ilvl w:val="2"/>
          <w:numId w:val="5"/>
        </w:numPr>
        <w:rPr>
          <w:lang w:val="en-US"/>
        </w:rPr>
      </w:pPr>
      <w:r>
        <w:rPr>
          <w:lang w:val="en-US"/>
        </w:rPr>
        <w:t>Detalles Perfil</w:t>
      </w:r>
    </w:p>
    <w:p w14:paraId="403FBDBE" w14:textId="197F607A" w:rsidR="00F86642" w:rsidRDefault="00F86642" w:rsidP="00F86642">
      <w:pPr>
        <w:rPr>
          <w:noProof/>
        </w:rPr>
      </w:pPr>
      <w:r>
        <w:rPr>
          <w:lang w:val="en-US"/>
        </w:rPr>
        <w:t xml:space="preserve"> </w:t>
      </w:r>
    </w:p>
    <w:p w14:paraId="1AB49162" w14:textId="77777777" w:rsidR="00F86642" w:rsidRDefault="00F86642" w:rsidP="00F86642">
      <w:pPr>
        <w:keepNext/>
        <w:jc w:val="center"/>
      </w:pPr>
      <w:r>
        <w:rPr>
          <w:noProof/>
          <w:lang w:eastAsia="es-MX"/>
        </w:rPr>
        <w:lastRenderedPageBreak/>
        <w:drawing>
          <wp:inline distT="0" distB="0" distL="0" distR="0" wp14:anchorId="37DC46E6" wp14:editId="6C41F352">
            <wp:extent cx="4205504" cy="1762015"/>
            <wp:effectExtent l="0" t="0" r="508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7368" t="17640" r="8739" b="19842"/>
                    <a:stretch/>
                  </pic:blipFill>
                  <pic:spPr bwMode="auto">
                    <a:xfrm>
                      <a:off x="0" y="0"/>
                      <a:ext cx="4215474" cy="1766192"/>
                    </a:xfrm>
                    <a:prstGeom prst="rect">
                      <a:avLst/>
                    </a:prstGeom>
                    <a:ln>
                      <a:noFill/>
                    </a:ln>
                    <a:extLst>
                      <a:ext uri="{53640926-AAD7-44D8-BBD7-CCE9431645EC}">
                        <a14:shadowObscured xmlns:a14="http://schemas.microsoft.com/office/drawing/2010/main"/>
                      </a:ext>
                    </a:extLst>
                  </pic:spPr>
                </pic:pic>
              </a:graphicData>
            </a:graphic>
          </wp:inline>
        </w:drawing>
      </w:r>
    </w:p>
    <w:p w14:paraId="34C476A3" w14:textId="2EFCD348" w:rsidR="00F86642" w:rsidRDefault="00F86642" w:rsidP="00F86642">
      <w:pPr>
        <w:pStyle w:val="Descripcin"/>
        <w:jc w:val="center"/>
      </w:pPr>
      <w:r>
        <w:t xml:space="preserve">Figura </w:t>
      </w:r>
      <w:fldSimple w:instr=" SEQ Figura \* ARABIC ">
        <w:r w:rsidR="0010699F">
          <w:rPr>
            <w:noProof/>
          </w:rPr>
          <w:t>27</w:t>
        </w:r>
      </w:fldSimple>
      <w:ins w:id="819" w:author="Profesor" w:date="2017-07-19T17:00:00Z">
        <w:r w:rsidR="00642F44">
          <w:t>.</w:t>
        </w:r>
      </w:ins>
      <w:r>
        <w:t xml:space="preserve"> Vista detalles perfil en la </w:t>
      </w:r>
      <w:r w:rsidR="002A23F8">
        <w:t>sección</w:t>
      </w:r>
      <w:r>
        <w:t xml:space="preserve"> de ultimos reportes de un perfil.</w:t>
      </w:r>
    </w:p>
    <w:p w14:paraId="710AD2A1" w14:textId="77777777" w:rsidR="00E104F6" w:rsidRPr="00E104F6" w:rsidRDefault="00E104F6" w:rsidP="00E104F6"/>
    <w:p w14:paraId="20F0933B" w14:textId="5E45266F" w:rsidR="00843226" w:rsidRPr="008A4C17" w:rsidRDefault="00F86642" w:rsidP="00843226">
      <w:pPr>
        <w:jc w:val="both"/>
        <w:rPr>
          <w:sz w:val="24"/>
        </w:rPr>
      </w:pPr>
      <w:r>
        <w:tab/>
      </w:r>
      <w:r w:rsidRPr="008A4C17">
        <w:rPr>
          <w:sz w:val="24"/>
        </w:rPr>
        <w:t xml:space="preserve">Vista detalles perfil es una vista que utiliza el perfil activo para saber si a la vista detalles perfil que estas ingresando es tuya, en caso de </w:t>
      </w:r>
      <w:r w:rsidR="002A23F8" w:rsidRPr="008A4C17">
        <w:rPr>
          <w:sz w:val="24"/>
        </w:rPr>
        <w:t>que,</w:t>
      </w:r>
      <w:r w:rsidRPr="008A4C17">
        <w:rPr>
          <w:sz w:val="24"/>
        </w:rPr>
        <w:t xml:space="preserve"> si sea tu perfil, </w:t>
      </w:r>
      <w:r w:rsidR="002A23F8" w:rsidRPr="008A4C17">
        <w:rPr>
          <w:sz w:val="24"/>
        </w:rPr>
        <w:t>podrás</w:t>
      </w:r>
      <w:r w:rsidRPr="008A4C17">
        <w:rPr>
          <w:sz w:val="24"/>
        </w:rPr>
        <w:t xml:space="preserve"> visualizar todos los botones como se muestra en la Figura 26, donde puedes modificar tu imagen de perfil, </w:t>
      </w:r>
      <w:r w:rsidR="00843226" w:rsidRPr="008A4C17">
        <w:rPr>
          <w:sz w:val="24"/>
        </w:rPr>
        <w:t xml:space="preserve">modificar tu perfil, eliminar cuenta y por ende todo lo relacionado a esa cuenta, y un botón regresar que tiene dos funcionalidades dependiendo de si </w:t>
      </w:r>
      <w:r w:rsidR="002A23F8" w:rsidRPr="008A4C17">
        <w:rPr>
          <w:sz w:val="24"/>
        </w:rPr>
        <w:t>estás</w:t>
      </w:r>
      <w:r w:rsidR="00843226" w:rsidRPr="008A4C17">
        <w:rPr>
          <w:sz w:val="24"/>
        </w:rPr>
        <w:t xml:space="preserve"> en tu perfil o no. En caso de estar en tu propio perfil el retornar te regresa a tus reportes, en caso contrario te hace un </w:t>
      </w:r>
      <w:r w:rsidR="00843226" w:rsidRPr="008A4C17">
        <w:rPr>
          <w:i/>
          <w:sz w:val="24"/>
        </w:rPr>
        <w:t xml:space="preserve">Windows back, </w:t>
      </w:r>
      <w:r w:rsidR="00843226" w:rsidRPr="008A4C17">
        <w:rPr>
          <w:sz w:val="24"/>
        </w:rPr>
        <w:t>regresando</w:t>
      </w:r>
      <w:r w:rsidR="00843226" w:rsidRPr="008A4C17">
        <w:rPr>
          <w:i/>
          <w:sz w:val="24"/>
        </w:rPr>
        <w:t xml:space="preserve"> </w:t>
      </w:r>
      <w:r w:rsidR="00843226" w:rsidRPr="008A4C17">
        <w:rPr>
          <w:sz w:val="24"/>
        </w:rPr>
        <w:t xml:space="preserve">solo a la vista anterior que </w:t>
      </w:r>
      <w:r w:rsidR="002A23F8" w:rsidRPr="008A4C17">
        <w:rPr>
          <w:sz w:val="24"/>
        </w:rPr>
        <w:t>tenías</w:t>
      </w:r>
      <w:r w:rsidR="00843226" w:rsidRPr="008A4C17">
        <w:rPr>
          <w:sz w:val="24"/>
        </w:rPr>
        <w:t xml:space="preserve"> en tu navegador.</w:t>
      </w:r>
    </w:p>
    <w:p w14:paraId="1264E778" w14:textId="538BCACF" w:rsidR="00843226" w:rsidRPr="008A4C17" w:rsidRDefault="00843226" w:rsidP="00843226">
      <w:pPr>
        <w:jc w:val="both"/>
        <w:rPr>
          <w:sz w:val="24"/>
        </w:rPr>
      </w:pPr>
      <w:r w:rsidRPr="008A4C17">
        <w:rPr>
          <w:sz w:val="24"/>
        </w:rPr>
        <w:tab/>
        <w:t>Dentro de esta vista se encuentra un botón nuevo reporte, que te direcciona a la vista crear reporte, esta implementación del botón en esa posición fue únicamente para facilitar la navegación dentro de nuestra aplicación.</w:t>
      </w:r>
    </w:p>
    <w:p w14:paraId="34F03FEA" w14:textId="34422DC6" w:rsidR="00843226" w:rsidRDefault="00843226" w:rsidP="00843226">
      <w:pPr>
        <w:jc w:val="both"/>
        <w:rPr>
          <w:sz w:val="24"/>
        </w:rPr>
      </w:pPr>
      <w:r w:rsidRPr="008A4C17">
        <w:rPr>
          <w:sz w:val="24"/>
        </w:rPr>
        <w:tab/>
        <w:t>En la Figura 27</w:t>
      </w:r>
      <w:ins w:id="820" w:author="Profesor" w:date="2017-07-19T17:00:00Z">
        <w:r w:rsidR="00642F44">
          <w:rPr>
            <w:sz w:val="24"/>
          </w:rPr>
          <w:t>,</w:t>
        </w:r>
      </w:ins>
      <w:r w:rsidRPr="008A4C17">
        <w:rPr>
          <w:sz w:val="24"/>
        </w:rPr>
        <w:t xml:space="preserve"> se muestra que al final de esta vista se encuentran los últimos reportes que ha realizado el perfil, en caso de que sean </w:t>
      </w:r>
      <w:r w:rsidR="002A23F8" w:rsidRPr="008A4C17">
        <w:rPr>
          <w:sz w:val="24"/>
        </w:rPr>
        <w:t>más</w:t>
      </w:r>
      <w:r w:rsidRPr="008A4C17">
        <w:rPr>
          <w:sz w:val="24"/>
        </w:rPr>
        <w:t xml:space="preserve"> de </w:t>
      </w:r>
      <w:r w:rsidR="002A23F8" w:rsidRPr="008A4C17">
        <w:rPr>
          <w:sz w:val="24"/>
        </w:rPr>
        <w:t>cuatro</w:t>
      </w:r>
      <w:r w:rsidRPr="008A4C17">
        <w:rPr>
          <w:sz w:val="24"/>
        </w:rPr>
        <w:t xml:space="preserve"> puedes dirigirte a ver todos sus reportes que tiene ese perfil. Si le das clic a alguno de esos reportes te </w:t>
      </w:r>
      <w:r w:rsidR="0047624B" w:rsidRPr="008A4C17">
        <w:rPr>
          <w:sz w:val="24"/>
        </w:rPr>
        <w:t>mandará</w:t>
      </w:r>
      <w:r w:rsidRPr="008A4C17">
        <w:rPr>
          <w:sz w:val="24"/>
        </w:rPr>
        <w:t xml:space="preserve"> a detalles del reporte, esta </w:t>
      </w:r>
      <w:r w:rsidR="002A23F8" w:rsidRPr="008A4C17">
        <w:rPr>
          <w:sz w:val="24"/>
        </w:rPr>
        <w:t>última</w:t>
      </w:r>
      <w:r w:rsidRPr="008A4C17">
        <w:rPr>
          <w:sz w:val="24"/>
        </w:rPr>
        <w:t xml:space="preserve"> vista mencionada se </w:t>
      </w:r>
      <w:r w:rsidR="0047624B" w:rsidRPr="008A4C17">
        <w:rPr>
          <w:sz w:val="24"/>
        </w:rPr>
        <w:t>explicará</w:t>
      </w:r>
      <w:r w:rsidRPr="008A4C17">
        <w:rPr>
          <w:sz w:val="24"/>
        </w:rPr>
        <w:t xml:space="preserve"> en </w:t>
      </w:r>
      <w:r w:rsidR="0047624B" w:rsidRPr="008A4C17">
        <w:rPr>
          <w:sz w:val="24"/>
        </w:rPr>
        <w:t>posteriores secciones.</w:t>
      </w:r>
    </w:p>
    <w:p w14:paraId="76DECA0A" w14:textId="77777777" w:rsidR="007C6E0A" w:rsidRDefault="007C6E0A" w:rsidP="00843226">
      <w:pPr>
        <w:jc w:val="both"/>
        <w:rPr>
          <w:sz w:val="24"/>
        </w:rPr>
      </w:pPr>
    </w:p>
    <w:p w14:paraId="15175D21" w14:textId="50231D99" w:rsidR="006D3D11" w:rsidRDefault="006D3D11" w:rsidP="006D3D11">
      <w:pPr>
        <w:pStyle w:val="Ttulo1"/>
        <w:numPr>
          <w:ilvl w:val="2"/>
          <w:numId w:val="5"/>
        </w:numPr>
      </w:pPr>
      <w:r>
        <w:t>Modificar</w:t>
      </w:r>
      <w:r w:rsidRPr="00494BF2">
        <w:t xml:space="preserve"> </w:t>
      </w:r>
      <w:r w:rsidR="002A23F8" w:rsidRPr="00494BF2">
        <w:t>ubicación</w:t>
      </w:r>
      <w:r w:rsidRPr="00494BF2">
        <w:t xml:space="preserve"> en Mapa (</w:t>
      </w:r>
      <w:r w:rsidR="002A23F8">
        <w:t>L</w:t>
      </w:r>
      <w:r>
        <w:t>eaflet</w:t>
      </w:r>
      <w:r w:rsidRPr="00494BF2">
        <w:t>)</w:t>
      </w:r>
    </w:p>
    <w:p w14:paraId="3711687F" w14:textId="4021DE0D" w:rsidR="0047624B" w:rsidRDefault="0047624B" w:rsidP="0047624B">
      <w:pPr>
        <w:rPr>
          <w:noProof/>
        </w:rPr>
      </w:pPr>
    </w:p>
    <w:p w14:paraId="4B813E91" w14:textId="77777777" w:rsidR="0047624B" w:rsidRDefault="0047624B" w:rsidP="0047624B">
      <w:pPr>
        <w:keepNext/>
        <w:jc w:val="center"/>
      </w:pPr>
      <w:r>
        <w:rPr>
          <w:noProof/>
          <w:lang w:eastAsia="es-MX"/>
        </w:rPr>
        <w:lastRenderedPageBreak/>
        <w:drawing>
          <wp:inline distT="0" distB="0" distL="0" distR="0" wp14:anchorId="2F401E83" wp14:editId="2C19378E">
            <wp:extent cx="3942973" cy="2741295"/>
            <wp:effectExtent l="0" t="0" r="635" b="190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7086" t="13104" r="22643"/>
                    <a:stretch/>
                  </pic:blipFill>
                  <pic:spPr bwMode="auto">
                    <a:xfrm>
                      <a:off x="0" y="0"/>
                      <a:ext cx="3943767" cy="2741847"/>
                    </a:xfrm>
                    <a:prstGeom prst="rect">
                      <a:avLst/>
                    </a:prstGeom>
                    <a:ln>
                      <a:noFill/>
                    </a:ln>
                    <a:extLst>
                      <a:ext uri="{53640926-AAD7-44D8-BBD7-CCE9431645EC}">
                        <a14:shadowObscured xmlns:a14="http://schemas.microsoft.com/office/drawing/2010/main"/>
                      </a:ext>
                    </a:extLst>
                  </pic:spPr>
                </pic:pic>
              </a:graphicData>
            </a:graphic>
          </wp:inline>
        </w:drawing>
      </w:r>
    </w:p>
    <w:p w14:paraId="632F7AA6" w14:textId="63FABB80" w:rsidR="0047624B" w:rsidRDefault="0047624B" w:rsidP="0047624B">
      <w:pPr>
        <w:pStyle w:val="Descripcin"/>
        <w:jc w:val="center"/>
      </w:pPr>
      <w:r>
        <w:t xml:space="preserve">Figura </w:t>
      </w:r>
      <w:fldSimple w:instr=" SEQ Figura \* ARABIC ">
        <w:r w:rsidR="0010699F">
          <w:rPr>
            <w:noProof/>
          </w:rPr>
          <w:t>28</w:t>
        </w:r>
      </w:fldSimple>
      <w:ins w:id="821" w:author="Profesor" w:date="2017-07-19T17:00:00Z">
        <w:r w:rsidR="00642F44">
          <w:t>.</w:t>
        </w:r>
      </w:ins>
      <w:r>
        <w:t xml:space="preserve"> Vista modificar perfil.</w:t>
      </w:r>
    </w:p>
    <w:p w14:paraId="60BD3718" w14:textId="3F3B60BB" w:rsidR="0047624B" w:rsidRPr="008A4C17" w:rsidRDefault="0047624B" w:rsidP="0047624B">
      <w:pPr>
        <w:jc w:val="both"/>
        <w:rPr>
          <w:sz w:val="24"/>
        </w:rPr>
      </w:pPr>
      <w:r>
        <w:tab/>
      </w:r>
      <w:r w:rsidRPr="008A4C17">
        <w:rPr>
          <w:sz w:val="24"/>
        </w:rPr>
        <w:t>La vista modificar perfil y modificar reporte son las únicas vistas que cuentan con el servicio de modificación de ubicación dentro de un mapa</w:t>
      </w:r>
      <w:ins w:id="822" w:author="Profesor" w:date="2017-07-19T17:00:00Z">
        <w:r w:rsidR="00642F44">
          <w:rPr>
            <w:sz w:val="24"/>
          </w:rPr>
          <w:t xml:space="preserve">, </w:t>
        </w:r>
      </w:ins>
      <w:del w:id="823" w:author="Profesor" w:date="2017-07-19T17:00:00Z">
        <w:r w:rsidR="00480FD3" w:rsidRPr="008A4C17" w:rsidDel="00642F44">
          <w:rPr>
            <w:sz w:val="24"/>
          </w:rPr>
          <w:delText xml:space="preserve"> (</w:delText>
        </w:r>
      </w:del>
      <w:r w:rsidR="00480FD3" w:rsidRPr="008A4C17">
        <w:rPr>
          <w:sz w:val="24"/>
        </w:rPr>
        <w:t>Figura 28</w:t>
      </w:r>
      <w:del w:id="824" w:author="Profesor" w:date="2017-07-19T17:00:00Z">
        <w:r w:rsidR="00480FD3" w:rsidRPr="008A4C17" w:rsidDel="00642F44">
          <w:rPr>
            <w:sz w:val="24"/>
          </w:rPr>
          <w:delText>)</w:delText>
        </w:r>
      </w:del>
      <w:r w:rsidRPr="008A4C17">
        <w:rPr>
          <w:sz w:val="24"/>
        </w:rPr>
        <w:t xml:space="preserve">, y en si consiste en pintar un marcador en una posición </w:t>
      </w:r>
      <w:r w:rsidR="002A23F8" w:rsidRPr="008A4C17">
        <w:rPr>
          <w:sz w:val="24"/>
        </w:rPr>
        <w:t>específica</w:t>
      </w:r>
      <w:r w:rsidRPr="008A4C17">
        <w:rPr>
          <w:sz w:val="24"/>
        </w:rPr>
        <w:t>, y esta puede ser modificable dando clic en cualquier otra posición del mapa.</w:t>
      </w:r>
      <w:r w:rsidR="00480FD3" w:rsidRPr="008A4C17">
        <w:rPr>
          <w:sz w:val="24"/>
        </w:rPr>
        <w:t xml:space="preserve"> El servicio de modificación de ubicación en mapa se encuentra en el Apéndice C.12.</w:t>
      </w:r>
    </w:p>
    <w:p w14:paraId="743A297E" w14:textId="2FFECA75" w:rsidR="0047624B" w:rsidRDefault="0047624B" w:rsidP="0047624B">
      <w:pPr>
        <w:jc w:val="both"/>
        <w:rPr>
          <w:sz w:val="24"/>
        </w:rPr>
      </w:pPr>
      <w:r w:rsidRPr="008A4C17">
        <w:rPr>
          <w:sz w:val="24"/>
        </w:rPr>
        <w:tab/>
        <w:t xml:space="preserve">De igual modo que en el registrar ubicación en mapa, se dan manejos a eventos clic que suceden dentro del mapa, cada que se da un clic, se crea un objeto con una posición diferente y muchos atributos </w:t>
      </w:r>
      <w:r w:rsidR="002A23F8" w:rsidRPr="008A4C17">
        <w:rPr>
          <w:sz w:val="24"/>
        </w:rPr>
        <w:t>más</w:t>
      </w:r>
      <w:r w:rsidRPr="008A4C17">
        <w:rPr>
          <w:sz w:val="24"/>
        </w:rPr>
        <w:t>. A nosotros solo nos interesa la latitud y longitud donde se dio clic para actualizar la posición del marcador en el mapa.</w:t>
      </w:r>
    </w:p>
    <w:p w14:paraId="3ABFEF8B" w14:textId="77777777" w:rsidR="00C44633" w:rsidRPr="008A4C17" w:rsidRDefault="00C44633" w:rsidP="0047624B">
      <w:pPr>
        <w:jc w:val="both"/>
        <w:rPr>
          <w:sz w:val="24"/>
        </w:rPr>
      </w:pPr>
    </w:p>
    <w:p w14:paraId="186A7B59" w14:textId="038F8204" w:rsidR="00C549C8" w:rsidRDefault="00C549C8" w:rsidP="00C549C8">
      <w:pPr>
        <w:pStyle w:val="Ttulo1"/>
        <w:numPr>
          <w:ilvl w:val="2"/>
          <w:numId w:val="5"/>
        </w:numPr>
        <w:rPr>
          <w:lang w:val="en-US"/>
        </w:rPr>
      </w:pPr>
      <w:r>
        <w:rPr>
          <w:lang w:val="en-US"/>
        </w:rPr>
        <w:t xml:space="preserve">Modificar </w:t>
      </w:r>
      <w:r w:rsidR="00480FD3">
        <w:rPr>
          <w:lang w:val="en-US"/>
        </w:rPr>
        <w:t>y eliminar p</w:t>
      </w:r>
      <w:r>
        <w:rPr>
          <w:lang w:val="en-US"/>
        </w:rPr>
        <w:t>erfil</w:t>
      </w:r>
    </w:p>
    <w:p w14:paraId="76897E55" w14:textId="27D8974A" w:rsidR="00480FD3" w:rsidRDefault="00480FD3" w:rsidP="00480FD3">
      <w:pPr>
        <w:ind w:left="708"/>
        <w:rPr>
          <w:lang w:val="en-US"/>
        </w:rPr>
      </w:pPr>
    </w:p>
    <w:p w14:paraId="0ADE77CE" w14:textId="77777777" w:rsidR="00CC1C8D" w:rsidRDefault="00CC1C8D" w:rsidP="00480FD3">
      <w:pPr>
        <w:ind w:firstLine="708"/>
        <w:jc w:val="both"/>
      </w:pPr>
    </w:p>
    <w:p w14:paraId="1EDE1D3C" w14:textId="488F04D1" w:rsidR="00DD3513" w:rsidRPr="008A4C17" w:rsidRDefault="00480FD3" w:rsidP="00480FD3">
      <w:pPr>
        <w:ind w:firstLine="708"/>
        <w:jc w:val="both"/>
        <w:rPr>
          <w:sz w:val="24"/>
        </w:rPr>
      </w:pPr>
      <w:r w:rsidRPr="008A4C17">
        <w:rPr>
          <w:sz w:val="24"/>
        </w:rPr>
        <w:t>Des</w:t>
      </w:r>
      <w:r w:rsidR="00B45C9D" w:rsidRPr="008A4C17">
        <w:rPr>
          <w:sz w:val="24"/>
        </w:rPr>
        <w:t>d</w:t>
      </w:r>
      <w:r w:rsidRPr="008A4C17">
        <w:rPr>
          <w:sz w:val="24"/>
        </w:rPr>
        <w:t>e la vista detalles de un perfil, y únicamente</w:t>
      </w:r>
      <w:r w:rsidR="00B45C9D" w:rsidRPr="008A4C17">
        <w:rPr>
          <w:sz w:val="24"/>
        </w:rPr>
        <w:t xml:space="preserve"> si al perfil que se </w:t>
      </w:r>
      <w:r w:rsidR="002A23F8" w:rsidRPr="008A4C17">
        <w:rPr>
          <w:sz w:val="24"/>
        </w:rPr>
        <w:t>está</w:t>
      </w:r>
      <w:r w:rsidR="00B45C9D" w:rsidRPr="008A4C17">
        <w:rPr>
          <w:sz w:val="24"/>
        </w:rPr>
        <w:t xml:space="preserve"> accediendo es el mismo perfil que se encuentra activo, </w:t>
      </w:r>
      <w:r w:rsidRPr="008A4C17">
        <w:rPr>
          <w:sz w:val="24"/>
        </w:rPr>
        <w:t>puedes acceder a la vista modificar</w:t>
      </w:r>
      <w:r w:rsidR="00B45C9D" w:rsidRPr="008A4C17">
        <w:rPr>
          <w:sz w:val="24"/>
        </w:rPr>
        <w:t xml:space="preserve"> </w:t>
      </w:r>
      <w:r w:rsidRPr="008A4C17">
        <w:rPr>
          <w:sz w:val="24"/>
        </w:rPr>
        <w:t>perfil</w:t>
      </w:r>
      <w:r w:rsidR="00CC1C8D" w:rsidRPr="008A4C17">
        <w:rPr>
          <w:sz w:val="24"/>
        </w:rPr>
        <w:t xml:space="preserve"> o eliminar tu perfil</w:t>
      </w:r>
      <w:r w:rsidRPr="008A4C17">
        <w:rPr>
          <w:sz w:val="24"/>
        </w:rPr>
        <w:t>. Si nos damos cuenta en la Figura 28, solo se modifican dos atributos de un perfil, su nombre y su ubicación ya que la imagen se puede modificar dentro de la vista detalles</w:t>
      </w:r>
      <w:r w:rsidR="00B45C9D" w:rsidRPr="008A4C17">
        <w:rPr>
          <w:sz w:val="24"/>
        </w:rPr>
        <w:t xml:space="preserve"> de un perfil</w:t>
      </w:r>
      <w:r w:rsidRPr="008A4C17">
        <w:rPr>
          <w:sz w:val="24"/>
        </w:rPr>
        <w:t xml:space="preserve">. </w:t>
      </w:r>
      <w:r w:rsidR="00DD3513">
        <w:rPr>
          <w:sz w:val="24"/>
        </w:rPr>
        <w:t xml:space="preserve">La modificación </w:t>
      </w:r>
      <w:r w:rsidR="002A23F8">
        <w:rPr>
          <w:sz w:val="24"/>
        </w:rPr>
        <w:t>perfil</w:t>
      </w:r>
      <w:r w:rsidR="00DD3513">
        <w:rPr>
          <w:sz w:val="24"/>
        </w:rPr>
        <w:t xml:space="preserve"> se encuentra en el Apéndice C.13.</w:t>
      </w:r>
    </w:p>
    <w:p w14:paraId="13845150" w14:textId="298AA953" w:rsidR="00CC1C8D" w:rsidRPr="008A4C17" w:rsidRDefault="00CC1C8D" w:rsidP="00480FD3">
      <w:pPr>
        <w:ind w:firstLine="708"/>
        <w:jc w:val="both"/>
        <w:rPr>
          <w:noProof/>
          <w:sz w:val="24"/>
        </w:rPr>
      </w:pPr>
      <w:r w:rsidRPr="008A4C17">
        <w:rPr>
          <w:noProof/>
          <w:sz w:val="24"/>
        </w:rPr>
        <w:t>Para la modifiacion de una ubicación se utiliza el</w:t>
      </w:r>
      <w:r w:rsidR="00B45C9D" w:rsidRPr="008A4C17">
        <w:rPr>
          <w:noProof/>
          <w:sz w:val="24"/>
        </w:rPr>
        <w:t xml:space="preserve"> mismo JavaScript que se explicó en la secció</w:t>
      </w:r>
      <w:r w:rsidRPr="008A4C17">
        <w:rPr>
          <w:noProof/>
          <w:sz w:val="24"/>
        </w:rPr>
        <w:t>n</w:t>
      </w:r>
      <w:r w:rsidR="00B45C9D" w:rsidRPr="008A4C17">
        <w:rPr>
          <w:noProof/>
          <w:sz w:val="24"/>
        </w:rPr>
        <w:t xml:space="preserve"> 3.3.16</w:t>
      </w:r>
      <w:r w:rsidRPr="008A4C17">
        <w:rPr>
          <w:noProof/>
          <w:sz w:val="24"/>
        </w:rPr>
        <w:t>.</w:t>
      </w:r>
    </w:p>
    <w:p w14:paraId="77C15A55" w14:textId="77777777" w:rsidR="003A5FD4" w:rsidRDefault="003A5FD4" w:rsidP="00480FD3">
      <w:pPr>
        <w:ind w:firstLine="708"/>
        <w:jc w:val="both"/>
        <w:rPr>
          <w:noProof/>
        </w:rPr>
      </w:pPr>
    </w:p>
    <w:p w14:paraId="452BD926" w14:textId="77777777" w:rsidR="00CC1C8D" w:rsidRDefault="00CC1C8D" w:rsidP="00CC1C8D">
      <w:pPr>
        <w:keepNext/>
        <w:ind w:firstLine="708"/>
        <w:jc w:val="both"/>
      </w:pPr>
      <w:r>
        <w:rPr>
          <w:noProof/>
          <w:lang w:eastAsia="es-MX"/>
        </w:rPr>
        <w:drawing>
          <wp:inline distT="0" distB="0" distL="0" distR="0" wp14:anchorId="235E1650" wp14:editId="0B9E769F">
            <wp:extent cx="4754617" cy="2686050"/>
            <wp:effectExtent l="0" t="0" r="825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6517" t="14868" r="8757"/>
                    <a:stretch/>
                  </pic:blipFill>
                  <pic:spPr bwMode="auto">
                    <a:xfrm>
                      <a:off x="0" y="0"/>
                      <a:ext cx="4754861" cy="2686188"/>
                    </a:xfrm>
                    <a:prstGeom prst="rect">
                      <a:avLst/>
                    </a:prstGeom>
                    <a:ln>
                      <a:noFill/>
                    </a:ln>
                    <a:extLst>
                      <a:ext uri="{53640926-AAD7-44D8-BBD7-CCE9431645EC}">
                        <a14:shadowObscured xmlns:a14="http://schemas.microsoft.com/office/drawing/2010/main"/>
                      </a:ext>
                    </a:extLst>
                  </pic:spPr>
                </pic:pic>
              </a:graphicData>
            </a:graphic>
          </wp:inline>
        </w:drawing>
      </w:r>
    </w:p>
    <w:p w14:paraId="6E4075AD" w14:textId="44BD0D5E" w:rsidR="00CC1C8D" w:rsidRDefault="00CC1C8D" w:rsidP="00CC1C8D">
      <w:pPr>
        <w:pStyle w:val="Descripcin"/>
        <w:jc w:val="center"/>
      </w:pPr>
      <w:r>
        <w:t xml:space="preserve">Figura </w:t>
      </w:r>
      <w:fldSimple w:instr=" SEQ Figura \* ARABIC ">
        <w:r w:rsidR="0010699F">
          <w:rPr>
            <w:noProof/>
          </w:rPr>
          <w:t>29</w:t>
        </w:r>
      </w:fldSimple>
      <w:ins w:id="825" w:author="Profesor" w:date="2017-07-19T17:01:00Z">
        <w:r w:rsidR="004174BD">
          <w:t>.</w:t>
        </w:r>
      </w:ins>
      <w:r>
        <w:t xml:space="preserve"> Vista detalles perfil con modal eliminar cuenta activado.</w:t>
      </w:r>
    </w:p>
    <w:p w14:paraId="29BC716C" w14:textId="77777777" w:rsidR="003A5FD4" w:rsidRPr="008A4C17" w:rsidRDefault="003A5FD4" w:rsidP="00986056">
      <w:pPr>
        <w:ind w:firstLine="708"/>
        <w:jc w:val="both"/>
        <w:rPr>
          <w:sz w:val="24"/>
        </w:rPr>
      </w:pPr>
    </w:p>
    <w:p w14:paraId="4042CD4C" w14:textId="14E50EF5" w:rsidR="00480FD3" w:rsidRPr="008A4C17" w:rsidRDefault="00CC1C8D" w:rsidP="00986056">
      <w:pPr>
        <w:ind w:firstLine="708"/>
        <w:jc w:val="both"/>
        <w:rPr>
          <w:sz w:val="24"/>
        </w:rPr>
      </w:pPr>
      <w:r w:rsidRPr="008A4C17">
        <w:rPr>
          <w:sz w:val="24"/>
        </w:rPr>
        <w:t xml:space="preserve">Si se da clic en el botón eliminar, desplegara un modal que pregunta si </w:t>
      </w:r>
      <w:r w:rsidR="002A23F8" w:rsidRPr="008A4C17">
        <w:rPr>
          <w:sz w:val="24"/>
        </w:rPr>
        <w:t>estás</w:t>
      </w:r>
      <w:r w:rsidRPr="008A4C17">
        <w:rPr>
          <w:sz w:val="24"/>
        </w:rPr>
        <w:t xml:space="preserve"> seguro de eliminar tu cuenta como </w:t>
      </w:r>
      <w:r w:rsidR="00865297" w:rsidRPr="008A4C17">
        <w:rPr>
          <w:sz w:val="24"/>
        </w:rPr>
        <w:t xml:space="preserve">se muestra </w:t>
      </w:r>
      <w:r w:rsidRPr="008A4C17">
        <w:rPr>
          <w:sz w:val="24"/>
        </w:rPr>
        <w:t>en la Figura 29. Al dar clic en eliminar dentro del modal ejecutas un método Post dentro de la clase controladora de cuenta y este elimina de la base de datos la cuenta y todo lo relacionado a esta.</w:t>
      </w:r>
    </w:p>
    <w:p w14:paraId="01DB3E63" w14:textId="7F760209" w:rsidR="007769A3" w:rsidRDefault="004F76B6" w:rsidP="007769A3">
      <w:pPr>
        <w:pStyle w:val="Subttulo"/>
        <w:ind w:left="708" w:hanging="708"/>
        <w:rPr>
          <w:sz w:val="36"/>
        </w:rPr>
      </w:pPr>
      <w:r>
        <w:rPr>
          <w:b/>
          <w:sz w:val="36"/>
        </w:rPr>
        <w:t>3.</w:t>
      </w:r>
      <w:r w:rsidR="007769A3">
        <w:rPr>
          <w:b/>
          <w:sz w:val="36"/>
        </w:rPr>
        <w:t>4</w:t>
      </w:r>
      <w:r w:rsidR="007769A3" w:rsidRPr="00025C3C">
        <w:rPr>
          <w:sz w:val="36"/>
        </w:rPr>
        <w:t xml:space="preserve"> </w:t>
      </w:r>
      <w:r w:rsidR="007769A3">
        <w:rPr>
          <w:sz w:val="36"/>
        </w:rPr>
        <w:t xml:space="preserve">Gestión de un reporte </w:t>
      </w:r>
    </w:p>
    <w:p w14:paraId="135BFCC0" w14:textId="77777777" w:rsidR="00865297" w:rsidRPr="00865297" w:rsidRDefault="00865297" w:rsidP="00865297"/>
    <w:p w14:paraId="07F69A79" w14:textId="4DB92D36" w:rsidR="00865297" w:rsidRDefault="00865297" w:rsidP="00865297">
      <w:pPr>
        <w:pStyle w:val="Ttulo1"/>
        <w:numPr>
          <w:ilvl w:val="2"/>
          <w:numId w:val="27"/>
        </w:numPr>
        <w:rPr>
          <w:lang w:val="en-US"/>
        </w:rPr>
      </w:pPr>
      <w:r>
        <w:rPr>
          <w:lang w:val="en-US"/>
        </w:rPr>
        <w:t>Controlador de reporte (ReporteController)</w:t>
      </w:r>
    </w:p>
    <w:p w14:paraId="6089A82A" w14:textId="351A49B1" w:rsidR="00865297" w:rsidRDefault="00865297" w:rsidP="00865297">
      <w:pPr>
        <w:ind w:left="708"/>
      </w:pPr>
    </w:p>
    <w:p w14:paraId="4C89E271" w14:textId="493F260E" w:rsidR="00865297" w:rsidRDefault="00865297" w:rsidP="003E083F">
      <w:pPr>
        <w:ind w:firstLine="708"/>
        <w:jc w:val="both"/>
        <w:rPr>
          <w:sz w:val="24"/>
        </w:rPr>
      </w:pPr>
      <w:r>
        <w:rPr>
          <w:sz w:val="24"/>
        </w:rPr>
        <w:t>Clase controladora de un reporte, como cualquier otra clase controladora maneja métodos Get y Post. Las vistas que contiene este controlador son: Detalles de un reporte, nuevo reporte, modificar reporte.</w:t>
      </w:r>
    </w:p>
    <w:p w14:paraId="2C35CE5A" w14:textId="434B1581" w:rsidR="003E083F" w:rsidRDefault="00865297" w:rsidP="003E083F">
      <w:pPr>
        <w:jc w:val="both"/>
        <w:rPr>
          <w:sz w:val="24"/>
        </w:rPr>
      </w:pPr>
      <w:r>
        <w:rPr>
          <w:sz w:val="24"/>
        </w:rPr>
        <w:tab/>
        <w:t xml:space="preserve">Dentro de detalles de un reporte, si eres </w:t>
      </w:r>
      <w:r w:rsidR="003E083F">
        <w:rPr>
          <w:sz w:val="24"/>
        </w:rPr>
        <w:t>el perfil que realizó la publicación del reporte te permitirá realizar la ejecución de métodos Post como eliminar reporte o acceder a la vista modificar reporte</w:t>
      </w:r>
      <w:r w:rsidR="005B07D1">
        <w:rPr>
          <w:sz w:val="24"/>
        </w:rPr>
        <w:t xml:space="preserve"> pasando como modelo de la vista el reporte que se desea modificar</w:t>
      </w:r>
      <w:r w:rsidR="003E083F">
        <w:rPr>
          <w:sz w:val="24"/>
        </w:rPr>
        <w:t xml:space="preserve"> y realizar la modificación con el método Post correspondiente.</w:t>
      </w:r>
    </w:p>
    <w:p w14:paraId="3284C883" w14:textId="3468DB20" w:rsidR="005B07D1" w:rsidRDefault="005B07D1" w:rsidP="003E083F">
      <w:pPr>
        <w:jc w:val="both"/>
        <w:rPr>
          <w:sz w:val="24"/>
        </w:rPr>
      </w:pPr>
      <w:r>
        <w:rPr>
          <w:sz w:val="24"/>
        </w:rPr>
        <w:tab/>
        <w:t xml:space="preserve">Para la creación de un reporte no se utiliza modelo debido a que no se tiene un </w:t>
      </w:r>
      <w:r w:rsidR="002A23F8">
        <w:rPr>
          <w:sz w:val="24"/>
        </w:rPr>
        <w:t>esqueleto</w:t>
      </w:r>
      <w:r>
        <w:rPr>
          <w:sz w:val="24"/>
        </w:rPr>
        <w:t xml:space="preserve"> del cual obtener datos para visualiza</w:t>
      </w:r>
      <w:r w:rsidR="00464D62">
        <w:rPr>
          <w:sz w:val="24"/>
        </w:rPr>
        <w:t xml:space="preserve">rlos en la vista crear reporte. Como bien lo </w:t>
      </w:r>
      <w:r w:rsidR="00464D62">
        <w:rPr>
          <w:sz w:val="24"/>
        </w:rPr>
        <w:lastRenderedPageBreak/>
        <w:t xml:space="preserve">dice es crear un reporte, por lo tanto, todos los campos se encontrarán </w:t>
      </w:r>
      <w:r w:rsidR="002A23F8">
        <w:rPr>
          <w:sz w:val="24"/>
        </w:rPr>
        <w:t>vacíos</w:t>
      </w:r>
      <w:r w:rsidR="00464D62">
        <w:rPr>
          <w:sz w:val="24"/>
        </w:rPr>
        <w:t xml:space="preserve">. En el </w:t>
      </w:r>
      <w:r w:rsidR="002A23F8">
        <w:rPr>
          <w:sz w:val="24"/>
        </w:rPr>
        <w:t>Apéndice</w:t>
      </w:r>
      <w:r w:rsidR="00464D62">
        <w:rPr>
          <w:sz w:val="24"/>
        </w:rPr>
        <w:t xml:space="preserve"> D.1.</w:t>
      </w:r>
    </w:p>
    <w:p w14:paraId="028DC92A" w14:textId="77777777" w:rsidR="003E083F" w:rsidRPr="003E083F" w:rsidRDefault="003E083F" w:rsidP="003E083F">
      <w:pPr>
        <w:jc w:val="both"/>
        <w:rPr>
          <w:sz w:val="24"/>
        </w:rPr>
      </w:pPr>
    </w:p>
    <w:p w14:paraId="2DF1949B" w14:textId="19B38EBF" w:rsidR="00F25681" w:rsidRDefault="00F25681" w:rsidP="00F25681">
      <w:pPr>
        <w:pStyle w:val="Ttulo1"/>
        <w:numPr>
          <w:ilvl w:val="2"/>
          <w:numId w:val="27"/>
        </w:numPr>
        <w:rPr>
          <w:lang w:val="en-US"/>
        </w:rPr>
      </w:pPr>
      <w:r>
        <w:rPr>
          <w:lang w:val="en-US"/>
        </w:rPr>
        <w:t>Enum</w:t>
      </w:r>
    </w:p>
    <w:p w14:paraId="187806E9" w14:textId="2407C257" w:rsidR="00464D62" w:rsidRDefault="00464D62" w:rsidP="00464D62">
      <w:pPr>
        <w:rPr>
          <w:lang w:val="en-US"/>
        </w:rPr>
      </w:pPr>
    </w:p>
    <w:p w14:paraId="58B74877" w14:textId="00CB7137" w:rsidR="00464D62" w:rsidRPr="008A4C17" w:rsidRDefault="00464D62" w:rsidP="00464D62">
      <w:pPr>
        <w:ind w:firstLine="708"/>
        <w:rPr>
          <w:sz w:val="24"/>
        </w:rPr>
      </w:pPr>
      <w:r w:rsidRPr="008A4C17">
        <w:rPr>
          <w:sz w:val="24"/>
        </w:rPr>
        <w:t>Esta clase consta de ser un servicio para nuestra aplicación. Nos ayuda en el manejo del enum TipoIncidente ya que este es utilizado en listas desplegables dentro de vistas como crear reporte o modificar reporte.</w:t>
      </w:r>
    </w:p>
    <w:p w14:paraId="17C2F385" w14:textId="7F95705E" w:rsidR="00464D62" w:rsidRPr="008A4C17" w:rsidRDefault="00464D62" w:rsidP="00464D62">
      <w:pPr>
        <w:ind w:firstLine="708"/>
        <w:rPr>
          <w:sz w:val="24"/>
        </w:rPr>
      </w:pPr>
      <w:r w:rsidRPr="008A4C17">
        <w:rPr>
          <w:sz w:val="24"/>
        </w:rPr>
        <w:t xml:space="preserve">Las listas desplegables que se utilizaron dentro de la aplicación despliegan el nombre de cada uno de los enumeradores del </w:t>
      </w:r>
      <w:r w:rsidR="002A23F8">
        <w:rPr>
          <w:sz w:val="24"/>
        </w:rPr>
        <w:t>enum</w:t>
      </w:r>
      <w:r w:rsidRPr="008A4C17">
        <w:rPr>
          <w:sz w:val="24"/>
        </w:rPr>
        <w:t xml:space="preserve"> TipoIncidente, para conseguir que esto suceda fue necesario el servicio de esta clase. De igual modo se </w:t>
      </w:r>
      <w:r w:rsidR="002A23F8" w:rsidRPr="008A4C17">
        <w:rPr>
          <w:sz w:val="24"/>
        </w:rPr>
        <w:t>ocupó</w:t>
      </w:r>
      <w:r w:rsidRPr="008A4C17">
        <w:rPr>
          <w:sz w:val="24"/>
        </w:rPr>
        <w:t xml:space="preserve"> para las vistas en donde se arrojan los resultados, para indicar </w:t>
      </w:r>
      <w:r w:rsidR="002A23F8" w:rsidRPr="008A4C17">
        <w:rPr>
          <w:sz w:val="24"/>
        </w:rPr>
        <w:t>cuál</w:t>
      </w:r>
      <w:r w:rsidRPr="008A4C17">
        <w:rPr>
          <w:sz w:val="24"/>
        </w:rPr>
        <w:t xml:space="preserve"> fue el enumerador ocupado para realizar la búsqueda y no muestra el enumerador como tal, sino, el nombre que se le dio al enumerador.</w:t>
      </w:r>
    </w:p>
    <w:p w14:paraId="69638302" w14:textId="3802C238" w:rsidR="00464D62" w:rsidRPr="008A4C17" w:rsidRDefault="00464D62" w:rsidP="00464D62">
      <w:pPr>
        <w:ind w:firstLine="708"/>
        <w:rPr>
          <w:sz w:val="24"/>
        </w:rPr>
      </w:pPr>
      <w:r w:rsidRPr="008A4C17">
        <w:rPr>
          <w:sz w:val="24"/>
        </w:rPr>
        <w:t xml:space="preserve">Esta clase consta de varios </w:t>
      </w:r>
      <w:r w:rsidR="005511DD" w:rsidRPr="008A4C17">
        <w:rPr>
          <w:sz w:val="24"/>
        </w:rPr>
        <w:t>métodos,</w:t>
      </w:r>
      <w:r w:rsidRPr="008A4C17">
        <w:rPr>
          <w:sz w:val="24"/>
        </w:rPr>
        <w:t xml:space="preserve"> pero los </w:t>
      </w:r>
      <w:r w:rsidR="002A23F8" w:rsidRPr="008A4C17">
        <w:rPr>
          <w:sz w:val="24"/>
        </w:rPr>
        <w:t>más</w:t>
      </w:r>
      <w:r w:rsidRPr="008A4C17">
        <w:rPr>
          <w:sz w:val="24"/>
        </w:rPr>
        <w:t xml:space="preserve"> importantes son:</w:t>
      </w:r>
    </w:p>
    <w:p w14:paraId="6D9D0338" w14:textId="6922AF0E" w:rsidR="00464D62" w:rsidRPr="008A4C17" w:rsidRDefault="00464D62" w:rsidP="00464D62">
      <w:pPr>
        <w:pStyle w:val="Prrafodelista"/>
        <w:numPr>
          <w:ilvl w:val="0"/>
          <w:numId w:val="26"/>
        </w:numPr>
        <w:rPr>
          <w:sz w:val="24"/>
        </w:rPr>
      </w:pPr>
      <w:r w:rsidRPr="008A4C17">
        <w:rPr>
          <w:sz w:val="24"/>
        </w:rPr>
        <w:t>Parse</w:t>
      </w:r>
      <w:r w:rsidR="005511DD" w:rsidRPr="008A4C17">
        <w:rPr>
          <w:sz w:val="24"/>
        </w:rPr>
        <w:t xml:space="preserve">, </w:t>
      </w:r>
      <w:r w:rsidRPr="008A4C17">
        <w:rPr>
          <w:sz w:val="24"/>
        </w:rPr>
        <w:t xml:space="preserve">recibe el nombre del enumerador y </w:t>
      </w:r>
      <w:r w:rsidR="005511DD" w:rsidRPr="008A4C17">
        <w:rPr>
          <w:sz w:val="24"/>
        </w:rPr>
        <w:t>retorna un objeto de TipoIncidente con el enumerador seleccionado.</w:t>
      </w:r>
    </w:p>
    <w:p w14:paraId="20B215C9" w14:textId="58551F96" w:rsidR="005511DD" w:rsidRPr="008A4C17" w:rsidRDefault="005511DD" w:rsidP="005511DD">
      <w:pPr>
        <w:pStyle w:val="Prrafodelista"/>
        <w:numPr>
          <w:ilvl w:val="0"/>
          <w:numId w:val="26"/>
        </w:numPr>
        <w:rPr>
          <w:sz w:val="24"/>
        </w:rPr>
      </w:pPr>
      <w:r w:rsidRPr="008A4C17">
        <w:rPr>
          <w:sz w:val="24"/>
        </w:rPr>
        <w:t>GetDisplayValue, recibe un enumerador de TipoIncidente y retorna el nombre de ese enumerador.</w:t>
      </w:r>
    </w:p>
    <w:p w14:paraId="54A9A830" w14:textId="2E0514F3" w:rsidR="005511DD" w:rsidRPr="008A4C17" w:rsidRDefault="005511DD" w:rsidP="005511DD">
      <w:pPr>
        <w:pStyle w:val="Prrafodelista"/>
        <w:numPr>
          <w:ilvl w:val="0"/>
          <w:numId w:val="26"/>
        </w:numPr>
        <w:rPr>
          <w:sz w:val="24"/>
        </w:rPr>
      </w:pPr>
      <w:r w:rsidRPr="008A4C17">
        <w:rPr>
          <w:sz w:val="24"/>
        </w:rPr>
        <w:t>GetNames, retorna una lista de tipo String con todos los nombres de los enumeradores del enum TipoIncidente.</w:t>
      </w:r>
    </w:p>
    <w:p w14:paraId="0F3F0701" w14:textId="42317353" w:rsidR="00F25681" w:rsidRDefault="002A23F8" w:rsidP="00B05666">
      <w:pPr>
        <w:pStyle w:val="Ttulo1"/>
        <w:numPr>
          <w:ilvl w:val="2"/>
          <w:numId w:val="27"/>
        </w:numPr>
      </w:pPr>
      <w:r>
        <w:t>Visualización</w:t>
      </w:r>
      <w:r w:rsidR="00F25681">
        <w:t xml:space="preserve"> de reportes en un mapa (JavaScript)</w:t>
      </w:r>
    </w:p>
    <w:p w14:paraId="6B03B5A2" w14:textId="77777777" w:rsidR="00F96B3E" w:rsidRDefault="00F96B3E" w:rsidP="00F96B3E">
      <w:pPr>
        <w:rPr>
          <w:noProof/>
        </w:rPr>
      </w:pPr>
    </w:p>
    <w:p w14:paraId="59CE2BF8" w14:textId="77777777" w:rsidR="00F96B3E" w:rsidRDefault="00F96B3E" w:rsidP="00F96B3E">
      <w:pPr>
        <w:keepNext/>
        <w:jc w:val="center"/>
      </w:pPr>
      <w:r>
        <w:rPr>
          <w:noProof/>
          <w:lang w:eastAsia="es-MX"/>
        </w:rPr>
        <w:drawing>
          <wp:inline distT="0" distB="0" distL="0" distR="0" wp14:anchorId="57FF034C" wp14:editId="5E1E0CDA">
            <wp:extent cx="4627660" cy="1463040"/>
            <wp:effectExtent l="0" t="0" r="1905"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8218" t="50651" r="9317" b="2977"/>
                    <a:stretch/>
                  </pic:blipFill>
                  <pic:spPr bwMode="auto">
                    <a:xfrm>
                      <a:off x="0" y="0"/>
                      <a:ext cx="4628081" cy="1463173"/>
                    </a:xfrm>
                    <a:prstGeom prst="rect">
                      <a:avLst/>
                    </a:prstGeom>
                    <a:ln>
                      <a:noFill/>
                    </a:ln>
                    <a:extLst>
                      <a:ext uri="{53640926-AAD7-44D8-BBD7-CCE9431645EC}">
                        <a14:shadowObscured xmlns:a14="http://schemas.microsoft.com/office/drawing/2010/main"/>
                      </a:ext>
                    </a:extLst>
                  </pic:spPr>
                </pic:pic>
              </a:graphicData>
            </a:graphic>
          </wp:inline>
        </w:drawing>
      </w:r>
    </w:p>
    <w:p w14:paraId="166A6CBB" w14:textId="23B698A8" w:rsidR="00F96B3E" w:rsidRDefault="00F96B3E" w:rsidP="00F96B3E">
      <w:pPr>
        <w:pStyle w:val="Descripcin"/>
        <w:jc w:val="center"/>
      </w:pPr>
      <w:r>
        <w:t xml:space="preserve">Figura </w:t>
      </w:r>
      <w:fldSimple w:instr=" SEQ Figura \* ARABIC ">
        <w:r w:rsidR="0010699F">
          <w:rPr>
            <w:noProof/>
          </w:rPr>
          <w:t>30</w:t>
        </w:r>
      </w:fldSimple>
      <w:ins w:id="826" w:author="Profesor" w:date="2017-07-19T17:01:00Z">
        <w:r w:rsidR="004174BD">
          <w:t>.</w:t>
        </w:r>
      </w:ins>
      <w:r>
        <w:t xml:space="preserve"> Mapa con reportes geolocalizados en un mapa.</w:t>
      </w:r>
    </w:p>
    <w:p w14:paraId="569D5917" w14:textId="353BE1F2" w:rsidR="005511DD" w:rsidRDefault="005511DD" w:rsidP="005511DD">
      <w:pPr>
        <w:jc w:val="both"/>
        <w:rPr>
          <w:sz w:val="24"/>
        </w:rPr>
      </w:pPr>
      <w:r>
        <w:tab/>
      </w:r>
      <w:r>
        <w:rPr>
          <w:sz w:val="24"/>
        </w:rPr>
        <w:t>Este JavaScript realiza el manejo del mapa en vistas como mis reportes o resultados de un</w:t>
      </w:r>
      <w:r w:rsidR="007F2DA7">
        <w:rPr>
          <w:sz w:val="24"/>
        </w:rPr>
        <w:t>a</w:t>
      </w:r>
      <w:r>
        <w:rPr>
          <w:sz w:val="24"/>
        </w:rPr>
        <w:t xml:space="preserve"> búsqueda ya sea una búsqueda general o avanzada.</w:t>
      </w:r>
      <w:r w:rsidR="007F2DA7">
        <w:rPr>
          <w:sz w:val="24"/>
        </w:rPr>
        <w:t xml:space="preserve"> Su objetivo es geolocalizar la ubicación del dispositivo que </w:t>
      </w:r>
      <w:r w:rsidR="002A23F8">
        <w:rPr>
          <w:sz w:val="24"/>
        </w:rPr>
        <w:t>está</w:t>
      </w:r>
      <w:r w:rsidR="007F2DA7">
        <w:rPr>
          <w:sz w:val="24"/>
        </w:rPr>
        <w:t xml:space="preserve"> usando nuestra aplicación y pintar marcadores de </w:t>
      </w:r>
      <w:r w:rsidR="007F2DA7">
        <w:rPr>
          <w:sz w:val="24"/>
        </w:rPr>
        <w:lastRenderedPageBreak/>
        <w:t>diferentes colores y leyendas dependiendo del tipo de delito que se desee presentar en el mapa.</w:t>
      </w:r>
    </w:p>
    <w:p w14:paraId="4FB47D50" w14:textId="18A7E2D3" w:rsidR="007F2DA7" w:rsidRDefault="007F2DA7" w:rsidP="005511DD">
      <w:pPr>
        <w:jc w:val="both"/>
        <w:rPr>
          <w:sz w:val="24"/>
        </w:rPr>
      </w:pPr>
      <w:r>
        <w:rPr>
          <w:sz w:val="24"/>
        </w:rPr>
        <w:tab/>
        <w:t xml:space="preserve">Para saber en que posición se tiene que colocar el marcador se lee de la vista cajas de texto escondidas </w:t>
      </w:r>
      <w:r w:rsidR="000B563D">
        <w:rPr>
          <w:sz w:val="24"/>
        </w:rPr>
        <w:t xml:space="preserve">que contienen latitud, longitud y tipo de incidente y simplemente con un switch dependiendo del tipo de </w:t>
      </w:r>
      <w:r w:rsidR="002A23F8">
        <w:rPr>
          <w:sz w:val="24"/>
        </w:rPr>
        <w:t>incidente</w:t>
      </w:r>
      <w:r w:rsidR="000B563D">
        <w:rPr>
          <w:sz w:val="24"/>
        </w:rPr>
        <w:t xml:space="preserve"> se sabe de que color tiene que ser el marcador, en que posición debe estar y que es lo que debe decir la leyenda de ese marcador.</w:t>
      </w:r>
    </w:p>
    <w:p w14:paraId="00AE7F3C" w14:textId="4DF914EE" w:rsidR="000B563D" w:rsidRDefault="000B563D" w:rsidP="005511DD">
      <w:pPr>
        <w:jc w:val="both"/>
        <w:rPr>
          <w:sz w:val="24"/>
        </w:rPr>
      </w:pPr>
      <w:r>
        <w:rPr>
          <w:sz w:val="24"/>
        </w:rPr>
        <w:tab/>
        <w:t xml:space="preserve">Para realizar que los marcadores tuvieran un icono dentro, un color especifico y una leyenda debajo </w:t>
      </w:r>
      <w:r w:rsidR="002A23F8">
        <w:rPr>
          <w:sz w:val="24"/>
        </w:rPr>
        <w:t>del</w:t>
      </w:r>
      <w:r>
        <w:rPr>
          <w:sz w:val="24"/>
        </w:rPr>
        <w:t xml:space="preserve"> como los de la Figura 30, se utilizó un plugin de Leaflet, este plugin consigue hacer que los marcadores sean de colores y con un icono de </w:t>
      </w:r>
      <w:r w:rsidRPr="002A23F8">
        <w:rPr>
          <w:i/>
          <w:sz w:val="24"/>
        </w:rPr>
        <w:t>Awesome Font</w:t>
      </w:r>
      <w:r>
        <w:rPr>
          <w:sz w:val="24"/>
        </w:rPr>
        <w:t xml:space="preserve">, se puede encontrar como </w:t>
      </w:r>
      <w:r>
        <w:rPr>
          <w:i/>
          <w:sz w:val="24"/>
        </w:rPr>
        <w:t xml:space="preserve">Leaflet AwesomeMarkers, </w:t>
      </w:r>
      <w:r>
        <w:rPr>
          <w:sz w:val="24"/>
        </w:rPr>
        <w:t>y es de código abierto. Para las leyendas que aparecen debajo de los marcadores únicamente se utilizó el JavaScript de Leaflet que nos proporciona este tipo de funcionalidades.</w:t>
      </w:r>
    </w:p>
    <w:p w14:paraId="263F34AB" w14:textId="4F6FC0E1" w:rsidR="000B563D" w:rsidRDefault="000B563D" w:rsidP="005511DD">
      <w:pPr>
        <w:jc w:val="both"/>
        <w:rPr>
          <w:sz w:val="24"/>
        </w:rPr>
      </w:pPr>
      <w:r>
        <w:rPr>
          <w:sz w:val="24"/>
        </w:rPr>
        <w:tab/>
        <w:t>El JavaScript utilizado para estas funcionalidades en el mapa se encuentra en el Apéndice D.3.</w:t>
      </w:r>
    </w:p>
    <w:p w14:paraId="0D476177" w14:textId="77777777" w:rsidR="007C6E0A" w:rsidRDefault="007C6E0A" w:rsidP="005511DD">
      <w:pPr>
        <w:jc w:val="both"/>
        <w:rPr>
          <w:sz w:val="24"/>
        </w:rPr>
      </w:pPr>
    </w:p>
    <w:p w14:paraId="567C4509" w14:textId="44B74870" w:rsidR="00F25681" w:rsidRDefault="00F25681" w:rsidP="00F25681">
      <w:pPr>
        <w:pStyle w:val="Ttulo1"/>
        <w:numPr>
          <w:ilvl w:val="2"/>
          <w:numId w:val="27"/>
        </w:numPr>
        <w:rPr>
          <w:lang w:val="en-US"/>
        </w:rPr>
      </w:pPr>
      <w:r>
        <w:rPr>
          <w:lang w:val="en-US"/>
        </w:rPr>
        <w:t>Crear reporte</w:t>
      </w:r>
    </w:p>
    <w:p w14:paraId="2F76A06C" w14:textId="4DDF5F9F" w:rsidR="00F96B3E" w:rsidRDefault="00F96B3E" w:rsidP="002660A9">
      <w:pPr>
        <w:ind w:left="708"/>
        <w:rPr>
          <w:noProof/>
        </w:rPr>
      </w:pPr>
    </w:p>
    <w:p w14:paraId="0D644309" w14:textId="655ABB09" w:rsidR="002660A9" w:rsidRPr="002660A9" w:rsidRDefault="002660A9" w:rsidP="008A4C17">
      <w:pPr>
        <w:jc w:val="both"/>
        <w:rPr>
          <w:noProof/>
          <w:sz w:val="24"/>
        </w:rPr>
      </w:pPr>
      <w:r>
        <w:rPr>
          <w:noProof/>
          <w:sz w:val="24"/>
        </w:rPr>
        <w:t>La implementación de esta vista consistió en el uso de datepicker el cual despliega un calendario como el de la Figura 3, una lista desplegable de tipos de incidentes delictivos (Figura 32) y un mapa para realizar el registro de la ubicación del incidente.</w:t>
      </w:r>
      <w:r w:rsidR="008A4C17">
        <w:rPr>
          <w:noProof/>
          <w:sz w:val="24"/>
        </w:rPr>
        <w:t xml:space="preserve"> La implementacion de esta vista se encuentra en el Apéndice D.4.</w:t>
      </w:r>
    </w:p>
    <w:p w14:paraId="1EF3B1DB" w14:textId="7053DCE5" w:rsidR="002660A9" w:rsidRDefault="002660A9" w:rsidP="002660A9">
      <w:pPr>
        <w:ind w:left="720"/>
        <w:rPr>
          <w:noProof/>
        </w:rPr>
      </w:pPr>
    </w:p>
    <w:p w14:paraId="1DD6D805" w14:textId="77777777" w:rsidR="00F96B3E" w:rsidRDefault="00F96B3E" w:rsidP="00F96B3E">
      <w:pPr>
        <w:keepNext/>
        <w:jc w:val="center"/>
      </w:pPr>
      <w:r>
        <w:rPr>
          <w:noProof/>
          <w:lang w:eastAsia="es-MX"/>
        </w:rPr>
        <w:drawing>
          <wp:inline distT="0" distB="0" distL="0" distR="0" wp14:anchorId="67E75C17" wp14:editId="1A73523F">
            <wp:extent cx="4825431" cy="1844261"/>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377" t="13359" r="7624" b="28181"/>
                    <a:stretch/>
                  </pic:blipFill>
                  <pic:spPr bwMode="auto">
                    <a:xfrm>
                      <a:off x="0" y="0"/>
                      <a:ext cx="4826372" cy="1844621"/>
                    </a:xfrm>
                    <a:prstGeom prst="rect">
                      <a:avLst/>
                    </a:prstGeom>
                    <a:ln>
                      <a:noFill/>
                    </a:ln>
                    <a:extLst>
                      <a:ext uri="{53640926-AAD7-44D8-BBD7-CCE9431645EC}">
                        <a14:shadowObscured xmlns:a14="http://schemas.microsoft.com/office/drawing/2010/main"/>
                      </a:ext>
                    </a:extLst>
                  </pic:spPr>
                </pic:pic>
              </a:graphicData>
            </a:graphic>
          </wp:inline>
        </w:drawing>
      </w:r>
    </w:p>
    <w:p w14:paraId="4662CAAD" w14:textId="2F0B1FC7" w:rsidR="00F96B3E" w:rsidRDefault="00F96B3E" w:rsidP="00F96B3E">
      <w:pPr>
        <w:pStyle w:val="Descripcin"/>
        <w:jc w:val="center"/>
      </w:pPr>
      <w:r>
        <w:t xml:space="preserve">Figura </w:t>
      </w:r>
      <w:fldSimple w:instr=" SEQ Figura \* ARABIC ">
        <w:r w:rsidR="0010699F">
          <w:rPr>
            <w:noProof/>
          </w:rPr>
          <w:t>31</w:t>
        </w:r>
      </w:fldSimple>
      <w:ins w:id="827" w:author="Profesor" w:date="2017-07-19T17:01:00Z">
        <w:r w:rsidR="004174BD">
          <w:t>.</w:t>
        </w:r>
      </w:ins>
      <w:r>
        <w:t xml:space="preserve"> Vista crear reporte, con calendario desplegado.</w:t>
      </w:r>
    </w:p>
    <w:p w14:paraId="6876ED66" w14:textId="77777777" w:rsidR="0084028C" w:rsidRPr="0084028C" w:rsidRDefault="0084028C" w:rsidP="0084028C"/>
    <w:p w14:paraId="2C9B3275" w14:textId="18A10648" w:rsidR="00F96B3E" w:rsidRPr="008A4C17" w:rsidRDefault="002660A9" w:rsidP="008A4C17">
      <w:pPr>
        <w:jc w:val="both"/>
        <w:rPr>
          <w:noProof/>
          <w:sz w:val="24"/>
        </w:rPr>
      </w:pPr>
      <w:r>
        <w:rPr>
          <w:noProof/>
        </w:rPr>
        <w:lastRenderedPageBreak/>
        <w:tab/>
      </w:r>
      <w:r w:rsidRPr="008A4C17">
        <w:rPr>
          <w:noProof/>
          <w:sz w:val="24"/>
        </w:rPr>
        <w:t>Datepicker es una librería de bootstrap que nos da la posibilidad de desplegar un calendario, seleccionar una fecha y esta fecha darle un formato y escribirla en algun lugar de nuestro Html.</w:t>
      </w:r>
    </w:p>
    <w:p w14:paraId="747AA569" w14:textId="527B7F7A" w:rsidR="002660A9" w:rsidRPr="008A4C17" w:rsidRDefault="002660A9" w:rsidP="008A4C17">
      <w:pPr>
        <w:ind w:firstLine="708"/>
        <w:jc w:val="both"/>
        <w:rPr>
          <w:noProof/>
          <w:sz w:val="24"/>
        </w:rPr>
      </w:pPr>
      <w:r w:rsidRPr="008A4C17">
        <w:rPr>
          <w:noProof/>
          <w:sz w:val="24"/>
        </w:rPr>
        <w:t>Para la implentación del calendario desplegale fue necesario agregar la siguiente linea de codigo:</w:t>
      </w:r>
    </w:p>
    <w:p w14:paraId="34021E3A" w14:textId="77777777" w:rsidR="002660A9" w:rsidRPr="0084028C" w:rsidRDefault="002660A9" w:rsidP="0084028C">
      <w:pPr>
        <w:pStyle w:val="Sinespaciado"/>
        <w:ind w:firstLine="708"/>
        <w:rPr>
          <w:rFonts w:asciiTheme="minorHAnsi" w:hAnsiTheme="minorHAnsi" w:cstheme="minorHAnsi"/>
          <w:noProof/>
          <w:sz w:val="20"/>
          <w:lang w:val="en-US"/>
        </w:rPr>
      </w:pPr>
      <w:r w:rsidRPr="0084028C">
        <w:rPr>
          <w:rFonts w:asciiTheme="minorHAnsi" w:hAnsiTheme="minorHAnsi" w:cstheme="minorHAnsi"/>
          <w:noProof/>
          <w:sz w:val="20"/>
          <w:lang w:val="en-US"/>
        </w:rPr>
        <w:t>$("#fecha").datepicker({</w:t>
      </w:r>
    </w:p>
    <w:p w14:paraId="04B20D20" w14:textId="353B0C39" w:rsidR="0084028C" w:rsidRPr="0084028C" w:rsidRDefault="002660A9" w:rsidP="0084028C">
      <w:pPr>
        <w:pStyle w:val="Sinespaciado"/>
        <w:rPr>
          <w:rFonts w:asciiTheme="minorHAnsi" w:hAnsiTheme="minorHAnsi" w:cstheme="minorHAnsi"/>
          <w:noProof/>
          <w:sz w:val="20"/>
          <w:lang w:val="en-US"/>
        </w:rPr>
      </w:pPr>
      <w:r w:rsidRPr="0084028C">
        <w:rPr>
          <w:rFonts w:asciiTheme="minorHAnsi" w:hAnsiTheme="minorHAnsi" w:cstheme="minorHAnsi"/>
          <w:noProof/>
          <w:sz w:val="20"/>
          <w:lang w:val="en-US"/>
        </w:rPr>
        <w:t xml:space="preserve">            </w:t>
      </w:r>
      <w:r w:rsidR="0084028C" w:rsidRPr="0084028C">
        <w:rPr>
          <w:rFonts w:asciiTheme="minorHAnsi" w:hAnsiTheme="minorHAnsi" w:cstheme="minorHAnsi"/>
          <w:noProof/>
          <w:sz w:val="20"/>
          <w:lang w:val="en-US"/>
        </w:rPr>
        <w:tab/>
      </w:r>
      <w:r w:rsidR="0084028C" w:rsidRPr="0084028C">
        <w:rPr>
          <w:rFonts w:asciiTheme="minorHAnsi" w:hAnsiTheme="minorHAnsi" w:cstheme="minorHAnsi"/>
          <w:noProof/>
          <w:sz w:val="20"/>
          <w:lang w:val="en-US"/>
        </w:rPr>
        <w:tab/>
      </w:r>
      <w:r w:rsidRPr="0084028C">
        <w:rPr>
          <w:rFonts w:asciiTheme="minorHAnsi" w:hAnsiTheme="minorHAnsi" w:cstheme="minorHAnsi"/>
          <w:noProof/>
          <w:sz w:val="20"/>
          <w:lang w:val="en-US"/>
        </w:rPr>
        <w:t>dateFormat: 'yy-mm-dd'</w:t>
      </w:r>
    </w:p>
    <w:p w14:paraId="37BD5738" w14:textId="05B21DA9" w:rsidR="0084028C" w:rsidRDefault="002660A9" w:rsidP="0084028C">
      <w:pPr>
        <w:pStyle w:val="Sinespaciado"/>
        <w:ind w:firstLine="708"/>
        <w:rPr>
          <w:rFonts w:asciiTheme="minorHAnsi" w:hAnsiTheme="minorHAnsi" w:cstheme="minorHAnsi"/>
          <w:noProof/>
          <w:sz w:val="20"/>
        </w:rPr>
      </w:pPr>
      <w:r w:rsidRPr="0084028C">
        <w:rPr>
          <w:rFonts w:asciiTheme="minorHAnsi" w:hAnsiTheme="minorHAnsi" w:cstheme="minorHAnsi"/>
          <w:noProof/>
          <w:sz w:val="20"/>
        </w:rPr>
        <w:t>});</w:t>
      </w:r>
    </w:p>
    <w:p w14:paraId="1D28A2C1" w14:textId="1991D991" w:rsidR="0084028C" w:rsidRDefault="0084028C" w:rsidP="0084028C">
      <w:pPr>
        <w:pStyle w:val="Sinespaciado"/>
        <w:ind w:firstLine="708"/>
        <w:rPr>
          <w:rFonts w:asciiTheme="minorHAnsi" w:hAnsiTheme="minorHAnsi" w:cstheme="minorHAnsi"/>
          <w:noProof/>
          <w:sz w:val="20"/>
        </w:rPr>
      </w:pPr>
    </w:p>
    <w:p w14:paraId="66E2C4C4" w14:textId="0F1A2801" w:rsidR="0084028C" w:rsidRDefault="0084028C" w:rsidP="008A4C17">
      <w:pPr>
        <w:jc w:val="both"/>
        <w:rPr>
          <w:noProof/>
          <w:sz w:val="24"/>
        </w:rPr>
      </w:pPr>
      <w:r>
        <w:rPr>
          <w:noProof/>
        </w:rPr>
        <w:tab/>
      </w:r>
      <w:r>
        <w:rPr>
          <w:noProof/>
          <w:sz w:val="24"/>
        </w:rPr>
        <w:t xml:space="preserve">Nuestra caja de texto donde incorporaremos el calendario tiene un Id = “fecha”, y con ayuda de JQuery cosneguimos hacer que este se despliegue y no solo eso sino que se le da un formato para su manejo. El formato fue requerido debido a que simplicaba las incersiones en la base de datos. </w:t>
      </w:r>
    </w:p>
    <w:p w14:paraId="2DD90C06" w14:textId="4BC53082" w:rsidR="00B05666" w:rsidRDefault="00F96B3E" w:rsidP="00B05666">
      <w:pPr>
        <w:keepNext/>
        <w:jc w:val="center"/>
      </w:pPr>
      <w:r>
        <w:rPr>
          <w:noProof/>
          <w:lang w:eastAsia="es-MX"/>
        </w:rPr>
        <w:drawing>
          <wp:inline distT="0" distB="0" distL="0" distR="0" wp14:anchorId="2D63CBE5" wp14:editId="1776A0F7">
            <wp:extent cx="4178808" cy="2233866"/>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7084" t="13608" r="8884" b="6494"/>
                    <a:stretch/>
                  </pic:blipFill>
                  <pic:spPr bwMode="auto">
                    <a:xfrm>
                      <a:off x="0" y="0"/>
                      <a:ext cx="4181557" cy="2235335"/>
                    </a:xfrm>
                    <a:prstGeom prst="rect">
                      <a:avLst/>
                    </a:prstGeom>
                    <a:ln>
                      <a:noFill/>
                    </a:ln>
                    <a:extLst>
                      <a:ext uri="{53640926-AAD7-44D8-BBD7-CCE9431645EC}">
                        <a14:shadowObscured xmlns:a14="http://schemas.microsoft.com/office/drawing/2010/main"/>
                      </a:ext>
                    </a:extLst>
                  </pic:spPr>
                </pic:pic>
              </a:graphicData>
            </a:graphic>
          </wp:inline>
        </w:drawing>
      </w:r>
    </w:p>
    <w:p w14:paraId="1A99F9F6" w14:textId="58CED85A" w:rsidR="00F96B3E" w:rsidRPr="00B05666" w:rsidRDefault="00B05666" w:rsidP="00B05666">
      <w:pPr>
        <w:pStyle w:val="Descripcin"/>
        <w:jc w:val="center"/>
      </w:pPr>
      <w:r>
        <w:t xml:space="preserve">Figura </w:t>
      </w:r>
      <w:fldSimple w:instr=" SEQ Figura \* ARABIC ">
        <w:r w:rsidR="0010699F">
          <w:rPr>
            <w:noProof/>
          </w:rPr>
          <w:t>32</w:t>
        </w:r>
      </w:fldSimple>
      <w:ins w:id="828" w:author="Profesor" w:date="2017-07-19T17:02:00Z">
        <w:r w:rsidR="004174BD">
          <w:t>.</w:t>
        </w:r>
      </w:ins>
      <w:r>
        <w:t xml:space="preserve"> Vista crear reporte con dropdown tipo de incidente desplegado.</w:t>
      </w:r>
    </w:p>
    <w:p w14:paraId="7565D085" w14:textId="34A5DBC6" w:rsidR="00F96B3E" w:rsidRPr="0084028C" w:rsidRDefault="0084028C" w:rsidP="0084028C">
      <w:pPr>
        <w:ind w:firstLine="708"/>
        <w:jc w:val="both"/>
        <w:rPr>
          <w:noProof/>
          <w:sz w:val="24"/>
        </w:rPr>
      </w:pPr>
      <w:r w:rsidRPr="0084028C">
        <w:rPr>
          <w:noProof/>
          <w:sz w:val="24"/>
        </w:rPr>
        <w:t>Para la implementación de la lista desplegable se utilizo un EnumDropDownListFor, que automaticamente el html helper nos entrega una lista desplegable con los nombres de los enumerables. El metodo EnumDropDownListFor tiene sobrecarga y en uno de estos metodos se tiene la posibilidad de agregar un valor inicial para mostrar en la lista desplegable, en nuestro caso se utilizo la cadena “—Selecciona--”</w:t>
      </w:r>
      <w:r w:rsidR="008A4C17">
        <w:rPr>
          <w:noProof/>
          <w:sz w:val="24"/>
        </w:rPr>
        <w:t>.</w:t>
      </w:r>
    </w:p>
    <w:p w14:paraId="670E07D8" w14:textId="77777777" w:rsidR="0084028C" w:rsidRDefault="0084028C" w:rsidP="0084028C">
      <w:pPr>
        <w:ind w:firstLine="708"/>
        <w:jc w:val="both"/>
        <w:rPr>
          <w:noProof/>
        </w:rPr>
      </w:pPr>
    </w:p>
    <w:p w14:paraId="5F68A927" w14:textId="77777777" w:rsidR="00B05666" w:rsidRDefault="00F96B3E" w:rsidP="00B05666">
      <w:pPr>
        <w:keepNext/>
        <w:jc w:val="center"/>
      </w:pPr>
      <w:r>
        <w:rPr>
          <w:noProof/>
          <w:lang w:eastAsia="es-MX"/>
        </w:rPr>
        <w:lastRenderedPageBreak/>
        <w:drawing>
          <wp:inline distT="0" distB="0" distL="0" distR="0" wp14:anchorId="11E71E5A" wp14:editId="3BABC47E">
            <wp:extent cx="4699221" cy="2504661"/>
            <wp:effectExtent l="0" t="0" r="635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934" t="14616" r="8318" b="5991"/>
                    <a:stretch/>
                  </pic:blipFill>
                  <pic:spPr bwMode="auto">
                    <a:xfrm>
                      <a:off x="0" y="0"/>
                      <a:ext cx="4700039" cy="2505097"/>
                    </a:xfrm>
                    <a:prstGeom prst="rect">
                      <a:avLst/>
                    </a:prstGeom>
                    <a:ln>
                      <a:noFill/>
                    </a:ln>
                    <a:extLst>
                      <a:ext uri="{53640926-AAD7-44D8-BBD7-CCE9431645EC}">
                        <a14:shadowObscured xmlns:a14="http://schemas.microsoft.com/office/drawing/2010/main"/>
                      </a:ext>
                    </a:extLst>
                  </pic:spPr>
                </pic:pic>
              </a:graphicData>
            </a:graphic>
          </wp:inline>
        </w:drawing>
      </w:r>
    </w:p>
    <w:p w14:paraId="65CFB455" w14:textId="124EE457" w:rsidR="00F96B3E" w:rsidRDefault="00B05666" w:rsidP="00B05666">
      <w:pPr>
        <w:pStyle w:val="Descripcin"/>
        <w:jc w:val="center"/>
      </w:pPr>
      <w:r>
        <w:t xml:space="preserve">Figura </w:t>
      </w:r>
      <w:fldSimple w:instr=" SEQ Figura \* ARABIC ">
        <w:r w:rsidR="0010699F">
          <w:rPr>
            <w:noProof/>
          </w:rPr>
          <w:t>33</w:t>
        </w:r>
      </w:fldSimple>
      <w:ins w:id="829" w:author="Profesor" w:date="2017-07-19T17:02:00Z">
        <w:r w:rsidR="004174BD">
          <w:t>.</w:t>
        </w:r>
      </w:ins>
      <w:r>
        <w:t xml:space="preserve"> Mapa para registrar una ubicación de un </w:t>
      </w:r>
      <w:r w:rsidR="00296422">
        <w:t>nuevo reporte.</w:t>
      </w:r>
    </w:p>
    <w:p w14:paraId="5BA9A202" w14:textId="2E54003F" w:rsidR="0084028C" w:rsidRDefault="0084028C" w:rsidP="0084028C">
      <w:r>
        <w:tab/>
      </w:r>
    </w:p>
    <w:p w14:paraId="7F08822E" w14:textId="77777777" w:rsidR="009B3FA4" w:rsidRDefault="0084028C" w:rsidP="008A4C17">
      <w:pPr>
        <w:jc w:val="both"/>
        <w:rPr>
          <w:sz w:val="24"/>
        </w:rPr>
      </w:pPr>
      <w:r>
        <w:tab/>
      </w:r>
      <w:r w:rsidR="009357A2">
        <w:rPr>
          <w:sz w:val="24"/>
        </w:rPr>
        <w:t>El mapa utiliza el JavaScript implementado en la sección 3.3.12 de este reporte</w:t>
      </w:r>
      <w:r w:rsidR="009B3FA4">
        <w:rPr>
          <w:sz w:val="24"/>
        </w:rPr>
        <w:t>, donde se tiene un manejo de eventos clic en el mapa y una geolocalización por defecto, la geolocalización se realiza mediante geolocation api, servicio proporcionado por Leaflet</w:t>
      </w:r>
      <w:r w:rsidR="009357A2">
        <w:rPr>
          <w:sz w:val="24"/>
        </w:rPr>
        <w:t>.</w:t>
      </w:r>
    </w:p>
    <w:p w14:paraId="679A4CBF" w14:textId="468B30D8" w:rsidR="0084028C" w:rsidRDefault="009B3FA4" w:rsidP="008A4C17">
      <w:pPr>
        <w:ind w:firstLine="708"/>
        <w:jc w:val="both"/>
        <w:rPr>
          <w:sz w:val="24"/>
        </w:rPr>
      </w:pPr>
      <w:r>
        <w:rPr>
          <w:sz w:val="24"/>
        </w:rPr>
        <w:t xml:space="preserve">El objetivo de este mapa es colocar el marcador en la posición donde sucedió el incidente y </w:t>
      </w:r>
      <w:r w:rsidR="002A23F8">
        <w:rPr>
          <w:sz w:val="24"/>
        </w:rPr>
        <w:t>así</w:t>
      </w:r>
      <w:r>
        <w:rPr>
          <w:sz w:val="24"/>
        </w:rPr>
        <w:t xml:space="preserve"> poder realizar un registro de un nuevo incidente con una localización y posteriormente realizar consultas cobre ubicación de reportes y obtener los </w:t>
      </w:r>
      <w:r w:rsidR="002A23F8">
        <w:rPr>
          <w:sz w:val="24"/>
        </w:rPr>
        <w:t>más</w:t>
      </w:r>
      <w:r>
        <w:rPr>
          <w:sz w:val="24"/>
        </w:rPr>
        <w:t xml:space="preserve"> cercanos dentro de un radio. </w:t>
      </w:r>
    </w:p>
    <w:p w14:paraId="647CD23A" w14:textId="77777777" w:rsidR="009B3FA4" w:rsidRPr="0084028C" w:rsidRDefault="009B3FA4" w:rsidP="009B3FA4">
      <w:pPr>
        <w:ind w:firstLine="708"/>
        <w:rPr>
          <w:sz w:val="24"/>
        </w:rPr>
      </w:pPr>
    </w:p>
    <w:p w14:paraId="0B6FFD16" w14:textId="3F58918D" w:rsidR="00F25681" w:rsidRDefault="00F25681" w:rsidP="00F25681">
      <w:pPr>
        <w:pStyle w:val="Ttulo1"/>
        <w:numPr>
          <w:ilvl w:val="2"/>
          <w:numId w:val="27"/>
        </w:numPr>
        <w:rPr>
          <w:lang w:val="en-US"/>
        </w:rPr>
      </w:pPr>
      <w:r>
        <w:rPr>
          <w:lang w:val="en-US"/>
        </w:rPr>
        <w:t>Detalles reporte</w:t>
      </w:r>
    </w:p>
    <w:p w14:paraId="43D4B087" w14:textId="02F858C5" w:rsidR="009B3FA4" w:rsidRDefault="009B3FA4" w:rsidP="00042ACF">
      <w:pPr>
        <w:ind w:left="708"/>
        <w:rPr>
          <w:lang w:val="en-US"/>
        </w:rPr>
      </w:pPr>
    </w:p>
    <w:p w14:paraId="0C723B63" w14:textId="675CFA5E" w:rsidR="00042ACF" w:rsidRPr="008A4C17" w:rsidRDefault="00042ACF" w:rsidP="007906C2">
      <w:pPr>
        <w:ind w:firstLine="708"/>
        <w:jc w:val="both"/>
        <w:rPr>
          <w:sz w:val="24"/>
        </w:rPr>
      </w:pPr>
      <w:r w:rsidRPr="008A4C17">
        <w:rPr>
          <w:sz w:val="24"/>
        </w:rPr>
        <w:t xml:space="preserve">Cualquier usuario aun no </w:t>
      </w:r>
      <w:r w:rsidR="002A23F8" w:rsidRPr="008A4C17">
        <w:rPr>
          <w:sz w:val="24"/>
        </w:rPr>
        <w:t>esté</w:t>
      </w:r>
      <w:r w:rsidRPr="008A4C17">
        <w:rPr>
          <w:sz w:val="24"/>
        </w:rPr>
        <w:t xml:space="preserve"> autentificado puede </w:t>
      </w:r>
      <w:r w:rsidR="002A23F8" w:rsidRPr="008A4C17">
        <w:rPr>
          <w:sz w:val="24"/>
        </w:rPr>
        <w:t>acceder</w:t>
      </w:r>
      <w:r w:rsidR="00234506" w:rsidRPr="008A4C17">
        <w:rPr>
          <w:sz w:val="24"/>
        </w:rPr>
        <w:t xml:space="preserve"> a</w:t>
      </w:r>
      <w:r w:rsidRPr="008A4C17">
        <w:rPr>
          <w:sz w:val="24"/>
        </w:rPr>
        <w:t xml:space="preserve"> esta vista para visualizar con </w:t>
      </w:r>
      <w:r w:rsidR="002A23F8" w:rsidRPr="008A4C17">
        <w:rPr>
          <w:sz w:val="24"/>
        </w:rPr>
        <w:t>más</w:t>
      </w:r>
      <w:r w:rsidRPr="008A4C17">
        <w:rPr>
          <w:sz w:val="24"/>
        </w:rPr>
        <w:t xml:space="preserve"> detalle </w:t>
      </w:r>
      <w:r w:rsidR="00234506" w:rsidRPr="008A4C17">
        <w:rPr>
          <w:sz w:val="24"/>
        </w:rPr>
        <w:t>un reporte</w:t>
      </w:r>
      <w:r w:rsidR="007906C2" w:rsidRPr="008A4C17">
        <w:rPr>
          <w:sz w:val="24"/>
        </w:rPr>
        <w:t xml:space="preserve">. Como se muestra en la Figura 34, se tiene una liga del perfil que realizó la publicación del incidente, una fecha, un tipo de delito, una </w:t>
      </w:r>
      <w:r w:rsidR="002A23F8" w:rsidRPr="008A4C17">
        <w:rPr>
          <w:sz w:val="24"/>
        </w:rPr>
        <w:t>dirección</w:t>
      </w:r>
      <w:r w:rsidR="007906C2" w:rsidRPr="008A4C17">
        <w:rPr>
          <w:sz w:val="24"/>
        </w:rPr>
        <w:t xml:space="preserve">, la descripción del incidente y la ubicación. Esta vista </w:t>
      </w:r>
      <w:r w:rsidR="002A23F8" w:rsidRPr="008A4C17">
        <w:rPr>
          <w:sz w:val="24"/>
        </w:rPr>
        <w:t>podrás</w:t>
      </w:r>
      <w:r w:rsidR="007906C2" w:rsidRPr="008A4C17">
        <w:rPr>
          <w:sz w:val="24"/>
        </w:rPr>
        <w:t xml:space="preserve"> apreciarla en el </w:t>
      </w:r>
      <w:r w:rsidR="002A23F8" w:rsidRPr="008A4C17">
        <w:rPr>
          <w:sz w:val="24"/>
        </w:rPr>
        <w:t>Apéndice</w:t>
      </w:r>
      <w:r w:rsidR="007906C2" w:rsidRPr="008A4C17">
        <w:rPr>
          <w:sz w:val="24"/>
        </w:rPr>
        <w:t xml:space="preserve"> D.5.</w:t>
      </w:r>
    </w:p>
    <w:p w14:paraId="77226A6D" w14:textId="77777777" w:rsidR="00296422" w:rsidRDefault="00296422" w:rsidP="00296422">
      <w:pPr>
        <w:rPr>
          <w:noProof/>
        </w:rPr>
      </w:pPr>
    </w:p>
    <w:p w14:paraId="35188DB6" w14:textId="77777777" w:rsidR="00296422" w:rsidRDefault="00296422" w:rsidP="0084028C">
      <w:pPr>
        <w:keepNext/>
        <w:ind w:firstLine="708"/>
        <w:jc w:val="center"/>
      </w:pPr>
      <w:r>
        <w:rPr>
          <w:noProof/>
          <w:lang w:eastAsia="es-MX"/>
        </w:rPr>
        <w:lastRenderedPageBreak/>
        <w:drawing>
          <wp:inline distT="0" distB="0" distL="0" distR="0" wp14:anchorId="5003C510" wp14:editId="071BD457">
            <wp:extent cx="4698143" cy="2757170"/>
            <wp:effectExtent l="0" t="0" r="7620" b="508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7511" t="12600" r="8757"/>
                    <a:stretch/>
                  </pic:blipFill>
                  <pic:spPr bwMode="auto">
                    <a:xfrm>
                      <a:off x="0" y="0"/>
                      <a:ext cx="4699131" cy="2757750"/>
                    </a:xfrm>
                    <a:prstGeom prst="rect">
                      <a:avLst/>
                    </a:prstGeom>
                    <a:ln>
                      <a:noFill/>
                    </a:ln>
                    <a:extLst>
                      <a:ext uri="{53640926-AAD7-44D8-BBD7-CCE9431645EC}">
                        <a14:shadowObscured xmlns:a14="http://schemas.microsoft.com/office/drawing/2010/main"/>
                      </a:ext>
                    </a:extLst>
                  </pic:spPr>
                </pic:pic>
              </a:graphicData>
            </a:graphic>
          </wp:inline>
        </w:drawing>
      </w:r>
    </w:p>
    <w:p w14:paraId="3103AC01" w14:textId="779AA9CE" w:rsidR="00296422" w:rsidRDefault="00296422" w:rsidP="00296422">
      <w:pPr>
        <w:pStyle w:val="Descripcin"/>
        <w:jc w:val="center"/>
      </w:pPr>
      <w:r>
        <w:t xml:space="preserve">Figura </w:t>
      </w:r>
      <w:fldSimple w:instr=" SEQ Figura \* ARABIC ">
        <w:r w:rsidR="0010699F">
          <w:rPr>
            <w:noProof/>
          </w:rPr>
          <w:t>34</w:t>
        </w:r>
      </w:fldSimple>
      <w:ins w:id="830" w:author="Profesor" w:date="2017-07-19T17:02:00Z">
        <w:r w:rsidR="004174BD">
          <w:t>.</w:t>
        </w:r>
      </w:ins>
      <w:r>
        <w:t xml:space="preserve"> Vista detalles de un reporte.</w:t>
      </w:r>
    </w:p>
    <w:p w14:paraId="634BE726" w14:textId="75ACEA80" w:rsidR="007906C2" w:rsidRDefault="007906C2" w:rsidP="007906C2"/>
    <w:p w14:paraId="19F6BAE0" w14:textId="4F663FAD" w:rsidR="007906C2" w:rsidRPr="008A4C17" w:rsidRDefault="007906C2" w:rsidP="008944B0">
      <w:pPr>
        <w:jc w:val="both"/>
        <w:rPr>
          <w:sz w:val="24"/>
        </w:rPr>
      </w:pPr>
      <w:r>
        <w:tab/>
      </w:r>
      <w:r w:rsidR="002A23F8" w:rsidRPr="008A4C17">
        <w:rPr>
          <w:sz w:val="24"/>
        </w:rPr>
        <w:t>Únicamente</w:t>
      </w:r>
      <w:r w:rsidRPr="008A4C17">
        <w:rPr>
          <w:sz w:val="24"/>
        </w:rPr>
        <w:t xml:space="preserve"> los usuarios que </w:t>
      </w:r>
      <w:r w:rsidR="002A23F8" w:rsidRPr="008A4C17">
        <w:rPr>
          <w:sz w:val="24"/>
        </w:rPr>
        <w:t>están</w:t>
      </w:r>
      <w:r w:rsidRPr="008A4C17">
        <w:rPr>
          <w:sz w:val="24"/>
        </w:rPr>
        <w:t xml:space="preserve"> viendo sus propios reportes podrán visulizar los botones de modificar o eliminar un reporte, en caso contrario estos serán escondidos en la capa de presentación y desde el método que realiza el Get para entregar las vista modificar reporte, o el método Post que realiza la eliminación harán una validación de si el Id del perfil que </w:t>
      </w:r>
      <w:r w:rsidR="002A23F8" w:rsidRPr="008A4C17">
        <w:rPr>
          <w:sz w:val="24"/>
        </w:rPr>
        <w:t>está</w:t>
      </w:r>
      <w:r w:rsidRPr="008A4C17">
        <w:rPr>
          <w:sz w:val="24"/>
        </w:rPr>
        <w:t xml:space="preserve"> activo es el mismo que el Id del perfil que realizo la publicación. Los métodos se encuentran en la clase controladora de reportes en el Apéndice D.1.</w:t>
      </w:r>
    </w:p>
    <w:p w14:paraId="76FC9386" w14:textId="248542CD" w:rsidR="00F25681" w:rsidRDefault="00F25681" w:rsidP="00F25681">
      <w:pPr>
        <w:pStyle w:val="Ttulo1"/>
        <w:numPr>
          <w:ilvl w:val="2"/>
          <w:numId w:val="27"/>
        </w:numPr>
        <w:rPr>
          <w:lang w:val="en-US"/>
        </w:rPr>
      </w:pPr>
      <w:r>
        <w:rPr>
          <w:lang w:val="en-US"/>
        </w:rPr>
        <w:t>Modifiicar reporte</w:t>
      </w:r>
    </w:p>
    <w:p w14:paraId="276065E0" w14:textId="1CCF2B43" w:rsidR="008944B0" w:rsidRDefault="008944B0" w:rsidP="008944B0">
      <w:pPr>
        <w:rPr>
          <w:lang w:val="en-US"/>
        </w:rPr>
      </w:pPr>
    </w:p>
    <w:p w14:paraId="52BB67D4" w14:textId="51782233" w:rsidR="008944B0" w:rsidRPr="008A4C17" w:rsidRDefault="008944B0" w:rsidP="008944B0">
      <w:pPr>
        <w:ind w:firstLine="708"/>
        <w:rPr>
          <w:sz w:val="24"/>
        </w:rPr>
      </w:pPr>
      <w:r w:rsidRPr="008A4C17">
        <w:rPr>
          <w:sz w:val="24"/>
        </w:rPr>
        <w:t>Modificar reporte, es una vista a la cual se le transfiere como modelo de la vista, un objeto de tipo reporte, este reporte es transferido desde la vista detalles.</w:t>
      </w:r>
      <w:r w:rsidR="00CE2148">
        <w:rPr>
          <w:sz w:val="24"/>
        </w:rPr>
        <w:t xml:space="preserve"> Esta vista se encuentra en el Apéndice D.6.</w:t>
      </w:r>
    </w:p>
    <w:p w14:paraId="58B8400A" w14:textId="0C181591" w:rsidR="008944B0" w:rsidRPr="008A4C17" w:rsidRDefault="008944B0" w:rsidP="00764532">
      <w:pPr>
        <w:ind w:firstLine="708"/>
        <w:jc w:val="both"/>
        <w:rPr>
          <w:sz w:val="24"/>
        </w:rPr>
      </w:pPr>
      <w:r w:rsidRPr="008A4C17">
        <w:rPr>
          <w:sz w:val="24"/>
        </w:rPr>
        <w:t>El flujo que se sigue para que</w:t>
      </w:r>
      <w:r w:rsidR="00764532">
        <w:rPr>
          <w:sz w:val="24"/>
        </w:rPr>
        <w:t>,</w:t>
      </w:r>
      <w:r w:rsidRPr="008A4C17">
        <w:rPr>
          <w:sz w:val="24"/>
        </w:rPr>
        <w:t xml:space="preserve"> en esta vista</w:t>
      </w:r>
      <w:r w:rsidR="00764532">
        <w:rPr>
          <w:sz w:val="24"/>
        </w:rPr>
        <w:t xml:space="preserve"> se</w:t>
      </w:r>
      <w:r w:rsidRPr="008A4C17">
        <w:rPr>
          <w:sz w:val="24"/>
        </w:rPr>
        <w:t xml:space="preserve"> use como modelo el objeto </w:t>
      </w:r>
      <w:r w:rsidR="00D0749D" w:rsidRPr="008A4C17">
        <w:rPr>
          <w:sz w:val="24"/>
        </w:rPr>
        <w:t>report</w:t>
      </w:r>
      <w:r w:rsidR="00764532">
        <w:rPr>
          <w:sz w:val="24"/>
        </w:rPr>
        <w:t>e,</w:t>
      </w:r>
      <w:r w:rsidR="00011D8E">
        <w:rPr>
          <w:sz w:val="24"/>
        </w:rPr>
        <w:t xml:space="preserve"> es:</w:t>
      </w:r>
    </w:p>
    <w:p w14:paraId="5E0A1B61" w14:textId="501A708C" w:rsidR="00D0749D" w:rsidRPr="008A4C17" w:rsidRDefault="00D0749D" w:rsidP="00764532">
      <w:pPr>
        <w:pStyle w:val="Prrafodelista"/>
        <w:numPr>
          <w:ilvl w:val="0"/>
          <w:numId w:val="28"/>
        </w:numPr>
        <w:jc w:val="both"/>
        <w:rPr>
          <w:sz w:val="24"/>
        </w:rPr>
      </w:pPr>
      <w:r w:rsidRPr="008A4C17">
        <w:rPr>
          <w:sz w:val="24"/>
        </w:rPr>
        <w:t>Se da clic en modificar reporte, este ejecuta el método Get modificar y se pasa como argument</w:t>
      </w:r>
      <w:r w:rsidR="008A4C17">
        <w:rPr>
          <w:sz w:val="24"/>
        </w:rPr>
        <w:t>o</w:t>
      </w:r>
      <w:r w:rsidRPr="008A4C17">
        <w:rPr>
          <w:sz w:val="24"/>
        </w:rPr>
        <w:t xml:space="preserve"> el Id del reporte.</w:t>
      </w:r>
    </w:p>
    <w:p w14:paraId="7FF069F8" w14:textId="60DDCF49" w:rsidR="00D0749D" w:rsidRPr="008A4C17" w:rsidRDefault="00D0749D" w:rsidP="00764532">
      <w:pPr>
        <w:pStyle w:val="Prrafodelista"/>
        <w:numPr>
          <w:ilvl w:val="0"/>
          <w:numId w:val="28"/>
        </w:numPr>
        <w:jc w:val="both"/>
        <w:rPr>
          <w:sz w:val="24"/>
        </w:rPr>
      </w:pPr>
      <w:r w:rsidRPr="008A4C17">
        <w:rPr>
          <w:sz w:val="24"/>
        </w:rPr>
        <w:t>Selecciona el reporte y se genera un objeto completo de un reporte, incluyendo ubicación.</w:t>
      </w:r>
    </w:p>
    <w:p w14:paraId="38662020" w14:textId="6A579D4C" w:rsidR="00D0749D" w:rsidRDefault="00D0749D" w:rsidP="00764532">
      <w:pPr>
        <w:pStyle w:val="Prrafodelista"/>
        <w:numPr>
          <w:ilvl w:val="0"/>
          <w:numId w:val="28"/>
        </w:numPr>
        <w:jc w:val="both"/>
        <w:rPr>
          <w:sz w:val="24"/>
        </w:rPr>
      </w:pPr>
      <w:r w:rsidRPr="008A4C17">
        <w:rPr>
          <w:sz w:val="24"/>
        </w:rPr>
        <w:t>Se verifica si</w:t>
      </w:r>
      <w:r w:rsidR="008A4C17">
        <w:rPr>
          <w:sz w:val="24"/>
        </w:rPr>
        <w:t xml:space="preserve"> el perfil que </w:t>
      </w:r>
      <w:r w:rsidR="002A23F8">
        <w:rPr>
          <w:sz w:val="24"/>
        </w:rPr>
        <w:t>está</w:t>
      </w:r>
      <w:r w:rsidR="008A4C17">
        <w:rPr>
          <w:sz w:val="24"/>
        </w:rPr>
        <w:t xml:space="preserve"> tratando de acceder a la vista </w:t>
      </w:r>
      <w:r w:rsidR="00764532">
        <w:rPr>
          <w:sz w:val="24"/>
        </w:rPr>
        <w:t>modificar es el mismo que esta autentificado dentro la aplicación.</w:t>
      </w:r>
    </w:p>
    <w:p w14:paraId="566559BC" w14:textId="34F9AADE" w:rsidR="00764532" w:rsidRDefault="00764532" w:rsidP="00764532">
      <w:pPr>
        <w:pStyle w:val="Prrafodelista"/>
        <w:numPr>
          <w:ilvl w:val="0"/>
          <w:numId w:val="28"/>
        </w:numPr>
        <w:jc w:val="both"/>
        <w:rPr>
          <w:sz w:val="24"/>
        </w:rPr>
      </w:pPr>
      <w:r>
        <w:rPr>
          <w:sz w:val="24"/>
        </w:rPr>
        <w:lastRenderedPageBreak/>
        <w:t xml:space="preserve">En caso de que sea cierto retornará la vista con el objeto reporte como </w:t>
      </w:r>
      <w:r w:rsidR="002A23F8">
        <w:rPr>
          <w:sz w:val="24"/>
        </w:rPr>
        <w:t>argumento</w:t>
      </w:r>
      <w:r>
        <w:rPr>
          <w:sz w:val="24"/>
        </w:rPr>
        <w:t>.</w:t>
      </w:r>
    </w:p>
    <w:p w14:paraId="22204BFF" w14:textId="36B4D3D9" w:rsidR="00764532" w:rsidRDefault="00764532" w:rsidP="00764532">
      <w:pPr>
        <w:pStyle w:val="Prrafodelista"/>
        <w:numPr>
          <w:ilvl w:val="0"/>
          <w:numId w:val="28"/>
        </w:numPr>
        <w:jc w:val="both"/>
        <w:rPr>
          <w:sz w:val="24"/>
        </w:rPr>
      </w:pPr>
      <w:r>
        <w:rPr>
          <w:sz w:val="24"/>
        </w:rPr>
        <w:t xml:space="preserve">Dentro de la vista modificar se debe especificar que se utiliza el modelo Reporte como estructura de la vista, esto se hace colocando la siguiente instrucción en la parte superior de la vista: </w:t>
      </w:r>
    </w:p>
    <w:p w14:paraId="4BF981DB" w14:textId="128CEE74" w:rsidR="00296422" w:rsidRDefault="00764532" w:rsidP="00764532">
      <w:pPr>
        <w:pStyle w:val="Prrafodelista"/>
        <w:ind w:left="2148"/>
        <w:rPr>
          <w:sz w:val="24"/>
        </w:rPr>
      </w:pPr>
      <w:r w:rsidRPr="00764532">
        <w:rPr>
          <w:sz w:val="24"/>
        </w:rPr>
        <w:t>@model Proyecto_Integracion.Models.Reporte</w:t>
      </w:r>
    </w:p>
    <w:p w14:paraId="43A48626" w14:textId="77777777" w:rsidR="00764532" w:rsidRPr="00764532" w:rsidRDefault="00764532" w:rsidP="00764532">
      <w:pPr>
        <w:pStyle w:val="Prrafodelista"/>
        <w:ind w:left="2148"/>
        <w:rPr>
          <w:sz w:val="24"/>
        </w:rPr>
      </w:pPr>
    </w:p>
    <w:p w14:paraId="3898C216" w14:textId="77777777" w:rsidR="00296422" w:rsidRDefault="00296422" w:rsidP="00296422">
      <w:pPr>
        <w:keepNext/>
        <w:jc w:val="center"/>
      </w:pPr>
      <w:r>
        <w:rPr>
          <w:noProof/>
          <w:lang w:eastAsia="es-MX"/>
        </w:rPr>
        <w:drawing>
          <wp:inline distT="0" distB="0" distL="0" distR="0" wp14:anchorId="3382CEB9" wp14:editId="1DD13924">
            <wp:extent cx="4595495" cy="2725064"/>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6943" t="13611" r="11149"/>
                    <a:stretch/>
                  </pic:blipFill>
                  <pic:spPr bwMode="auto">
                    <a:xfrm>
                      <a:off x="0" y="0"/>
                      <a:ext cx="4596779" cy="2725825"/>
                    </a:xfrm>
                    <a:prstGeom prst="rect">
                      <a:avLst/>
                    </a:prstGeom>
                    <a:ln>
                      <a:noFill/>
                    </a:ln>
                    <a:extLst>
                      <a:ext uri="{53640926-AAD7-44D8-BBD7-CCE9431645EC}">
                        <a14:shadowObscured xmlns:a14="http://schemas.microsoft.com/office/drawing/2010/main"/>
                      </a:ext>
                    </a:extLst>
                  </pic:spPr>
                </pic:pic>
              </a:graphicData>
            </a:graphic>
          </wp:inline>
        </w:drawing>
      </w:r>
    </w:p>
    <w:p w14:paraId="52F9BBB9" w14:textId="037139A1" w:rsidR="00296422" w:rsidRDefault="00296422" w:rsidP="00296422">
      <w:pPr>
        <w:pStyle w:val="Descripcin"/>
        <w:jc w:val="center"/>
      </w:pPr>
      <w:r>
        <w:t xml:space="preserve">Figura </w:t>
      </w:r>
      <w:fldSimple w:instr=" SEQ Figura \* ARABIC ">
        <w:r w:rsidR="0010699F">
          <w:rPr>
            <w:noProof/>
          </w:rPr>
          <w:t>35</w:t>
        </w:r>
      </w:fldSimple>
      <w:ins w:id="831" w:author="Profesor" w:date="2017-07-19T17:02:00Z">
        <w:r w:rsidR="004174BD">
          <w:t>.</w:t>
        </w:r>
      </w:ins>
      <w:r>
        <w:t xml:space="preserve"> Vista modificar reporte con ubicación modificable en un mapa.</w:t>
      </w:r>
    </w:p>
    <w:p w14:paraId="36EA1EA7" w14:textId="41EC3D19" w:rsidR="00B61040" w:rsidRDefault="00B61040" w:rsidP="00B61040">
      <w:r>
        <w:tab/>
      </w:r>
    </w:p>
    <w:p w14:paraId="1EF0D122" w14:textId="69BDDC95" w:rsidR="00B61040" w:rsidRPr="00B61040" w:rsidRDefault="00B61040" w:rsidP="00B61040">
      <w:pPr>
        <w:rPr>
          <w:sz w:val="24"/>
        </w:rPr>
      </w:pPr>
      <w:r w:rsidRPr="00B61040">
        <w:rPr>
          <w:sz w:val="24"/>
        </w:rPr>
        <w:tab/>
        <w:t>Esta vista tiene la misma estructura que la vista crear</w:t>
      </w:r>
      <w:r>
        <w:rPr>
          <w:sz w:val="24"/>
        </w:rPr>
        <w:t xml:space="preserve"> reporte ya que, se tiene una fecha, una descripción, un tipo de incidente y una ubicación por modificar. La ubicación es modificable debido al JavaScript de la sección 3.3.16</w:t>
      </w:r>
      <w:r w:rsidR="0034493C">
        <w:rPr>
          <w:sz w:val="24"/>
        </w:rPr>
        <w:t xml:space="preserve">, </w:t>
      </w:r>
      <w:r w:rsidR="002A23F8">
        <w:rPr>
          <w:sz w:val="24"/>
        </w:rPr>
        <w:t>pág.</w:t>
      </w:r>
      <w:r w:rsidR="0034493C">
        <w:rPr>
          <w:sz w:val="24"/>
        </w:rPr>
        <w:t xml:space="preserve"> 44. </w:t>
      </w:r>
    </w:p>
    <w:p w14:paraId="1BC7B9D8" w14:textId="3B03BAC2" w:rsidR="00F25681" w:rsidRDefault="00F25681" w:rsidP="00F25681">
      <w:pPr>
        <w:pStyle w:val="Ttulo1"/>
        <w:numPr>
          <w:ilvl w:val="2"/>
          <w:numId w:val="27"/>
        </w:numPr>
        <w:rPr>
          <w:lang w:val="en-US"/>
        </w:rPr>
      </w:pPr>
      <w:r>
        <w:rPr>
          <w:lang w:val="en-US"/>
        </w:rPr>
        <w:t>Eliminar reporte</w:t>
      </w:r>
    </w:p>
    <w:p w14:paraId="5F11D6B0" w14:textId="3386FFB1" w:rsidR="00296422" w:rsidRDefault="00296422" w:rsidP="00296422">
      <w:pPr>
        <w:rPr>
          <w:noProof/>
        </w:rPr>
      </w:pPr>
    </w:p>
    <w:p w14:paraId="5D0BF307" w14:textId="1B6B309D" w:rsidR="007C6E0A" w:rsidRDefault="007C6E0A" w:rsidP="007C6E0A">
      <w:pPr>
        <w:ind w:firstLine="708"/>
        <w:rPr>
          <w:noProof/>
          <w:sz w:val="24"/>
        </w:rPr>
      </w:pPr>
      <w:r w:rsidRPr="007C6E0A">
        <w:rPr>
          <w:noProof/>
          <w:sz w:val="24"/>
        </w:rPr>
        <w:t>El metodo eliminar dentro de la clase controladora de reportes</w:t>
      </w:r>
      <w:r>
        <w:rPr>
          <w:noProof/>
          <w:sz w:val="24"/>
        </w:rPr>
        <w:t xml:space="preserve"> se ejecuta una vez que se da clic en el botón eliminar dentro de detalles perfil. Como se mencionó en la vista detalles de un reporte, este botón únicamente se mostrará cuando el perfil autentificado sea el mismo que realizó el reporte.</w:t>
      </w:r>
    </w:p>
    <w:p w14:paraId="7A34B586" w14:textId="04C9DA05" w:rsidR="007C6E0A" w:rsidRPr="007C6E0A" w:rsidRDefault="007C6E0A" w:rsidP="007C6E0A">
      <w:pPr>
        <w:ind w:firstLine="708"/>
        <w:jc w:val="both"/>
        <w:rPr>
          <w:i/>
          <w:noProof/>
          <w:sz w:val="24"/>
        </w:rPr>
      </w:pPr>
      <w:r>
        <w:rPr>
          <w:noProof/>
          <w:sz w:val="24"/>
        </w:rPr>
        <w:t>Al hacer clic para eliminar un reporte, se desplegará el modal de la Figura 36, donde podrás confirmar la eliminación del reporte mediante la ejecución del metodo eliminar dentro de la clase reporte. La implementación del modal se encuentra junto con la vista detalles de reporte en el Apéndice D.5.</w:t>
      </w:r>
    </w:p>
    <w:p w14:paraId="71C68FCE" w14:textId="77777777" w:rsidR="00296422" w:rsidRDefault="00296422" w:rsidP="00296422">
      <w:pPr>
        <w:keepNext/>
        <w:jc w:val="center"/>
      </w:pPr>
      <w:r>
        <w:rPr>
          <w:noProof/>
          <w:lang w:eastAsia="es-MX"/>
        </w:rPr>
        <w:lastRenderedPageBreak/>
        <w:drawing>
          <wp:inline distT="0" distB="0" distL="0" distR="0" wp14:anchorId="04972080" wp14:editId="4EC40E47">
            <wp:extent cx="4746034" cy="269367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802" t="14616" r="8616"/>
                    <a:stretch/>
                  </pic:blipFill>
                  <pic:spPr bwMode="auto">
                    <a:xfrm>
                      <a:off x="0" y="0"/>
                      <a:ext cx="4746862" cy="2694140"/>
                    </a:xfrm>
                    <a:prstGeom prst="rect">
                      <a:avLst/>
                    </a:prstGeom>
                    <a:ln>
                      <a:noFill/>
                    </a:ln>
                    <a:extLst>
                      <a:ext uri="{53640926-AAD7-44D8-BBD7-CCE9431645EC}">
                        <a14:shadowObscured xmlns:a14="http://schemas.microsoft.com/office/drawing/2010/main"/>
                      </a:ext>
                    </a:extLst>
                  </pic:spPr>
                </pic:pic>
              </a:graphicData>
            </a:graphic>
          </wp:inline>
        </w:drawing>
      </w:r>
    </w:p>
    <w:p w14:paraId="19206E22" w14:textId="29BC7748" w:rsidR="00296422" w:rsidRDefault="00296422" w:rsidP="00296422">
      <w:pPr>
        <w:pStyle w:val="Descripcin"/>
        <w:jc w:val="center"/>
      </w:pPr>
      <w:r>
        <w:t xml:space="preserve">Figura </w:t>
      </w:r>
      <w:fldSimple w:instr=" SEQ Figura \* ARABIC ">
        <w:r w:rsidR="0010699F">
          <w:rPr>
            <w:noProof/>
          </w:rPr>
          <w:t>36</w:t>
        </w:r>
      </w:fldSimple>
      <w:ins w:id="832" w:author="Profesor" w:date="2017-07-19T17:02:00Z">
        <w:r w:rsidR="004174BD">
          <w:t>.</w:t>
        </w:r>
      </w:ins>
      <w:r>
        <w:t xml:space="preserve"> Modal eliminar reporte desplegado dentro de vista detalles de un reporte.</w:t>
      </w:r>
    </w:p>
    <w:p w14:paraId="7AAD7DA7" w14:textId="77777777" w:rsidR="007C6E0A" w:rsidRPr="007C6E0A" w:rsidRDefault="007C6E0A" w:rsidP="007C6E0A"/>
    <w:p w14:paraId="32073485" w14:textId="35E40C4B" w:rsidR="00F25681" w:rsidRDefault="002A23F8" w:rsidP="00F25681">
      <w:pPr>
        <w:pStyle w:val="Ttulo1"/>
        <w:numPr>
          <w:ilvl w:val="2"/>
          <w:numId w:val="27"/>
        </w:numPr>
      </w:pPr>
      <w:r w:rsidRPr="00F25681">
        <w:t>Búsqueda</w:t>
      </w:r>
      <w:r w:rsidR="00F25681" w:rsidRPr="00F25681">
        <w:t xml:space="preserve"> </w:t>
      </w:r>
      <w:r w:rsidR="00152CE1">
        <w:t>general</w:t>
      </w:r>
      <w:r w:rsidR="00F25681" w:rsidRPr="00F25681">
        <w:t xml:space="preserve"> (</w:t>
      </w:r>
      <w:r w:rsidRPr="00F25681">
        <w:t>Búsqueda</w:t>
      </w:r>
      <w:r w:rsidR="00F25681" w:rsidRPr="00F25681">
        <w:t xml:space="preserve"> en Layout)</w:t>
      </w:r>
    </w:p>
    <w:p w14:paraId="33760546" w14:textId="18B65003" w:rsidR="007C6E0A" w:rsidRDefault="007C6E0A" w:rsidP="007C6E0A">
      <w:pPr>
        <w:ind w:left="708"/>
      </w:pPr>
    </w:p>
    <w:p w14:paraId="24274DF8" w14:textId="58806BA6" w:rsidR="007C6E0A" w:rsidRDefault="006439A0" w:rsidP="006439A0">
      <w:pPr>
        <w:ind w:firstLine="708"/>
        <w:jc w:val="both"/>
        <w:rPr>
          <w:sz w:val="24"/>
        </w:rPr>
      </w:pPr>
      <w:r>
        <w:rPr>
          <w:sz w:val="24"/>
        </w:rPr>
        <w:t>En el Header del Layout se encuentra un buscador (Figura 1</w:t>
      </w:r>
      <w:r w:rsidR="00152CE1">
        <w:rPr>
          <w:sz w:val="24"/>
        </w:rPr>
        <w:t>5</w:t>
      </w:r>
      <w:r>
        <w:rPr>
          <w:sz w:val="24"/>
        </w:rPr>
        <w:t>), el buscador principal de nuestra aplicación. Este cuenta con cinco diferentes filtros y cada uno de estos es soportado por un método diferente dentro de la clase estantería y por ende un procedimiento almacenado diferente a nivel base de datos.</w:t>
      </w:r>
    </w:p>
    <w:p w14:paraId="022854C9" w14:textId="1A46644F" w:rsidR="006439A0" w:rsidRDefault="006439A0" w:rsidP="006439A0">
      <w:pPr>
        <w:ind w:firstLine="708"/>
        <w:jc w:val="both"/>
        <w:rPr>
          <w:sz w:val="24"/>
        </w:rPr>
      </w:pPr>
      <w:r>
        <w:rPr>
          <w:sz w:val="24"/>
        </w:rPr>
        <w:t>Para la implementación de este método fue requerido dividir</w:t>
      </w:r>
      <w:r w:rsidR="00152CE1">
        <w:rPr>
          <w:sz w:val="24"/>
        </w:rPr>
        <w:t>,</w:t>
      </w:r>
      <w:r>
        <w:rPr>
          <w:sz w:val="24"/>
        </w:rPr>
        <w:t xml:space="preserve"> en vistas parciales cada uno de los filtros. En todas las vistas parciales se hace ejecución del mismo método, pero este recibe diferente filtro</w:t>
      </w:r>
      <w:r w:rsidR="00152CE1">
        <w:rPr>
          <w:sz w:val="24"/>
        </w:rPr>
        <w:t>,</w:t>
      </w:r>
      <w:r>
        <w:rPr>
          <w:sz w:val="24"/>
        </w:rPr>
        <w:t xml:space="preserve"> indicando que tipo de búsqueda debe realizar. Por ejemplo, para realizar búsqueda por dirección se debe colocar el filtro con valor de uno. </w:t>
      </w:r>
    </w:p>
    <w:p w14:paraId="015E6DED" w14:textId="6671926F" w:rsidR="005D0FF6" w:rsidRDefault="005D0FF6" w:rsidP="006439A0">
      <w:pPr>
        <w:ind w:firstLine="708"/>
        <w:jc w:val="both"/>
        <w:rPr>
          <w:sz w:val="24"/>
        </w:rPr>
      </w:pPr>
      <w:r>
        <w:rPr>
          <w:sz w:val="24"/>
        </w:rPr>
        <w:t>Los resultados obtenidos del método ejecutado dentro de la estantería, es usado como modelo dentro de los resultados de la búsqueda. Para conseguir que sea modelo de la vista es necesario agregar la siguiente instrucción en la parte superior:</w:t>
      </w:r>
    </w:p>
    <w:p w14:paraId="2E0BA290" w14:textId="27AC8F61" w:rsidR="005D0FF6" w:rsidRDefault="005D0FF6" w:rsidP="006439A0">
      <w:pPr>
        <w:ind w:firstLine="708"/>
        <w:jc w:val="both"/>
        <w:rPr>
          <w:sz w:val="24"/>
        </w:rPr>
      </w:pPr>
      <w:r w:rsidRPr="005D0FF6">
        <w:rPr>
          <w:sz w:val="24"/>
        </w:rPr>
        <w:t>@model IEnumerable&lt;Proyecto_Integracion.Models.Reporte&gt;</w:t>
      </w:r>
    </w:p>
    <w:p w14:paraId="50320F8A" w14:textId="6D0584E9" w:rsidR="00152CE1" w:rsidRDefault="005D0FF6" w:rsidP="00CE2148">
      <w:pPr>
        <w:ind w:firstLine="708"/>
        <w:jc w:val="both"/>
        <w:rPr>
          <w:sz w:val="24"/>
        </w:rPr>
      </w:pPr>
      <w:r>
        <w:rPr>
          <w:sz w:val="24"/>
        </w:rPr>
        <w:t>Por medio de un foreach, conseguimos recorrer todo el arreglo</w:t>
      </w:r>
      <w:r w:rsidR="00152CE1">
        <w:rPr>
          <w:sz w:val="24"/>
        </w:rPr>
        <w:t xml:space="preserve">, que </w:t>
      </w:r>
      <w:r>
        <w:rPr>
          <w:sz w:val="24"/>
        </w:rPr>
        <w:t xml:space="preserve">es usado como modelo, y </w:t>
      </w:r>
      <w:r w:rsidR="002A23F8">
        <w:rPr>
          <w:sz w:val="24"/>
        </w:rPr>
        <w:t>así</w:t>
      </w:r>
      <w:r>
        <w:rPr>
          <w:sz w:val="24"/>
        </w:rPr>
        <w:t xml:space="preserve"> conseguimos mostrar los resultados paginados </w:t>
      </w:r>
      <w:r w:rsidR="00CE2148">
        <w:rPr>
          <w:sz w:val="24"/>
        </w:rPr>
        <w:t>de</w:t>
      </w:r>
      <w:r>
        <w:rPr>
          <w:sz w:val="24"/>
        </w:rPr>
        <w:t xml:space="preserve"> diez en diez. </w:t>
      </w:r>
    </w:p>
    <w:p w14:paraId="4A46670C" w14:textId="50EF3802" w:rsidR="00CE2148" w:rsidRDefault="00CE2148" w:rsidP="00CE2148">
      <w:pPr>
        <w:ind w:firstLine="708"/>
        <w:jc w:val="both"/>
        <w:rPr>
          <w:sz w:val="24"/>
        </w:rPr>
      </w:pPr>
      <w:r>
        <w:rPr>
          <w:sz w:val="24"/>
        </w:rPr>
        <w:t>L</w:t>
      </w:r>
      <w:r w:rsidR="00AA1684">
        <w:rPr>
          <w:sz w:val="24"/>
        </w:rPr>
        <w:t>a</w:t>
      </w:r>
      <w:r>
        <w:rPr>
          <w:sz w:val="24"/>
        </w:rPr>
        <w:t xml:space="preserve"> vista donde se muestran los resultados de esta búsqueda se encuentra en el Apéndice D.7.</w:t>
      </w:r>
    </w:p>
    <w:p w14:paraId="72D69582" w14:textId="1B946D48" w:rsidR="00152CE1" w:rsidRDefault="00152CE1" w:rsidP="00152CE1">
      <w:pPr>
        <w:pStyle w:val="Ttulo1"/>
        <w:numPr>
          <w:ilvl w:val="3"/>
          <w:numId w:val="27"/>
        </w:numPr>
      </w:pPr>
      <w:r>
        <w:lastRenderedPageBreak/>
        <w:t xml:space="preserve">Lista de resultados </w:t>
      </w:r>
      <w:r w:rsidRPr="006439A0">
        <w:t xml:space="preserve">de </w:t>
      </w:r>
      <w:r w:rsidRPr="00851AAC">
        <w:t>b</w:t>
      </w:r>
      <w:r>
        <w:t>ú</w:t>
      </w:r>
      <w:r w:rsidRPr="00851AAC">
        <w:t xml:space="preserve">squeda </w:t>
      </w:r>
      <w:r>
        <w:t>general</w:t>
      </w:r>
      <w:r w:rsidRPr="00851AAC">
        <w:t xml:space="preserve"> </w:t>
      </w:r>
    </w:p>
    <w:p w14:paraId="21F9F117" w14:textId="77777777" w:rsidR="00152CE1" w:rsidRDefault="00152CE1" w:rsidP="00152CE1">
      <w:pPr>
        <w:ind w:firstLine="645"/>
        <w:jc w:val="both"/>
        <w:rPr>
          <w:noProof/>
          <w:sz w:val="24"/>
        </w:rPr>
      </w:pPr>
    </w:p>
    <w:p w14:paraId="26879335" w14:textId="01465A1B" w:rsidR="00152CE1" w:rsidRPr="00152CE1" w:rsidRDefault="00152CE1" w:rsidP="00152CE1">
      <w:pPr>
        <w:ind w:firstLine="645"/>
        <w:jc w:val="both"/>
        <w:rPr>
          <w:noProof/>
          <w:sz w:val="24"/>
        </w:rPr>
      </w:pPr>
      <w:r w:rsidRPr="00152CE1">
        <w:rPr>
          <w:noProof/>
          <w:sz w:val="24"/>
        </w:rPr>
        <w:t>Desde el buscador de la Figura 15, se realiza una búsqueda por cualquiera de los filtros que este buscador contiene,  los resultados son consultados desde la vista resultados de búsqueda general. En si, los resultados de busqueda general y busqueda avanzada son mostrados en listas similares</w:t>
      </w:r>
      <w:r w:rsidR="00E01DC3">
        <w:rPr>
          <w:noProof/>
          <w:sz w:val="24"/>
        </w:rPr>
        <w:t xml:space="preserve"> como se muestra en la Figura 37</w:t>
      </w:r>
      <w:r w:rsidRPr="00152CE1">
        <w:rPr>
          <w:noProof/>
          <w:sz w:val="24"/>
        </w:rPr>
        <w:t>.</w:t>
      </w:r>
    </w:p>
    <w:p w14:paraId="3A272F06" w14:textId="77777777" w:rsidR="00152CE1" w:rsidRDefault="00152CE1" w:rsidP="00152CE1">
      <w:pPr>
        <w:pStyle w:val="Prrafodelista"/>
        <w:keepNext/>
        <w:ind w:left="645"/>
        <w:rPr>
          <w:noProof/>
        </w:rPr>
      </w:pPr>
    </w:p>
    <w:p w14:paraId="0C43B9B2" w14:textId="6FF1E67D" w:rsidR="00152CE1" w:rsidRDefault="00152CE1" w:rsidP="00152CE1">
      <w:pPr>
        <w:pStyle w:val="Prrafodelista"/>
        <w:keepNext/>
        <w:ind w:left="645"/>
        <w:jc w:val="center"/>
      </w:pPr>
      <w:r>
        <w:rPr>
          <w:noProof/>
          <w:lang w:eastAsia="es-MX"/>
        </w:rPr>
        <w:drawing>
          <wp:inline distT="0" distB="0" distL="0" distR="0" wp14:anchorId="5EB95E29" wp14:editId="6DB86B2E">
            <wp:extent cx="4023360" cy="3042472"/>
            <wp:effectExtent l="0" t="0" r="0" b="571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9673" t="13407" r="60252" b="15693"/>
                    <a:stretch/>
                  </pic:blipFill>
                  <pic:spPr bwMode="auto">
                    <a:xfrm>
                      <a:off x="0" y="0"/>
                      <a:ext cx="4035487" cy="3051643"/>
                    </a:xfrm>
                    <a:prstGeom prst="rect">
                      <a:avLst/>
                    </a:prstGeom>
                    <a:ln>
                      <a:noFill/>
                    </a:ln>
                    <a:extLst>
                      <a:ext uri="{53640926-AAD7-44D8-BBD7-CCE9431645EC}">
                        <a14:shadowObscured xmlns:a14="http://schemas.microsoft.com/office/drawing/2010/main"/>
                      </a:ext>
                    </a:extLst>
                  </pic:spPr>
                </pic:pic>
              </a:graphicData>
            </a:graphic>
          </wp:inline>
        </w:drawing>
      </w:r>
    </w:p>
    <w:p w14:paraId="1D37A434" w14:textId="2659D39D" w:rsidR="00152CE1" w:rsidRDefault="00152CE1" w:rsidP="00152CE1">
      <w:pPr>
        <w:pStyle w:val="Descripcin"/>
        <w:ind w:left="645"/>
        <w:jc w:val="center"/>
      </w:pPr>
      <w:r>
        <w:t xml:space="preserve">Figura </w:t>
      </w:r>
      <w:fldSimple w:instr=" SEQ Figura \* ARABIC ">
        <w:r w:rsidR="0010699F">
          <w:rPr>
            <w:noProof/>
          </w:rPr>
          <w:t>37</w:t>
        </w:r>
      </w:fldSimple>
      <w:ins w:id="833" w:author="Profesor" w:date="2017-07-19T17:02:00Z">
        <w:r w:rsidR="004174BD">
          <w:t>.</w:t>
        </w:r>
      </w:ins>
      <w:del w:id="834" w:author="Profesor" w:date="2017-07-19T17:02:00Z">
        <w:r w:rsidR="00E01DC3" w:rsidDel="004174BD">
          <w:delText>7</w:delText>
        </w:r>
      </w:del>
      <w:r>
        <w:t xml:space="preserve"> Resultados de una búsqueda desde el Layout.</w:t>
      </w:r>
    </w:p>
    <w:p w14:paraId="28312026" w14:textId="569BBA64" w:rsidR="00152CE1" w:rsidRPr="00152CE1" w:rsidRDefault="00152CE1" w:rsidP="00E01DC3">
      <w:pPr>
        <w:jc w:val="both"/>
        <w:rPr>
          <w:noProof/>
        </w:rPr>
      </w:pPr>
      <w:r>
        <w:rPr>
          <w:noProof/>
        </w:rPr>
        <w:tab/>
        <w:t>Para la visualización de reportes en modo de lista, se realiza un foreach que recorre todo el arreglo de reportes, cada reporte es generado con los mismos atributos y mismo diseño. Es por ello que la estructura de los reportes son iguale</w:t>
      </w:r>
      <w:r w:rsidR="00E01DC3">
        <w:rPr>
          <w:noProof/>
        </w:rPr>
        <w:t>s solo que el contenido cambia.</w:t>
      </w:r>
    </w:p>
    <w:p w14:paraId="04449160" w14:textId="77777777" w:rsidR="00152CE1" w:rsidRDefault="00152CE1" w:rsidP="00CE2148">
      <w:pPr>
        <w:ind w:firstLine="708"/>
        <w:jc w:val="both"/>
        <w:rPr>
          <w:sz w:val="24"/>
        </w:rPr>
      </w:pPr>
    </w:p>
    <w:p w14:paraId="6C579681" w14:textId="6AD85794" w:rsidR="00D95656" w:rsidRDefault="002A23F8" w:rsidP="00D95656">
      <w:pPr>
        <w:pStyle w:val="Ttulo1"/>
        <w:numPr>
          <w:ilvl w:val="2"/>
          <w:numId w:val="27"/>
        </w:numPr>
      </w:pPr>
      <w:r w:rsidRPr="006439A0">
        <w:t>Búsqueda</w:t>
      </w:r>
      <w:r w:rsidR="00F25681" w:rsidRPr="006439A0">
        <w:t xml:space="preserve"> avanzada</w:t>
      </w:r>
    </w:p>
    <w:p w14:paraId="5A144E77" w14:textId="77777777" w:rsidR="00CE2148" w:rsidRPr="00CE2148" w:rsidRDefault="00CE2148" w:rsidP="00CE2148"/>
    <w:p w14:paraId="5E0FDD2C" w14:textId="089814FF" w:rsidR="00B26CA3" w:rsidRDefault="00CE2148" w:rsidP="00CE2148">
      <w:pPr>
        <w:ind w:firstLine="708"/>
        <w:jc w:val="both"/>
        <w:rPr>
          <w:noProof/>
          <w:sz w:val="24"/>
        </w:rPr>
      </w:pPr>
      <w:r>
        <w:rPr>
          <w:noProof/>
          <w:sz w:val="24"/>
        </w:rPr>
        <w:t>Desde el menú se puede accesar a la busquda avanzada,</w:t>
      </w:r>
      <w:r w:rsidR="00B26CA3">
        <w:rPr>
          <w:noProof/>
          <w:sz w:val="24"/>
        </w:rPr>
        <w:t xml:space="preserve"> que, consiste en ser </w:t>
      </w:r>
      <w:r>
        <w:rPr>
          <w:noProof/>
          <w:sz w:val="24"/>
        </w:rPr>
        <w:t>una busqueda mas especific</w:t>
      </w:r>
      <w:r w:rsidR="00B26CA3">
        <w:rPr>
          <w:noProof/>
          <w:sz w:val="24"/>
        </w:rPr>
        <w:t>a</w:t>
      </w:r>
      <w:r>
        <w:rPr>
          <w:noProof/>
          <w:sz w:val="24"/>
        </w:rPr>
        <w:t>. Como se muestra en la Figura 3</w:t>
      </w:r>
      <w:r w:rsidR="00E01DC3">
        <w:rPr>
          <w:noProof/>
          <w:sz w:val="24"/>
        </w:rPr>
        <w:t>8</w:t>
      </w:r>
      <w:r>
        <w:rPr>
          <w:noProof/>
          <w:sz w:val="24"/>
        </w:rPr>
        <w:t>, se tiene varios parametros para realizar la busqueda, en caso de que no se llene uno de estos campos, no se tomara encuenta para realizar la busqu</w:t>
      </w:r>
      <w:r w:rsidR="00B26CA3">
        <w:rPr>
          <w:noProof/>
          <w:sz w:val="24"/>
        </w:rPr>
        <w:t>d, eso significa que se pueden realizar las busquedas con la combinacion de parametros que el usuario guste.</w:t>
      </w:r>
    </w:p>
    <w:p w14:paraId="4D323E8E" w14:textId="2A1A3552" w:rsidR="00B26CA3" w:rsidRDefault="00B26CA3" w:rsidP="00B26CA3">
      <w:pPr>
        <w:jc w:val="both"/>
        <w:rPr>
          <w:noProof/>
          <w:sz w:val="24"/>
        </w:rPr>
      </w:pPr>
      <w:r>
        <w:rPr>
          <w:noProof/>
          <w:sz w:val="24"/>
        </w:rPr>
        <w:lastRenderedPageBreak/>
        <w:tab/>
        <w:t>Siempre se ejecuta el mismo metodo Post (Busqueda General) Para hacer las busquedas independentemente de la combinación de parametros, eso si, si se ejecuta el metodo y no se llenan algunos campos se mandaran como campos vacias, dentro del metodo se convertiran en nulos y es entonces que ejecuta el procedimiento almacenado pero con argumentos nulos. Esto tiene desventajas debido a que si se encontrase algun atributo en una tabla donde el campo es nulo lo retornaría, es por ello que se requiere de una validación para el registro de reportes y en la creación de cuentas no se envien campos vacios.</w:t>
      </w:r>
    </w:p>
    <w:p w14:paraId="4A7C54E5" w14:textId="61F22388" w:rsidR="00B26CA3" w:rsidRDefault="00B26CA3" w:rsidP="00B26CA3">
      <w:pPr>
        <w:ind w:firstLine="708"/>
        <w:jc w:val="both"/>
        <w:rPr>
          <w:noProof/>
          <w:sz w:val="24"/>
        </w:rPr>
      </w:pPr>
      <w:r>
        <w:rPr>
          <w:noProof/>
          <w:sz w:val="24"/>
        </w:rPr>
        <w:t xml:space="preserve">Cuando el usuario esta autentificado se muestra la opción de </w:t>
      </w:r>
      <w:r w:rsidR="00AA1684">
        <w:rPr>
          <w:noProof/>
          <w:sz w:val="24"/>
        </w:rPr>
        <w:t>realiza la busqueda por la ubicación del perfil, a unos 40 Km de radio. Esto es conseguido gracias a que se tienen la implementacion del metodo busqueda avanzada con una ubicación, si no hay cuenta autentifiada, estos valores de ubicación como latitud o longitud se mandaran nulos y el metodo no intentará hacer la busqueda porque no se checó el checkbox de “</w:t>
      </w:r>
      <w:r w:rsidR="00AA1684" w:rsidRPr="00AA1684">
        <w:rPr>
          <w:i/>
          <w:noProof/>
          <w:sz w:val="24"/>
        </w:rPr>
        <w:t>buscar por mi ubicación</w:t>
      </w:r>
      <w:r w:rsidR="00AA1684">
        <w:rPr>
          <w:noProof/>
          <w:sz w:val="24"/>
        </w:rPr>
        <w:t>”.</w:t>
      </w:r>
      <w:r w:rsidR="00BB366A">
        <w:rPr>
          <w:noProof/>
          <w:sz w:val="24"/>
        </w:rPr>
        <w:t xml:space="preserve"> Estos metodos que realizan las busquedas avazadas ejecutan procedimientos alamcenados del Apéndice B.2.9.</w:t>
      </w:r>
    </w:p>
    <w:p w14:paraId="3ADEC6E2" w14:textId="09872841" w:rsidR="00AA1684" w:rsidRPr="00CE2148" w:rsidRDefault="00AA1684" w:rsidP="00B26CA3">
      <w:pPr>
        <w:ind w:firstLine="708"/>
        <w:jc w:val="both"/>
        <w:rPr>
          <w:noProof/>
          <w:sz w:val="24"/>
        </w:rPr>
      </w:pPr>
      <w:r>
        <w:rPr>
          <w:noProof/>
          <w:sz w:val="24"/>
        </w:rPr>
        <w:t xml:space="preserve">La vista busqueda avanzada se encuentra en el Apéndice D.8. </w:t>
      </w:r>
    </w:p>
    <w:p w14:paraId="78F6D68E" w14:textId="77777777" w:rsidR="00D95656" w:rsidRDefault="00D95656" w:rsidP="00D95656">
      <w:pPr>
        <w:keepNext/>
        <w:jc w:val="center"/>
      </w:pPr>
      <w:r>
        <w:rPr>
          <w:noProof/>
          <w:lang w:eastAsia="es-MX"/>
        </w:rPr>
        <w:drawing>
          <wp:inline distT="0" distB="0" distL="0" distR="0" wp14:anchorId="77E67FF5" wp14:editId="6FC0D502">
            <wp:extent cx="4857115" cy="2297927"/>
            <wp:effectExtent l="0" t="0" r="635" b="76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093" t="13358" r="7334" b="13792"/>
                    <a:stretch/>
                  </pic:blipFill>
                  <pic:spPr bwMode="auto">
                    <a:xfrm>
                      <a:off x="0" y="0"/>
                      <a:ext cx="4858578" cy="2298619"/>
                    </a:xfrm>
                    <a:prstGeom prst="rect">
                      <a:avLst/>
                    </a:prstGeom>
                    <a:ln>
                      <a:noFill/>
                    </a:ln>
                    <a:extLst>
                      <a:ext uri="{53640926-AAD7-44D8-BBD7-CCE9431645EC}">
                        <a14:shadowObscured xmlns:a14="http://schemas.microsoft.com/office/drawing/2010/main"/>
                      </a:ext>
                    </a:extLst>
                  </pic:spPr>
                </pic:pic>
              </a:graphicData>
            </a:graphic>
          </wp:inline>
        </w:drawing>
      </w:r>
    </w:p>
    <w:p w14:paraId="07B3C1C1" w14:textId="5F17F092" w:rsidR="00D95656" w:rsidRDefault="00D95656" w:rsidP="00D95656">
      <w:pPr>
        <w:pStyle w:val="Descripcin"/>
        <w:jc w:val="center"/>
      </w:pPr>
      <w:r>
        <w:t xml:space="preserve">Figura </w:t>
      </w:r>
      <w:fldSimple w:instr=" SEQ Figura \* ARABIC ">
        <w:r w:rsidR="0010699F">
          <w:rPr>
            <w:noProof/>
          </w:rPr>
          <w:t>38</w:t>
        </w:r>
      </w:fldSimple>
      <w:ins w:id="835" w:author="Profesor" w:date="2017-07-19T17:02:00Z">
        <w:r w:rsidR="004174BD">
          <w:t>.</w:t>
        </w:r>
      </w:ins>
      <w:r>
        <w:t xml:space="preserve"> Vista para realizar una búsqueda avanzada.</w:t>
      </w:r>
    </w:p>
    <w:p w14:paraId="391104B8" w14:textId="77777777" w:rsidR="00D95656" w:rsidRPr="00D95656" w:rsidRDefault="00D95656" w:rsidP="00D95656"/>
    <w:p w14:paraId="72F8EF17" w14:textId="57AD1212" w:rsidR="00F25681" w:rsidRDefault="00F25681" w:rsidP="00F25681">
      <w:pPr>
        <w:pStyle w:val="Ttulo1"/>
        <w:numPr>
          <w:ilvl w:val="2"/>
          <w:numId w:val="27"/>
        </w:numPr>
      </w:pPr>
      <w:r w:rsidRPr="00F25681">
        <w:t xml:space="preserve">Visualización de resultados </w:t>
      </w:r>
      <w:r w:rsidR="00F33E15">
        <w:t xml:space="preserve">de una búsqueda </w:t>
      </w:r>
      <w:r w:rsidRPr="00F25681">
        <w:t>en un mapa</w:t>
      </w:r>
    </w:p>
    <w:p w14:paraId="3FDB3AEA" w14:textId="4D4F4191" w:rsidR="00D95656" w:rsidRDefault="00D95656" w:rsidP="00D95656">
      <w:pPr>
        <w:rPr>
          <w:noProof/>
        </w:rPr>
      </w:pPr>
    </w:p>
    <w:p w14:paraId="54217C9D" w14:textId="7E92B2EF" w:rsidR="00E01DC3" w:rsidRDefault="00E01DC3" w:rsidP="00E01DC3">
      <w:pPr>
        <w:keepNext/>
        <w:ind w:firstLine="708"/>
        <w:jc w:val="both"/>
        <w:rPr>
          <w:noProof/>
        </w:rPr>
      </w:pPr>
      <w:r>
        <w:rPr>
          <w:noProof/>
        </w:rPr>
        <w:t xml:space="preserve">Cada marcador tiene su color y leyenda especifico para cada tipo de incidente. Para conseguir realizar esto, desde el JavaScript se realiza un switch con el tipo de incidente para saber que color y leyenda debe llevar el marcador. Para geolocalizar el marcador, desde las listas de </w:t>
      </w:r>
      <w:r>
        <w:rPr>
          <w:noProof/>
        </w:rPr>
        <w:lastRenderedPageBreak/>
        <w:t>resultados se extrae información que se encuentra escondida, como latitud, longitud y tipo de incidente de cada uno de los reportes.</w:t>
      </w:r>
    </w:p>
    <w:p w14:paraId="5CE76F90" w14:textId="72AD2030" w:rsidR="00F33E15" w:rsidRDefault="00F33E15" w:rsidP="00E01DC3">
      <w:pPr>
        <w:keepNext/>
        <w:ind w:firstLine="708"/>
        <w:jc w:val="both"/>
        <w:rPr>
          <w:noProof/>
        </w:rPr>
      </w:pPr>
      <w:r>
        <w:rPr>
          <w:noProof/>
        </w:rPr>
        <w:t>Unicamente se mostrarán como máximo diez marcadores ya que, la lista de resultados se encuentra paginada de diez en diez y la información que se ocupa para agregar marcadores al mapa es extraida de la lista.</w:t>
      </w:r>
    </w:p>
    <w:p w14:paraId="2FBAF3D7" w14:textId="77777777" w:rsidR="00E01DC3" w:rsidRDefault="00E01DC3" w:rsidP="00E01DC3">
      <w:pPr>
        <w:keepNext/>
        <w:ind w:firstLine="708"/>
        <w:jc w:val="both"/>
        <w:rPr>
          <w:noProof/>
        </w:rPr>
      </w:pPr>
    </w:p>
    <w:p w14:paraId="2F40B953" w14:textId="44983D2A" w:rsidR="00D95656" w:rsidRDefault="00E01DC3" w:rsidP="00D95656">
      <w:pPr>
        <w:keepNext/>
        <w:jc w:val="center"/>
      </w:pPr>
      <w:r>
        <w:rPr>
          <w:noProof/>
          <w:lang w:eastAsia="es-MX"/>
        </w:rPr>
        <w:drawing>
          <wp:inline distT="0" distB="0" distL="0" distR="0" wp14:anchorId="35216537" wp14:editId="0038F3A7">
            <wp:extent cx="5612130" cy="1698625"/>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1698625"/>
                    </a:xfrm>
                    <a:prstGeom prst="rect">
                      <a:avLst/>
                    </a:prstGeom>
                  </pic:spPr>
                </pic:pic>
              </a:graphicData>
            </a:graphic>
          </wp:inline>
        </w:drawing>
      </w:r>
    </w:p>
    <w:p w14:paraId="1B51B3B1" w14:textId="3474F645" w:rsidR="00D95656" w:rsidRPr="00D95656" w:rsidRDefault="00D95656" w:rsidP="00D95656">
      <w:pPr>
        <w:pStyle w:val="Descripcin"/>
        <w:jc w:val="center"/>
      </w:pPr>
      <w:r>
        <w:t xml:space="preserve">Figura </w:t>
      </w:r>
      <w:fldSimple w:instr=" SEQ Figura \* ARABIC ">
        <w:r w:rsidR="0010699F">
          <w:rPr>
            <w:noProof/>
          </w:rPr>
          <w:t>39</w:t>
        </w:r>
      </w:fldSimple>
      <w:ins w:id="836" w:author="Profesor" w:date="2017-07-19T17:02:00Z">
        <w:r w:rsidR="004174BD">
          <w:t>.</w:t>
        </w:r>
      </w:ins>
      <w:r>
        <w:t xml:space="preserve"> Resultados geolocalizados en un mapa de una búsqueda avanzada por nombre de un perfil</w:t>
      </w:r>
      <w:r w:rsidR="00FB59F7">
        <w:t>.</w:t>
      </w:r>
    </w:p>
    <w:p w14:paraId="13BFA79C" w14:textId="77777777" w:rsidR="00F25681" w:rsidRPr="00F25681" w:rsidRDefault="00F25681" w:rsidP="00F25681">
      <w:pPr>
        <w:ind w:left="708"/>
      </w:pPr>
    </w:p>
    <w:p w14:paraId="295DA8FD" w14:textId="77777777" w:rsidR="00F25681" w:rsidRPr="00F25681" w:rsidRDefault="00F25681" w:rsidP="00F25681"/>
    <w:p w14:paraId="5711D756" w14:textId="77777777" w:rsidR="00F25681" w:rsidRPr="00F25681" w:rsidRDefault="00F25681" w:rsidP="00F25681">
      <w:pPr>
        <w:ind w:left="708"/>
      </w:pPr>
    </w:p>
    <w:p w14:paraId="7A4DF067" w14:textId="4DFED059" w:rsidR="007C0D2D" w:rsidRDefault="007C0D2D" w:rsidP="007C0D2D">
      <w:pPr>
        <w:pStyle w:val="Puesto"/>
      </w:pPr>
      <w:r w:rsidRPr="00EC3FBB">
        <w:rPr>
          <w:rStyle w:val="Referenciasutil"/>
        </w:rPr>
        <w:t>Cap</w:t>
      </w:r>
      <w:r>
        <w:rPr>
          <w:rStyle w:val="Referenciasutil"/>
        </w:rPr>
        <w:t xml:space="preserve">ítulo 4. </w:t>
      </w:r>
      <w:r>
        <w:rPr>
          <w:rStyle w:val="nfasisintenso"/>
        </w:rPr>
        <w:t>Resultados</w:t>
      </w:r>
    </w:p>
    <w:p w14:paraId="03D77BDE" w14:textId="75D52AF6" w:rsidR="00572622" w:rsidRDefault="00572622" w:rsidP="001025F0">
      <w:pPr>
        <w:pStyle w:val="Puesto"/>
      </w:pPr>
    </w:p>
    <w:p w14:paraId="07659875" w14:textId="06C6103F" w:rsidR="009C4E73" w:rsidRDefault="00E31851" w:rsidP="00E31851">
      <w:pPr>
        <w:jc w:val="both"/>
        <w:rPr>
          <w:sz w:val="24"/>
        </w:rPr>
      </w:pPr>
      <w:r w:rsidRPr="00E31851">
        <w:rPr>
          <w:sz w:val="24"/>
        </w:rPr>
        <w:tab/>
        <w:t xml:space="preserve">El objetivo de este capítulo es </w:t>
      </w:r>
      <w:del w:id="837" w:author="Profesor" w:date="2017-07-19T17:03:00Z">
        <w:r w:rsidRPr="00E31851" w:rsidDel="004174BD">
          <w:rPr>
            <w:sz w:val="24"/>
          </w:rPr>
          <w:delText>de</w:delText>
        </w:r>
      </w:del>
      <w:r w:rsidRPr="00E31851">
        <w:rPr>
          <w:sz w:val="24"/>
        </w:rPr>
        <w:t>mostra</w:t>
      </w:r>
      <w:r>
        <w:rPr>
          <w:sz w:val="24"/>
        </w:rPr>
        <w:t>r el funcionamiento</w:t>
      </w:r>
      <w:r w:rsidR="009C4E73">
        <w:rPr>
          <w:sz w:val="24"/>
        </w:rPr>
        <w:t xml:space="preserve"> correcto</w:t>
      </w:r>
      <w:r>
        <w:rPr>
          <w:sz w:val="24"/>
        </w:rPr>
        <w:t xml:space="preserve"> de nuestra aplicación </w:t>
      </w:r>
      <w:r w:rsidR="009C4E73">
        <w:rPr>
          <w:sz w:val="24"/>
        </w:rPr>
        <w:t xml:space="preserve">en las diferentes etapas de desarrollo con respecto a los objetivos. </w:t>
      </w:r>
    </w:p>
    <w:p w14:paraId="035F1E17" w14:textId="5FB06BB9" w:rsidR="009C4E73" w:rsidRDefault="009C4E73" w:rsidP="00E31851">
      <w:pPr>
        <w:jc w:val="both"/>
        <w:rPr>
          <w:sz w:val="24"/>
        </w:rPr>
      </w:pPr>
      <w:r>
        <w:rPr>
          <w:sz w:val="24"/>
        </w:rPr>
        <w:t xml:space="preserve">La primera parte es la creación de una cuenta. </w:t>
      </w:r>
    </w:p>
    <w:p w14:paraId="345D21D2" w14:textId="7838739E" w:rsidR="009C4E73" w:rsidRDefault="00B70824" w:rsidP="009C4E73">
      <w:pPr>
        <w:keepNext/>
        <w:jc w:val="center"/>
      </w:pPr>
      <w:r>
        <w:rPr>
          <w:noProof/>
          <w:lang w:eastAsia="es-MX"/>
        </w:rPr>
        <w:lastRenderedPageBreak/>
        <w:drawing>
          <wp:inline distT="0" distB="0" distL="0" distR="0" wp14:anchorId="28B86518" wp14:editId="0A07510C">
            <wp:extent cx="5612130" cy="5438140"/>
            <wp:effectExtent l="0" t="0" r="762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5438140"/>
                    </a:xfrm>
                    <a:prstGeom prst="rect">
                      <a:avLst/>
                    </a:prstGeom>
                  </pic:spPr>
                </pic:pic>
              </a:graphicData>
            </a:graphic>
          </wp:inline>
        </w:drawing>
      </w:r>
    </w:p>
    <w:p w14:paraId="3EB6AF33" w14:textId="26359205" w:rsidR="009C4E73" w:rsidRDefault="009C4E73" w:rsidP="009C4E73">
      <w:pPr>
        <w:keepNext/>
      </w:pPr>
    </w:p>
    <w:p w14:paraId="0BA73736" w14:textId="73B6F3E9" w:rsidR="009C4E73" w:rsidRPr="009C4E73" w:rsidRDefault="009C4E73" w:rsidP="009C4E73">
      <w:pPr>
        <w:pStyle w:val="Descripcin"/>
        <w:jc w:val="center"/>
      </w:pPr>
      <w:r>
        <w:t xml:space="preserve">Figura </w:t>
      </w:r>
      <w:fldSimple w:instr=" SEQ Figura \* ARABIC ">
        <w:r w:rsidR="0010699F">
          <w:rPr>
            <w:noProof/>
          </w:rPr>
          <w:t>40</w:t>
        </w:r>
      </w:fldSimple>
      <w:ins w:id="838" w:author="Profesor" w:date="2017-07-19T17:03:00Z">
        <w:r w:rsidR="004174BD">
          <w:t xml:space="preserve">. </w:t>
        </w:r>
      </w:ins>
      <w:del w:id="839" w:author="Profesor" w:date="2017-07-19T17:03:00Z">
        <w:r w:rsidDel="004174BD">
          <w:tab/>
        </w:r>
      </w:del>
      <w:r>
        <w:t xml:space="preserve"> Creación de una cuenta.</w:t>
      </w:r>
    </w:p>
    <w:p w14:paraId="45593152" w14:textId="6A83EA07" w:rsidR="009C4E73" w:rsidRDefault="002A23F8" w:rsidP="009C4E73">
      <w:pPr>
        <w:rPr>
          <w:sz w:val="24"/>
        </w:rPr>
      </w:pPr>
      <w:r>
        <w:rPr>
          <w:sz w:val="24"/>
        </w:rPr>
        <w:t>Después</w:t>
      </w:r>
      <w:r w:rsidR="009C4E73">
        <w:rPr>
          <w:sz w:val="24"/>
        </w:rPr>
        <w:t xml:space="preserve"> de haber creado una cuenta nos dirigimos a crear un nuevo reporte.</w:t>
      </w:r>
    </w:p>
    <w:p w14:paraId="02D1823B" w14:textId="77777777" w:rsidR="0010699F" w:rsidRDefault="0010699F" w:rsidP="0010699F">
      <w:pPr>
        <w:keepNext/>
      </w:pPr>
      <w:r>
        <w:rPr>
          <w:noProof/>
          <w:lang w:eastAsia="es-MX"/>
        </w:rPr>
        <w:drawing>
          <wp:inline distT="0" distB="0" distL="0" distR="0" wp14:anchorId="32F72D0E" wp14:editId="55B81CB8">
            <wp:extent cx="5612130" cy="311785"/>
            <wp:effectExtent l="0" t="0" r="762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11785"/>
                    </a:xfrm>
                    <a:prstGeom prst="rect">
                      <a:avLst/>
                    </a:prstGeom>
                  </pic:spPr>
                </pic:pic>
              </a:graphicData>
            </a:graphic>
          </wp:inline>
        </w:drawing>
      </w:r>
    </w:p>
    <w:p w14:paraId="4929E18A" w14:textId="4CB838D1" w:rsidR="0010699F" w:rsidRPr="0010699F" w:rsidRDefault="0010699F" w:rsidP="0010699F">
      <w:pPr>
        <w:pStyle w:val="Descripcin"/>
        <w:jc w:val="center"/>
        <w:rPr>
          <w:sz w:val="24"/>
        </w:rPr>
      </w:pPr>
      <w:r>
        <w:t xml:space="preserve">Figura </w:t>
      </w:r>
      <w:fldSimple w:instr=" SEQ Figura \* ARABIC ">
        <w:r>
          <w:rPr>
            <w:noProof/>
          </w:rPr>
          <w:t>41</w:t>
        </w:r>
      </w:fldSimple>
      <w:ins w:id="840" w:author="Profesor" w:date="2017-07-19T17:03:00Z">
        <w:r w:rsidR="004174BD">
          <w:t>.</w:t>
        </w:r>
      </w:ins>
      <w:r>
        <w:t xml:space="preserve"> </w:t>
      </w:r>
      <w:r w:rsidR="002A23F8" w:rsidRPr="0010699F">
        <w:t>Menú</w:t>
      </w:r>
      <w:r w:rsidRPr="0010699F">
        <w:t xml:space="preserve"> de navegación usuario Raul Ruvalcaba autentificado.</w:t>
      </w:r>
    </w:p>
    <w:p w14:paraId="6EC31453" w14:textId="77777777" w:rsidR="0010699F" w:rsidRDefault="0010699F" w:rsidP="009C4E73">
      <w:pPr>
        <w:rPr>
          <w:sz w:val="24"/>
        </w:rPr>
      </w:pPr>
    </w:p>
    <w:p w14:paraId="628C641C" w14:textId="06D0FB8C" w:rsidR="0010699F" w:rsidRDefault="0010699F" w:rsidP="0010699F">
      <w:pPr>
        <w:jc w:val="center"/>
      </w:pPr>
      <w:r>
        <w:rPr>
          <w:noProof/>
          <w:lang w:eastAsia="es-MX"/>
        </w:rPr>
        <w:lastRenderedPageBreak/>
        <w:drawing>
          <wp:inline distT="0" distB="0" distL="0" distR="0" wp14:anchorId="3C271F77" wp14:editId="6F916005">
            <wp:extent cx="5915608" cy="4734228"/>
            <wp:effectExtent l="0" t="0" r="952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25094" cy="4741820"/>
                    </a:xfrm>
                    <a:prstGeom prst="rect">
                      <a:avLst/>
                    </a:prstGeom>
                  </pic:spPr>
                </pic:pic>
              </a:graphicData>
            </a:graphic>
          </wp:inline>
        </w:drawing>
      </w:r>
    </w:p>
    <w:p w14:paraId="2D1121BF" w14:textId="5268777A" w:rsidR="002230DA" w:rsidRDefault="0010699F" w:rsidP="0010699F">
      <w:pPr>
        <w:pStyle w:val="Descripcin"/>
        <w:jc w:val="center"/>
        <w:rPr>
          <w:sz w:val="24"/>
        </w:rPr>
      </w:pPr>
      <w:r>
        <w:t xml:space="preserve">Figura </w:t>
      </w:r>
      <w:fldSimple w:instr=" SEQ Figura \* ARABIC ">
        <w:r>
          <w:rPr>
            <w:noProof/>
          </w:rPr>
          <w:t>42</w:t>
        </w:r>
      </w:fldSimple>
      <w:ins w:id="841" w:author="Profesor" w:date="2017-07-19T17:03:00Z">
        <w:r w:rsidR="004174BD">
          <w:t>.</w:t>
        </w:r>
      </w:ins>
      <w:r>
        <w:t xml:space="preserve"> </w:t>
      </w:r>
      <w:r w:rsidRPr="000B4FBA">
        <w:t xml:space="preserve">Creación de un reporte por parte del </w:t>
      </w:r>
      <w:r w:rsidR="002A23F8" w:rsidRPr="000B4FBA">
        <w:t>usuario</w:t>
      </w:r>
      <w:r w:rsidRPr="000B4FBA">
        <w:t xml:space="preserve"> Raul Ruvalcaba.</w:t>
      </w:r>
    </w:p>
    <w:p w14:paraId="0AAFDEDC" w14:textId="39524C0B" w:rsidR="002230DA" w:rsidRDefault="002230DA" w:rsidP="002230DA">
      <w:pPr>
        <w:jc w:val="center"/>
        <w:rPr>
          <w:sz w:val="24"/>
        </w:rPr>
      </w:pPr>
    </w:p>
    <w:p w14:paraId="19CF896A" w14:textId="06FEE168" w:rsidR="002230DA" w:rsidRDefault="002230DA" w:rsidP="002230DA">
      <w:pPr>
        <w:jc w:val="center"/>
        <w:rPr>
          <w:sz w:val="24"/>
        </w:rPr>
      </w:pPr>
    </w:p>
    <w:p w14:paraId="7B1A1085" w14:textId="648872E5" w:rsidR="002230DA" w:rsidRDefault="002230DA" w:rsidP="002230DA">
      <w:pPr>
        <w:jc w:val="center"/>
        <w:rPr>
          <w:sz w:val="24"/>
        </w:rPr>
      </w:pPr>
    </w:p>
    <w:p w14:paraId="61ACAECE" w14:textId="38BAF917" w:rsidR="002230DA" w:rsidRDefault="002230DA" w:rsidP="002230DA">
      <w:pPr>
        <w:jc w:val="center"/>
        <w:rPr>
          <w:sz w:val="24"/>
        </w:rPr>
      </w:pPr>
    </w:p>
    <w:p w14:paraId="6AB99B71" w14:textId="10FEFB73" w:rsidR="002230DA" w:rsidRDefault="002230DA" w:rsidP="002230DA">
      <w:pPr>
        <w:rPr>
          <w:sz w:val="24"/>
        </w:rPr>
      </w:pPr>
    </w:p>
    <w:p w14:paraId="21011351" w14:textId="64D5735E" w:rsidR="002230DA" w:rsidRDefault="002A23F8" w:rsidP="002230DA">
      <w:pPr>
        <w:rPr>
          <w:sz w:val="24"/>
        </w:rPr>
      </w:pPr>
      <w:r>
        <w:rPr>
          <w:sz w:val="24"/>
        </w:rPr>
        <w:t>Después</w:t>
      </w:r>
      <w:r w:rsidR="00FA71EE">
        <w:rPr>
          <w:sz w:val="24"/>
        </w:rPr>
        <w:t xml:space="preserve"> de crear el reporte nos regresa a nuestro perfil donde podemos ver los </w:t>
      </w:r>
      <w:r>
        <w:rPr>
          <w:sz w:val="24"/>
        </w:rPr>
        <w:t>últimos</w:t>
      </w:r>
      <w:r w:rsidR="00FA71EE">
        <w:rPr>
          <w:sz w:val="24"/>
        </w:rPr>
        <w:t xml:space="preserve"> cuatro reportes que hemos realizado, en nuestro caso, como nuestra cuenta es nueva, es nuestro primer reporte.</w:t>
      </w:r>
    </w:p>
    <w:p w14:paraId="2B5DC246" w14:textId="77777777" w:rsidR="00FA71EE" w:rsidRDefault="00FA71EE" w:rsidP="00FA71EE">
      <w:pPr>
        <w:keepNext/>
        <w:jc w:val="center"/>
      </w:pPr>
      <w:r>
        <w:rPr>
          <w:noProof/>
          <w:lang w:eastAsia="es-MX"/>
        </w:rPr>
        <w:lastRenderedPageBreak/>
        <w:drawing>
          <wp:inline distT="0" distB="0" distL="0" distR="0" wp14:anchorId="6A436FD7" wp14:editId="4230F301">
            <wp:extent cx="4240226" cy="3165536"/>
            <wp:effectExtent l="0" t="0" r="825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50007" cy="3172838"/>
                    </a:xfrm>
                    <a:prstGeom prst="rect">
                      <a:avLst/>
                    </a:prstGeom>
                  </pic:spPr>
                </pic:pic>
              </a:graphicData>
            </a:graphic>
          </wp:inline>
        </w:drawing>
      </w:r>
    </w:p>
    <w:p w14:paraId="69A8ECFA" w14:textId="0CBC5D16" w:rsidR="00FA71EE" w:rsidRDefault="00FA71EE" w:rsidP="00FA71EE">
      <w:pPr>
        <w:pStyle w:val="Descripcin"/>
        <w:jc w:val="center"/>
        <w:rPr>
          <w:sz w:val="24"/>
        </w:rPr>
      </w:pPr>
      <w:r>
        <w:t xml:space="preserve">Figura </w:t>
      </w:r>
      <w:fldSimple w:instr=" SEQ Figura \* ARABIC ">
        <w:r w:rsidR="0010699F">
          <w:rPr>
            <w:noProof/>
          </w:rPr>
          <w:t>43</w:t>
        </w:r>
      </w:fldSimple>
      <w:ins w:id="842" w:author="Profesor" w:date="2017-07-19T17:03:00Z">
        <w:r w:rsidR="004174BD">
          <w:t>.</w:t>
        </w:r>
      </w:ins>
      <w:r>
        <w:t xml:space="preserve"> Cuenta recién creada con el nuevo reporte realizado.</w:t>
      </w:r>
    </w:p>
    <w:p w14:paraId="289FACE9" w14:textId="77777777" w:rsidR="00FA71EE" w:rsidRDefault="00FA71EE" w:rsidP="002230DA">
      <w:pPr>
        <w:rPr>
          <w:sz w:val="24"/>
        </w:rPr>
      </w:pPr>
    </w:p>
    <w:p w14:paraId="75AC0FA8" w14:textId="23599A8D" w:rsidR="00FA71EE" w:rsidRDefault="00FA71EE" w:rsidP="002230DA">
      <w:pPr>
        <w:rPr>
          <w:sz w:val="24"/>
        </w:rPr>
      </w:pPr>
      <w:r>
        <w:rPr>
          <w:sz w:val="24"/>
        </w:rPr>
        <w:t xml:space="preserve">Seleccionamos nuestro reporte desde nuestro perfil, y entramos a visualizar los detalles del reporte. Desde esta página podemos eliminar o </w:t>
      </w:r>
      <w:r w:rsidR="002A23F8">
        <w:rPr>
          <w:sz w:val="24"/>
        </w:rPr>
        <w:t>modificar</w:t>
      </w:r>
      <w:r>
        <w:rPr>
          <w:sz w:val="24"/>
        </w:rPr>
        <w:t xml:space="preserve"> nuestro reporte.</w:t>
      </w:r>
    </w:p>
    <w:p w14:paraId="31C35CAF" w14:textId="77777777" w:rsidR="002230DA" w:rsidRDefault="002230DA" w:rsidP="002230DA">
      <w:pPr>
        <w:keepNext/>
        <w:jc w:val="center"/>
      </w:pPr>
      <w:r>
        <w:rPr>
          <w:noProof/>
          <w:lang w:eastAsia="es-MX"/>
        </w:rPr>
        <w:drawing>
          <wp:inline distT="0" distB="0" distL="0" distR="0" wp14:anchorId="5D5783A1" wp14:editId="41E2A2BC">
            <wp:extent cx="4094570" cy="2568024"/>
            <wp:effectExtent l="0" t="0" r="1270" b="381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97651" cy="2569956"/>
                    </a:xfrm>
                    <a:prstGeom prst="rect">
                      <a:avLst/>
                    </a:prstGeom>
                  </pic:spPr>
                </pic:pic>
              </a:graphicData>
            </a:graphic>
          </wp:inline>
        </w:drawing>
      </w:r>
    </w:p>
    <w:p w14:paraId="69C2539F" w14:textId="314BDFB2" w:rsidR="009C4E73" w:rsidRPr="009C4E73" w:rsidRDefault="002230DA" w:rsidP="002230DA">
      <w:pPr>
        <w:pStyle w:val="Descripcin"/>
        <w:jc w:val="center"/>
        <w:rPr>
          <w:sz w:val="24"/>
        </w:rPr>
      </w:pPr>
      <w:r>
        <w:t xml:space="preserve">Figura </w:t>
      </w:r>
      <w:fldSimple w:instr=" SEQ Figura \* ARABIC ">
        <w:r w:rsidR="0010699F">
          <w:rPr>
            <w:noProof/>
          </w:rPr>
          <w:t>44</w:t>
        </w:r>
      </w:fldSimple>
      <w:ins w:id="843" w:author="Profesor" w:date="2017-07-19T17:03:00Z">
        <w:r w:rsidR="004174BD">
          <w:t>.</w:t>
        </w:r>
      </w:ins>
      <w:r>
        <w:t xml:space="preserve"> Detalles de reporte recientemente creado.</w:t>
      </w:r>
    </w:p>
    <w:p w14:paraId="18ADEE02" w14:textId="77777777" w:rsidR="009C4E73" w:rsidRPr="00E31851" w:rsidRDefault="009C4E73" w:rsidP="00E31851">
      <w:pPr>
        <w:jc w:val="both"/>
        <w:rPr>
          <w:sz w:val="24"/>
        </w:rPr>
      </w:pPr>
    </w:p>
    <w:p w14:paraId="3DD1486D" w14:textId="03BD5DBA" w:rsidR="001025F0" w:rsidRDefault="00FA71EE">
      <w:pPr>
        <w:rPr>
          <w:sz w:val="24"/>
        </w:rPr>
      </w:pPr>
      <w:r w:rsidRPr="00FA71EE">
        <w:rPr>
          <w:sz w:val="24"/>
        </w:rPr>
        <w:t xml:space="preserve">Ahora </w:t>
      </w:r>
      <w:r>
        <w:rPr>
          <w:sz w:val="24"/>
        </w:rPr>
        <w:t>modificaremos el reporte con una fecha nueva y una ubicación diferente.</w:t>
      </w:r>
    </w:p>
    <w:p w14:paraId="6D5BE429" w14:textId="01A1B59B" w:rsidR="00FA71EE" w:rsidRDefault="00FA71EE" w:rsidP="00FA71EE">
      <w:pPr>
        <w:keepNext/>
        <w:jc w:val="center"/>
      </w:pPr>
      <w:r>
        <w:rPr>
          <w:noProof/>
          <w:lang w:eastAsia="es-MX"/>
        </w:rPr>
        <w:lastRenderedPageBreak/>
        <w:drawing>
          <wp:inline distT="0" distB="0" distL="0" distR="0" wp14:anchorId="33C0AD23" wp14:editId="697F122D">
            <wp:extent cx="3719946" cy="3190029"/>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29831" cy="3198506"/>
                    </a:xfrm>
                    <a:prstGeom prst="rect">
                      <a:avLst/>
                    </a:prstGeom>
                  </pic:spPr>
                </pic:pic>
              </a:graphicData>
            </a:graphic>
          </wp:inline>
        </w:drawing>
      </w:r>
    </w:p>
    <w:p w14:paraId="105D40F8" w14:textId="46D18D2D" w:rsidR="00FA71EE" w:rsidRDefault="00FA71EE" w:rsidP="00FA71EE">
      <w:pPr>
        <w:pStyle w:val="Descripcin"/>
        <w:jc w:val="center"/>
      </w:pPr>
      <w:r>
        <w:t xml:space="preserve">Figura </w:t>
      </w:r>
      <w:fldSimple w:instr=" SEQ Figura \* ARABIC ">
        <w:r w:rsidR="0010699F">
          <w:rPr>
            <w:noProof/>
          </w:rPr>
          <w:t>45</w:t>
        </w:r>
      </w:fldSimple>
      <w:ins w:id="844" w:author="Profesor" w:date="2017-07-19T17:03:00Z">
        <w:r w:rsidR="004174BD">
          <w:t>.</w:t>
        </w:r>
      </w:ins>
      <w:r>
        <w:t xml:space="preserve"> Modificar </w:t>
      </w:r>
      <w:r w:rsidR="002A23F8">
        <w:t>último</w:t>
      </w:r>
      <w:r>
        <w:t xml:space="preserve"> reporte del usuario Raul Ruvalcaba.</w:t>
      </w:r>
      <w:r w:rsidRPr="00FA71EE">
        <w:t xml:space="preserve"> </w:t>
      </w:r>
    </w:p>
    <w:p w14:paraId="12CA116D" w14:textId="140DA66E" w:rsidR="00FA71EE" w:rsidRDefault="00FA71EE" w:rsidP="00FA71EE"/>
    <w:p w14:paraId="10657DDF" w14:textId="77777777" w:rsidR="00FA71EE" w:rsidRDefault="00FA71EE" w:rsidP="00FA71EE">
      <w:pPr>
        <w:keepNext/>
      </w:pPr>
      <w:r>
        <w:rPr>
          <w:noProof/>
          <w:lang w:eastAsia="es-MX"/>
        </w:rPr>
        <w:drawing>
          <wp:inline distT="0" distB="0" distL="0" distR="0" wp14:anchorId="278B6579" wp14:editId="5ED8FED4">
            <wp:extent cx="5612130" cy="3329940"/>
            <wp:effectExtent l="0" t="0" r="7620" b="381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3329940"/>
                    </a:xfrm>
                    <a:prstGeom prst="rect">
                      <a:avLst/>
                    </a:prstGeom>
                  </pic:spPr>
                </pic:pic>
              </a:graphicData>
            </a:graphic>
          </wp:inline>
        </w:drawing>
      </w:r>
    </w:p>
    <w:p w14:paraId="49AB268E" w14:textId="7021C532" w:rsidR="00FA71EE" w:rsidRDefault="00FA71EE" w:rsidP="006D1706">
      <w:pPr>
        <w:pStyle w:val="Descripcin"/>
        <w:jc w:val="center"/>
      </w:pPr>
      <w:r>
        <w:t xml:space="preserve">Figura </w:t>
      </w:r>
      <w:fldSimple w:instr=" SEQ Figura \* ARABIC ">
        <w:r w:rsidR="0010699F">
          <w:rPr>
            <w:noProof/>
          </w:rPr>
          <w:t>46</w:t>
        </w:r>
      </w:fldSimple>
      <w:ins w:id="845" w:author="Profesor" w:date="2017-07-19T17:03:00Z">
        <w:r w:rsidR="004174BD">
          <w:t>.</w:t>
        </w:r>
      </w:ins>
      <w:r>
        <w:t xml:space="preserve"> Reporte modificado en fecha y ubicación.</w:t>
      </w:r>
    </w:p>
    <w:p w14:paraId="36CFD1B5" w14:textId="7000611A" w:rsidR="00FA71EE" w:rsidRDefault="00FA71EE" w:rsidP="00FA71EE"/>
    <w:p w14:paraId="599A03C7" w14:textId="3174AA6B" w:rsidR="00FA71EE" w:rsidRDefault="00FA71EE" w:rsidP="00FA71EE">
      <w:pPr>
        <w:jc w:val="both"/>
      </w:pPr>
      <w:r>
        <w:lastRenderedPageBreak/>
        <w:t>La siguiente etapa es la etapa de las consultas de reportes. Nos dedicaremos a buscar nuestro reporte desde dos buscadores, primero el buscador general y segundo el buscador avanzado.</w:t>
      </w:r>
    </w:p>
    <w:p w14:paraId="46524975" w14:textId="783AE146" w:rsidR="00FA71EE" w:rsidRDefault="00FA71EE" w:rsidP="00FA71EE"/>
    <w:p w14:paraId="05E11FD0" w14:textId="78BB4BC7" w:rsidR="00FA71EE" w:rsidRDefault="00FA71EE" w:rsidP="00FA71EE">
      <w:r>
        <w:t>Realizamos una búsqueda en nuestro buscador general por todos los atributos de un reporte.</w:t>
      </w:r>
    </w:p>
    <w:p w14:paraId="1751E284" w14:textId="77777777" w:rsidR="00A20EC2" w:rsidRDefault="00A20EC2" w:rsidP="00A20EC2">
      <w:pPr>
        <w:keepNext/>
        <w:jc w:val="center"/>
      </w:pPr>
      <w:r>
        <w:rPr>
          <w:noProof/>
          <w:lang w:eastAsia="es-MX"/>
        </w:rPr>
        <w:drawing>
          <wp:inline distT="0" distB="0" distL="0" distR="0" wp14:anchorId="0DD3020E" wp14:editId="58897BE2">
            <wp:extent cx="4750024" cy="1749952"/>
            <wp:effectExtent l="0" t="0" r="0" b="317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52155" cy="1750737"/>
                    </a:xfrm>
                    <a:prstGeom prst="rect">
                      <a:avLst/>
                    </a:prstGeom>
                  </pic:spPr>
                </pic:pic>
              </a:graphicData>
            </a:graphic>
          </wp:inline>
        </w:drawing>
      </w:r>
    </w:p>
    <w:p w14:paraId="2F5F721D" w14:textId="279E6D8F" w:rsidR="00A20EC2" w:rsidRDefault="00A20EC2" w:rsidP="00A20EC2">
      <w:pPr>
        <w:pStyle w:val="Descripcin"/>
        <w:jc w:val="center"/>
      </w:pPr>
      <w:r>
        <w:t xml:space="preserve">Figura </w:t>
      </w:r>
      <w:fldSimple w:instr=" SEQ Figura \* ARABIC ">
        <w:r w:rsidR="0010699F">
          <w:rPr>
            <w:noProof/>
          </w:rPr>
          <w:t>47</w:t>
        </w:r>
      </w:fldSimple>
      <w:ins w:id="846" w:author="Profesor" w:date="2017-07-19T17:03:00Z">
        <w:r w:rsidR="004174BD">
          <w:t>.</w:t>
        </w:r>
      </w:ins>
      <w:r>
        <w:t xml:space="preserve"> Buscador general con opción de búsqueda en todos los campos. Se busca el </w:t>
      </w:r>
      <w:del w:id="847" w:author="Profesor" w:date="2017-07-19T17:04:00Z">
        <w:r w:rsidDel="004174BD">
          <w:delText>termino</w:delText>
        </w:r>
      </w:del>
      <w:ins w:id="848" w:author="Profesor" w:date="2017-07-19T17:04:00Z">
        <w:r w:rsidR="004174BD">
          <w:t>término</w:t>
        </w:r>
      </w:ins>
      <w:r>
        <w:t xml:space="preserve"> microbús.</w:t>
      </w:r>
    </w:p>
    <w:p w14:paraId="240BB5B2" w14:textId="0D2770D7" w:rsidR="00A20EC2" w:rsidRDefault="00A20EC2" w:rsidP="00A20EC2">
      <w:r>
        <w:t xml:space="preserve">Los resultados de la búsqueda solo es nuestro </w:t>
      </w:r>
      <w:r w:rsidR="002A23F8">
        <w:t>reporte</w:t>
      </w:r>
      <w:r>
        <w:t xml:space="preserve"> creado anteriormente ya que no hay otro donde se haya escrito el </w:t>
      </w:r>
      <w:del w:id="849" w:author="Profesor" w:date="2017-07-19T17:03:00Z">
        <w:r w:rsidDel="004174BD">
          <w:delText>termino</w:delText>
        </w:r>
      </w:del>
      <w:ins w:id="850" w:author="Profesor" w:date="2017-07-19T17:03:00Z">
        <w:r w:rsidR="004174BD">
          <w:t>término</w:t>
        </w:r>
      </w:ins>
      <w:r>
        <w:t xml:space="preserve"> </w:t>
      </w:r>
      <w:r w:rsidR="002A23F8">
        <w:t>microbús</w:t>
      </w:r>
      <w:r>
        <w:t>:</w:t>
      </w:r>
    </w:p>
    <w:p w14:paraId="68FA90E2" w14:textId="77777777" w:rsidR="00A20EC2" w:rsidRDefault="00A20EC2" w:rsidP="006D1706">
      <w:pPr>
        <w:keepNext/>
        <w:jc w:val="center"/>
      </w:pPr>
      <w:r>
        <w:rPr>
          <w:noProof/>
          <w:lang w:eastAsia="es-MX"/>
        </w:rPr>
        <w:drawing>
          <wp:inline distT="0" distB="0" distL="0" distR="0" wp14:anchorId="1212E046" wp14:editId="03B580A2">
            <wp:extent cx="5049981" cy="360721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57193" cy="3612362"/>
                    </a:xfrm>
                    <a:prstGeom prst="rect">
                      <a:avLst/>
                    </a:prstGeom>
                  </pic:spPr>
                </pic:pic>
              </a:graphicData>
            </a:graphic>
          </wp:inline>
        </w:drawing>
      </w:r>
    </w:p>
    <w:p w14:paraId="50092E40" w14:textId="03DDDFBE" w:rsidR="00A20EC2" w:rsidRPr="00A20EC2" w:rsidRDefault="00A20EC2" w:rsidP="00A20EC2">
      <w:pPr>
        <w:pStyle w:val="Descripcin"/>
        <w:jc w:val="center"/>
      </w:pPr>
      <w:r>
        <w:t xml:space="preserve">Figura </w:t>
      </w:r>
      <w:fldSimple w:instr=" SEQ Figura \* ARABIC ">
        <w:r w:rsidR="0010699F">
          <w:rPr>
            <w:noProof/>
          </w:rPr>
          <w:t>48</w:t>
        </w:r>
      </w:fldSimple>
      <w:ins w:id="851" w:author="Profesor" w:date="2017-07-19T17:04:00Z">
        <w:r w:rsidR="004174BD">
          <w:t>.</w:t>
        </w:r>
      </w:ins>
      <w:r>
        <w:t xml:space="preserve"> Resultados de </w:t>
      </w:r>
      <w:r w:rsidR="002A23F8">
        <w:t>búsqueda</w:t>
      </w:r>
      <w:r>
        <w:t xml:space="preserve"> por todo con el </w:t>
      </w:r>
      <w:r w:rsidR="002A23F8">
        <w:t>término</w:t>
      </w:r>
      <w:r>
        <w:t xml:space="preserve"> "</w:t>
      </w:r>
      <w:r w:rsidR="002A23F8">
        <w:t>microbús</w:t>
      </w:r>
      <w:r>
        <w:t>"</w:t>
      </w:r>
      <w:r>
        <w:rPr>
          <w:noProof/>
        </w:rPr>
        <w:t>.</w:t>
      </w:r>
    </w:p>
    <w:p w14:paraId="44570AC0" w14:textId="294AA317" w:rsidR="00FA71EE" w:rsidRPr="00FA71EE" w:rsidRDefault="00A20EC2" w:rsidP="00A20EC2">
      <w:pPr>
        <w:pStyle w:val="Descripcin"/>
      </w:pPr>
      <w:r>
        <w:t xml:space="preserve"> </w:t>
      </w:r>
    </w:p>
    <w:p w14:paraId="6D9E3692" w14:textId="4AA62EA3" w:rsidR="00FA71EE" w:rsidRDefault="00A20EC2" w:rsidP="00FA71EE">
      <w:r>
        <w:t>Realizamos una búsqueda por dirección buscando la dirección “CDMX”.</w:t>
      </w:r>
    </w:p>
    <w:p w14:paraId="11DA92FD" w14:textId="77777777" w:rsidR="00A20EC2" w:rsidRDefault="00A20EC2" w:rsidP="00A20EC2">
      <w:pPr>
        <w:keepNext/>
        <w:jc w:val="center"/>
      </w:pPr>
      <w:r>
        <w:rPr>
          <w:noProof/>
          <w:lang w:eastAsia="es-MX"/>
        </w:rPr>
        <w:lastRenderedPageBreak/>
        <w:drawing>
          <wp:inline distT="0" distB="0" distL="0" distR="0" wp14:anchorId="0698D685" wp14:editId="72B6F954">
            <wp:extent cx="3989374" cy="1455729"/>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00933" cy="1459947"/>
                    </a:xfrm>
                    <a:prstGeom prst="rect">
                      <a:avLst/>
                    </a:prstGeom>
                  </pic:spPr>
                </pic:pic>
              </a:graphicData>
            </a:graphic>
          </wp:inline>
        </w:drawing>
      </w:r>
    </w:p>
    <w:p w14:paraId="64581195" w14:textId="71DD38DD" w:rsidR="00A20EC2" w:rsidRDefault="00A20EC2" w:rsidP="00A20EC2">
      <w:pPr>
        <w:pStyle w:val="Descripcin"/>
        <w:jc w:val="center"/>
        <w:rPr>
          <w:noProof/>
        </w:rPr>
      </w:pPr>
      <w:r>
        <w:t xml:space="preserve">Figura </w:t>
      </w:r>
      <w:fldSimple w:instr=" SEQ Figura \* ARABIC ">
        <w:r w:rsidR="0010699F">
          <w:rPr>
            <w:noProof/>
          </w:rPr>
          <w:t>4</w:t>
        </w:r>
        <w:ins w:id="852" w:author="Profesor" w:date="2017-07-19T17:04:00Z">
          <w:r w:rsidR="004174BD">
            <w:rPr>
              <w:noProof/>
            </w:rPr>
            <w:t>.</w:t>
          </w:r>
        </w:ins>
        <w:r w:rsidR="0010699F">
          <w:rPr>
            <w:noProof/>
          </w:rPr>
          <w:t>9</w:t>
        </w:r>
      </w:fldSimple>
      <w:r>
        <w:t xml:space="preserve"> Búsqueda por dirección</w:t>
      </w:r>
      <w:r>
        <w:rPr>
          <w:noProof/>
        </w:rPr>
        <w:t xml:space="preserve"> "CDMX".</w:t>
      </w:r>
    </w:p>
    <w:p w14:paraId="50887561" w14:textId="60A0071F" w:rsidR="00A20EC2" w:rsidRDefault="00A20EC2" w:rsidP="00A20EC2">
      <w:r>
        <w:t>Resultados de la búsqueda:</w:t>
      </w:r>
    </w:p>
    <w:p w14:paraId="446ACB3B" w14:textId="77777777" w:rsidR="00A20EC2" w:rsidRDefault="00A20EC2" w:rsidP="00A20EC2">
      <w:pPr>
        <w:keepNext/>
        <w:jc w:val="center"/>
      </w:pPr>
      <w:r>
        <w:rPr>
          <w:noProof/>
          <w:lang w:eastAsia="es-MX"/>
        </w:rPr>
        <w:drawing>
          <wp:inline distT="0" distB="0" distL="0" distR="0" wp14:anchorId="5C08F49B" wp14:editId="380751B4">
            <wp:extent cx="4531491" cy="5256211"/>
            <wp:effectExtent l="0" t="0" r="2540" b="190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35243" cy="5260563"/>
                    </a:xfrm>
                    <a:prstGeom prst="rect">
                      <a:avLst/>
                    </a:prstGeom>
                  </pic:spPr>
                </pic:pic>
              </a:graphicData>
            </a:graphic>
          </wp:inline>
        </w:drawing>
      </w:r>
    </w:p>
    <w:p w14:paraId="78ABA66D" w14:textId="4EDB6301" w:rsidR="00A20EC2" w:rsidRDefault="00A20EC2" w:rsidP="00A20EC2">
      <w:pPr>
        <w:pStyle w:val="Descripcin"/>
        <w:jc w:val="center"/>
        <w:rPr>
          <w:noProof/>
        </w:rPr>
      </w:pPr>
      <w:r>
        <w:t xml:space="preserve">Figura </w:t>
      </w:r>
      <w:fldSimple w:instr=" SEQ Figura \* ARABIC ">
        <w:r w:rsidR="0010699F">
          <w:rPr>
            <w:noProof/>
          </w:rPr>
          <w:t>50</w:t>
        </w:r>
      </w:fldSimple>
      <w:ins w:id="853" w:author="Profesor" w:date="2017-07-19T17:04:00Z">
        <w:r w:rsidR="004174BD">
          <w:t>.</w:t>
        </w:r>
      </w:ins>
      <w:r>
        <w:t xml:space="preserve"> Resultados de la </w:t>
      </w:r>
      <w:r w:rsidR="002A23F8">
        <w:t xml:space="preserve">búsqueda </w:t>
      </w:r>
      <w:r w:rsidR="002A23F8">
        <w:rPr>
          <w:noProof/>
        </w:rPr>
        <w:t>por</w:t>
      </w:r>
      <w:r>
        <w:rPr>
          <w:noProof/>
        </w:rPr>
        <w:t xml:space="preserve"> la dirección "CDMX".</w:t>
      </w:r>
    </w:p>
    <w:p w14:paraId="78834293" w14:textId="0D1E8EBE" w:rsidR="00A20EC2" w:rsidRDefault="00A20EC2" w:rsidP="00A20EC2">
      <w:pPr>
        <w:rPr>
          <w:sz w:val="24"/>
        </w:rPr>
      </w:pPr>
      <w:r>
        <w:rPr>
          <w:sz w:val="24"/>
        </w:rPr>
        <w:lastRenderedPageBreak/>
        <w:t>Realizamos la búsqueda por la fecha que colocamos en el reporte creado al principio de este capítulo 2017-07-01:</w:t>
      </w:r>
    </w:p>
    <w:p w14:paraId="1958EF12" w14:textId="77777777" w:rsidR="00A20EC2" w:rsidRDefault="00A20EC2" w:rsidP="003A53D3">
      <w:pPr>
        <w:keepNext/>
        <w:jc w:val="center"/>
      </w:pPr>
      <w:r>
        <w:rPr>
          <w:noProof/>
          <w:lang w:eastAsia="es-MX"/>
        </w:rPr>
        <w:drawing>
          <wp:inline distT="0" distB="0" distL="0" distR="0" wp14:anchorId="06BB12BD" wp14:editId="1B909571">
            <wp:extent cx="5162718" cy="2623418"/>
            <wp:effectExtent l="0" t="0" r="0" b="571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64861" cy="2624507"/>
                    </a:xfrm>
                    <a:prstGeom prst="rect">
                      <a:avLst/>
                    </a:prstGeom>
                  </pic:spPr>
                </pic:pic>
              </a:graphicData>
            </a:graphic>
          </wp:inline>
        </w:drawing>
      </w:r>
    </w:p>
    <w:p w14:paraId="6856DA06" w14:textId="51720CC8" w:rsidR="00A20EC2" w:rsidRDefault="00A20EC2" w:rsidP="00A20EC2">
      <w:pPr>
        <w:pStyle w:val="Descripcin"/>
        <w:jc w:val="center"/>
        <w:rPr>
          <w:noProof/>
        </w:rPr>
      </w:pPr>
      <w:r>
        <w:t xml:space="preserve">Figura </w:t>
      </w:r>
      <w:fldSimple w:instr=" SEQ Figura \* ARABIC ">
        <w:r w:rsidR="0010699F">
          <w:rPr>
            <w:noProof/>
          </w:rPr>
          <w:t>51</w:t>
        </w:r>
      </w:fldSimple>
      <w:ins w:id="854" w:author="Profesor" w:date="2017-07-19T17:04:00Z">
        <w:r w:rsidR="004174BD">
          <w:t>.</w:t>
        </w:r>
      </w:ins>
      <w:r>
        <w:t xml:space="preserve"> Búsqueda por la fecha </w:t>
      </w:r>
      <w:r>
        <w:rPr>
          <w:noProof/>
        </w:rPr>
        <w:t>"2017-07-01".</w:t>
      </w:r>
    </w:p>
    <w:p w14:paraId="6C4C5797" w14:textId="2533C502" w:rsidR="00A20EC2" w:rsidRPr="003A53D3" w:rsidRDefault="00A20EC2" w:rsidP="00A20EC2">
      <w:pPr>
        <w:rPr>
          <w:sz w:val="24"/>
        </w:rPr>
      </w:pPr>
      <w:r w:rsidRPr="003A53D3">
        <w:rPr>
          <w:sz w:val="24"/>
        </w:rPr>
        <w:t>Resultado de la búsqueda</w:t>
      </w:r>
      <w:r w:rsidR="003A53D3" w:rsidRPr="003A53D3">
        <w:rPr>
          <w:sz w:val="24"/>
        </w:rPr>
        <w:t>.</w:t>
      </w:r>
    </w:p>
    <w:p w14:paraId="7DE73E09" w14:textId="77777777" w:rsidR="003A53D3" w:rsidRDefault="00A20EC2" w:rsidP="003A53D3">
      <w:pPr>
        <w:keepNext/>
        <w:jc w:val="center"/>
      </w:pPr>
      <w:r>
        <w:rPr>
          <w:noProof/>
          <w:lang w:eastAsia="es-MX"/>
        </w:rPr>
        <w:drawing>
          <wp:inline distT="0" distB="0" distL="0" distR="0" wp14:anchorId="67085B38" wp14:editId="551C2889">
            <wp:extent cx="5130350" cy="3663458"/>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30919" cy="3663864"/>
                    </a:xfrm>
                    <a:prstGeom prst="rect">
                      <a:avLst/>
                    </a:prstGeom>
                  </pic:spPr>
                </pic:pic>
              </a:graphicData>
            </a:graphic>
          </wp:inline>
        </w:drawing>
      </w:r>
    </w:p>
    <w:p w14:paraId="5DBB3F70" w14:textId="1F613252" w:rsidR="00A20EC2" w:rsidRDefault="003A53D3" w:rsidP="003A53D3">
      <w:pPr>
        <w:pStyle w:val="Descripcin"/>
        <w:jc w:val="center"/>
      </w:pPr>
      <w:r>
        <w:t xml:space="preserve">Figura </w:t>
      </w:r>
      <w:fldSimple w:instr=" SEQ Figura \* ARABIC ">
        <w:r w:rsidR="0010699F">
          <w:rPr>
            <w:noProof/>
          </w:rPr>
          <w:t>52</w:t>
        </w:r>
      </w:fldSimple>
      <w:ins w:id="855" w:author="Profesor" w:date="2017-07-19T17:04:00Z">
        <w:r w:rsidR="004174BD">
          <w:t>.</w:t>
        </w:r>
      </w:ins>
      <w:r>
        <w:t xml:space="preserve"> Resultados de la </w:t>
      </w:r>
      <w:r w:rsidR="002A23F8">
        <w:t>búsqueda</w:t>
      </w:r>
      <w:r>
        <w:t xml:space="preserve"> por fecha "2017-07-01"</w:t>
      </w:r>
    </w:p>
    <w:p w14:paraId="579FBC67" w14:textId="2EDF94BA" w:rsidR="00A20EC2" w:rsidRPr="003A53D3" w:rsidRDefault="003A53D3" w:rsidP="003A53D3">
      <w:pPr>
        <w:jc w:val="both"/>
        <w:rPr>
          <w:sz w:val="24"/>
        </w:rPr>
      </w:pPr>
      <w:r w:rsidRPr="003A53D3">
        <w:rPr>
          <w:sz w:val="24"/>
        </w:rPr>
        <w:lastRenderedPageBreak/>
        <w:t>Se encontraron dos reportes que se realizaron ese mismo día, uno es un suicidio y el otro un robo.</w:t>
      </w:r>
    </w:p>
    <w:p w14:paraId="52595FE3" w14:textId="000AD452" w:rsidR="003A53D3" w:rsidRDefault="003A53D3" w:rsidP="003A53D3">
      <w:pPr>
        <w:jc w:val="both"/>
        <w:rPr>
          <w:rStyle w:val="Referenciasutil"/>
          <w:smallCaps w:val="0"/>
          <w:color w:val="auto"/>
          <w:sz w:val="24"/>
        </w:rPr>
      </w:pPr>
      <w:r>
        <w:rPr>
          <w:rStyle w:val="Referenciasutil"/>
          <w:smallCaps w:val="0"/>
          <w:color w:val="auto"/>
          <w:sz w:val="24"/>
        </w:rPr>
        <w:t>Realizamos una búsqueda por palabras en la descripción “mano armada”.</w:t>
      </w:r>
    </w:p>
    <w:p w14:paraId="799D7962" w14:textId="77777777" w:rsidR="003A53D3" w:rsidRDefault="003A53D3" w:rsidP="003A53D3">
      <w:pPr>
        <w:keepNext/>
        <w:jc w:val="center"/>
      </w:pPr>
      <w:r>
        <w:rPr>
          <w:noProof/>
          <w:lang w:eastAsia="es-MX"/>
        </w:rPr>
        <w:drawing>
          <wp:inline distT="0" distB="0" distL="0" distR="0" wp14:anchorId="696E22F5" wp14:editId="00C350D2">
            <wp:extent cx="5033246" cy="183550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9941" cy="1837941"/>
                    </a:xfrm>
                    <a:prstGeom prst="rect">
                      <a:avLst/>
                    </a:prstGeom>
                  </pic:spPr>
                </pic:pic>
              </a:graphicData>
            </a:graphic>
          </wp:inline>
        </w:drawing>
      </w:r>
    </w:p>
    <w:p w14:paraId="3A800037" w14:textId="6ED42936" w:rsidR="003A53D3" w:rsidRDefault="003A53D3" w:rsidP="003A53D3">
      <w:pPr>
        <w:pStyle w:val="Descripcin"/>
        <w:jc w:val="center"/>
        <w:rPr>
          <w:noProof/>
        </w:rPr>
      </w:pPr>
      <w:r>
        <w:t xml:space="preserve">Figura </w:t>
      </w:r>
      <w:fldSimple w:instr=" SEQ Figura \* ARABIC ">
        <w:r w:rsidR="0010699F">
          <w:rPr>
            <w:noProof/>
          </w:rPr>
          <w:t>53</w:t>
        </w:r>
      </w:fldSimple>
      <w:ins w:id="856" w:author="Profesor" w:date="2017-07-19T17:04:00Z">
        <w:r w:rsidR="004174BD">
          <w:t>.</w:t>
        </w:r>
      </w:ins>
      <w:r>
        <w:t xml:space="preserve"> Búsqueda en descripción </w:t>
      </w:r>
      <w:r>
        <w:rPr>
          <w:noProof/>
        </w:rPr>
        <w:t>de un reporte por el termino "mano armada".</w:t>
      </w:r>
    </w:p>
    <w:p w14:paraId="1C772421" w14:textId="261D50CF" w:rsidR="003A53D3" w:rsidRDefault="003A53D3" w:rsidP="003A53D3">
      <w:pPr>
        <w:rPr>
          <w:sz w:val="24"/>
        </w:rPr>
      </w:pPr>
      <w:r>
        <w:rPr>
          <w:sz w:val="24"/>
        </w:rPr>
        <w:t>Resultados de la búsqueda:</w:t>
      </w:r>
    </w:p>
    <w:p w14:paraId="1151539C" w14:textId="77777777" w:rsidR="003A53D3" w:rsidRDefault="003A53D3" w:rsidP="003A53D3">
      <w:pPr>
        <w:keepNext/>
      </w:pPr>
      <w:r>
        <w:rPr>
          <w:noProof/>
          <w:lang w:eastAsia="es-MX"/>
        </w:rPr>
        <w:drawing>
          <wp:inline distT="0" distB="0" distL="0" distR="0" wp14:anchorId="05D80B7D" wp14:editId="4AB4A591">
            <wp:extent cx="5612130" cy="4037965"/>
            <wp:effectExtent l="0" t="0" r="762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4037965"/>
                    </a:xfrm>
                    <a:prstGeom prst="rect">
                      <a:avLst/>
                    </a:prstGeom>
                  </pic:spPr>
                </pic:pic>
              </a:graphicData>
            </a:graphic>
          </wp:inline>
        </w:drawing>
      </w:r>
    </w:p>
    <w:p w14:paraId="4DB1E72C" w14:textId="5C3DEA03" w:rsidR="003A53D3" w:rsidRDefault="003A53D3" w:rsidP="003A53D3">
      <w:pPr>
        <w:pStyle w:val="Descripcin"/>
        <w:jc w:val="center"/>
        <w:rPr>
          <w:noProof/>
        </w:rPr>
      </w:pPr>
      <w:r>
        <w:t xml:space="preserve">Figura </w:t>
      </w:r>
      <w:fldSimple w:instr=" SEQ Figura \* ARABIC ">
        <w:r w:rsidR="0010699F">
          <w:rPr>
            <w:noProof/>
          </w:rPr>
          <w:t>54</w:t>
        </w:r>
      </w:fldSimple>
      <w:ins w:id="857" w:author="Profesor" w:date="2017-07-19T17:04:00Z">
        <w:r w:rsidR="004174BD">
          <w:t>.</w:t>
        </w:r>
      </w:ins>
      <w:r>
        <w:t xml:space="preserve"> Resultados de la </w:t>
      </w:r>
      <w:r w:rsidR="002A23F8">
        <w:t>búsqueda</w:t>
      </w:r>
      <w:r>
        <w:t xml:space="preserve"> por "mano armada</w:t>
      </w:r>
      <w:r>
        <w:rPr>
          <w:noProof/>
        </w:rPr>
        <w:t>" en la descripcón de los reportes.</w:t>
      </w:r>
    </w:p>
    <w:p w14:paraId="75A14870" w14:textId="79D7AD0C" w:rsidR="003A53D3" w:rsidRDefault="003A53D3" w:rsidP="003A53D3"/>
    <w:p w14:paraId="62169287" w14:textId="48A1DF3A" w:rsidR="003A53D3" w:rsidRDefault="003A53D3" w:rsidP="003A53D3"/>
    <w:p w14:paraId="04FD9555" w14:textId="686E171E" w:rsidR="003A53D3" w:rsidRDefault="003A53D3" w:rsidP="003A53D3"/>
    <w:p w14:paraId="6279CB57" w14:textId="59067291" w:rsidR="003A53D3" w:rsidRDefault="003A53D3" w:rsidP="003A53D3">
      <w:r>
        <w:t>Realizamos una búsqueda por tipo de delito y buscamos todos los robos o asaltos que se han cometido.</w:t>
      </w:r>
    </w:p>
    <w:p w14:paraId="4A69D081" w14:textId="77777777" w:rsidR="003A53D3" w:rsidRDefault="003A53D3" w:rsidP="003A53D3">
      <w:pPr>
        <w:keepNext/>
        <w:jc w:val="center"/>
      </w:pPr>
      <w:r>
        <w:rPr>
          <w:noProof/>
          <w:lang w:eastAsia="es-MX"/>
        </w:rPr>
        <w:drawing>
          <wp:inline distT="0" distB="0" distL="0" distR="0" wp14:anchorId="04A9D98B" wp14:editId="0B01B821">
            <wp:extent cx="4928049" cy="1785428"/>
            <wp:effectExtent l="0" t="0" r="6350" b="571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36017" cy="1788315"/>
                    </a:xfrm>
                    <a:prstGeom prst="rect">
                      <a:avLst/>
                    </a:prstGeom>
                  </pic:spPr>
                </pic:pic>
              </a:graphicData>
            </a:graphic>
          </wp:inline>
        </w:drawing>
      </w:r>
    </w:p>
    <w:p w14:paraId="6766021C" w14:textId="4E47566C" w:rsidR="003A53D3" w:rsidRDefault="003A53D3" w:rsidP="003A53D3">
      <w:pPr>
        <w:pStyle w:val="Descripcin"/>
        <w:jc w:val="center"/>
        <w:rPr>
          <w:noProof/>
        </w:rPr>
      </w:pPr>
      <w:r>
        <w:t xml:space="preserve">Figura </w:t>
      </w:r>
      <w:fldSimple w:instr=" SEQ Figura \* ARABIC ">
        <w:r w:rsidR="0010699F">
          <w:rPr>
            <w:noProof/>
          </w:rPr>
          <w:t>55</w:t>
        </w:r>
      </w:fldSimple>
      <w:ins w:id="858" w:author="Profesor" w:date="2017-07-19T17:04:00Z">
        <w:r w:rsidR="004174BD">
          <w:t>.</w:t>
        </w:r>
      </w:ins>
      <w:r>
        <w:t xml:space="preserve"> Búsqueda </w:t>
      </w:r>
      <w:r>
        <w:rPr>
          <w:noProof/>
        </w:rPr>
        <w:t>por tipo de incidente robo o asalto.</w:t>
      </w:r>
    </w:p>
    <w:p w14:paraId="4D8B6023" w14:textId="24FBA1AC" w:rsidR="003A53D3" w:rsidRDefault="003A53D3" w:rsidP="003A53D3">
      <w:r>
        <w:t>Resultados de búsqueda por tipo de incidente robo o asalto.</w:t>
      </w:r>
    </w:p>
    <w:p w14:paraId="3474082E" w14:textId="77777777" w:rsidR="003A53D3" w:rsidRDefault="003A53D3" w:rsidP="003A53D3">
      <w:pPr>
        <w:keepNext/>
        <w:jc w:val="center"/>
      </w:pPr>
      <w:r>
        <w:rPr>
          <w:noProof/>
          <w:lang w:eastAsia="es-MX"/>
        </w:rPr>
        <w:drawing>
          <wp:inline distT="0" distB="0" distL="0" distR="0" wp14:anchorId="2EEB5ECF" wp14:editId="1F3315DD">
            <wp:extent cx="4239491" cy="4076396"/>
            <wp:effectExtent l="0" t="0" r="8890" b="63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46238" cy="4082884"/>
                    </a:xfrm>
                    <a:prstGeom prst="rect">
                      <a:avLst/>
                    </a:prstGeom>
                  </pic:spPr>
                </pic:pic>
              </a:graphicData>
            </a:graphic>
          </wp:inline>
        </w:drawing>
      </w:r>
    </w:p>
    <w:p w14:paraId="765F46CE" w14:textId="21CB4534" w:rsidR="00A20EC2" w:rsidRDefault="003A53D3" w:rsidP="003A53D3">
      <w:pPr>
        <w:pStyle w:val="Descripcin"/>
        <w:jc w:val="center"/>
      </w:pPr>
      <w:r>
        <w:t xml:space="preserve">Figura </w:t>
      </w:r>
      <w:fldSimple w:instr=" SEQ Figura \* ARABIC ">
        <w:r w:rsidR="0010699F">
          <w:rPr>
            <w:noProof/>
          </w:rPr>
          <w:t>56</w:t>
        </w:r>
      </w:fldSimple>
      <w:ins w:id="859" w:author="Profesor" w:date="2017-07-19T17:04:00Z">
        <w:r w:rsidR="004174BD">
          <w:t>.</w:t>
        </w:r>
      </w:ins>
      <w:r>
        <w:t xml:space="preserve"> Resultados de </w:t>
      </w:r>
      <w:r w:rsidR="002A23F8">
        <w:t>búsqueda</w:t>
      </w:r>
      <w:r>
        <w:t xml:space="preserve"> por tipo de incidente.</w:t>
      </w:r>
    </w:p>
    <w:p w14:paraId="0A6F8CA9" w14:textId="478E472A" w:rsidR="003A53D3" w:rsidRDefault="003A53D3" w:rsidP="0047605F">
      <w:pPr>
        <w:rPr>
          <w:sz w:val="24"/>
        </w:rPr>
      </w:pPr>
      <w:r>
        <w:rPr>
          <w:sz w:val="24"/>
        </w:rPr>
        <w:br w:type="page"/>
      </w:r>
      <w:r>
        <w:rPr>
          <w:sz w:val="24"/>
        </w:rPr>
        <w:lastRenderedPageBreak/>
        <w:t xml:space="preserve">Realizamos una búsqueda avanzada buscando por nuestro nombre del perfil que recién creamos para estas pruebas, tipo de incidente </w:t>
      </w:r>
      <w:r w:rsidR="0047605F">
        <w:rPr>
          <w:sz w:val="24"/>
        </w:rPr>
        <w:t>violación</w:t>
      </w:r>
      <w:r>
        <w:rPr>
          <w:sz w:val="24"/>
        </w:rPr>
        <w:t xml:space="preserve"> </w:t>
      </w:r>
      <w:r w:rsidR="0047605F">
        <w:rPr>
          <w:sz w:val="24"/>
        </w:rPr>
        <w:t>y por la ubicación del perfil</w:t>
      </w:r>
      <w:r>
        <w:rPr>
          <w:sz w:val="24"/>
        </w:rPr>
        <w:t>.</w:t>
      </w:r>
    </w:p>
    <w:p w14:paraId="1C4B88C1" w14:textId="416A5C06" w:rsidR="0047605F" w:rsidRDefault="0047605F" w:rsidP="0047605F">
      <w:pPr>
        <w:keepNext/>
      </w:pPr>
      <w:r>
        <w:rPr>
          <w:noProof/>
          <w:lang w:eastAsia="es-MX"/>
        </w:rPr>
        <w:drawing>
          <wp:inline distT="0" distB="0" distL="0" distR="0" wp14:anchorId="28593636" wp14:editId="7269B76D">
            <wp:extent cx="5612130" cy="2216150"/>
            <wp:effectExtent l="0" t="0" r="762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2216150"/>
                    </a:xfrm>
                    <a:prstGeom prst="rect">
                      <a:avLst/>
                    </a:prstGeom>
                  </pic:spPr>
                </pic:pic>
              </a:graphicData>
            </a:graphic>
          </wp:inline>
        </w:drawing>
      </w:r>
    </w:p>
    <w:p w14:paraId="7E6741C2" w14:textId="0E2A98D0" w:rsidR="003A53D3" w:rsidRDefault="0047605F" w:rsidP="0047605F">
      <w:pPr>
        <w:pStyle w:val="Descripcin"/>
        <w:jc w:val="center"/>
      </w:pPr>
      <w:r>
        <w:t xml:space="preserve">Figura </w:t>
      </w:r>
      <w:fldSimple w:instr=" SEQ Figura \* ARABIC ">
        <w:r w:rsidR="0010699F">
          <w:rPr>
            <w:noProof/>
          </w:rPr>
          <w:t>57</w:t>
        </w:r>
      </w:fldSimple>
      <w:ins w:id="860" w:author="Profesor" w:date="2017-07-19T17:04:00Z">
        <w:r w:rsidR="004174BD">
          <w:t>.</w:t>
        </w:r>
      </w:ins>
      <w:r>
        <w:t xml:space="preserve"> </w:t>
      </w:r>
      <w:r w:rsidR="002A23F8">
        <w:t>Búsqueda</w:t>
      </w:r>
      <w:r>
        <w:t xml:space="preserve"> avanzada por nombre de un perfil, un tipo de incidente y cerca de la ubicación del perfil.</w:t>
      </w:r>
    </w:p>
    <w:p w14:paraId="75A571CE" w14:textId="444A9052" w:rsidR="0047605F" w:rsidRDefault="0047605F" w:rsidP="0047605F">
      <w:pPr>
        <w:rPr>
          <w:sz w:val="24"/>
        </w:rPr>
      </w:pPr>
      <w:r w:rsidRPr="0047605F">
        <w:rPr>
          <w:sz w:val="24"/>
        </w:rPr>
        <w:t xml:space="preserve">Resultados </w:t>
      </w:r>
      <w:r>
        <w:rPr>
          <w:sz w:val="24"/>
        </w:rPr>
        <w:t>de búsqueda avanzada:</w:t>
      </w:r>
    </w:p>
    <w:p w14:paraId="4BB8E3D6" w14:textId="77777777" w:rsidR="0047605F" w:rsidRDefault="0047605F" w:rsidP="0047605F">
      <w:pPr>
        <w:keepNext/>
      </w:pPr>
      <w:r>
        <w:rPr>
          <w:noProof/>
          <w:lang w:eastAsia="es-MX"/>
        </w:rPr>
        <w:drawing>
          <wp:inline distT="0" distB="0" distL="0" distR="0" wp14:anchorId="08CCFEF4" wp14:editId="06929A19">
            <wp:extent cx="5612130" cy="4051300"/>
            <wp:effectExtent l="0" t="0" r="7620" b="635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4051300"/>
                    </a:xfrm>
                    <a:prstGeom prst="rect">
                      <a:avLst/>
                    </a:prstGeom>
                  </pic:spPr>
                </pic:pic>
              </a:graphicData>
            </a:graphic>
          </wp:inline>
        </w:drawing>
      </w:r>
    </w:p>
    <w:p w14:paraId="7B8F725A" w14:textId="13350A87" w:rsidR="0047605F" w:rsidRPr="0047605F" w:rsidRDefault="0047605F" w:rsidP="0047605F">
      <w:pPr>
        <w:pStyle w:val="Descripcin"/>
        <w:jc w:val="center"/>
        <w:rPr>
          <w:sz w:val="24"/>
        </w:rPr>
      </w:pPr>
      <w:r>
        <w:t xml:space="preserve">Figura </w:t>
      </w:r>
      <w:fldSimple w:instr=" SEQ Figura \* ARABIC ">
        <w:r w:rsidR="0010699F">
          <w:rPr>
            <w:noProof/>
          </w:rPr>
          <w:t>58</w:t>
        </w:r>
      </w:fldSimple>
      <w:ins w:id="861" w:author="Profesor" w:date="2017-07-19T17:04:00Z">
        <w:r w:rsidR="004174BD">
          <w:t>.</w:t>
        </w:r>
      </w:ins>
      <w:r>
        <w:t xml:space="preserve"> Resultados de la </w:t>
      </w:r>
      <w:r w:rsidR="002A23F8">
        <w:t>búsqueda</w:t>
      </w:r>
      <w:r>
        <w:t xml:space="preserve"> avanzada por ubicación</w:t>
      </w:r>
    </w:p>
    <w:p w14:paraId="2A372106" w14:textId="77777777" w:rsidR="0047605F" w:rsidRPr="0047605F" w:rsidRDefault="0047605F" w:rsidP="0047605F"/>
    <w:p w14:paraId="221A2769" w14:textId="77777777" w:rsidR="0047605F" w:rsidRPr="0047605F" w:rsidRDefault="0047605F" w:rsidP="0047605F">
      <w:pPr>
        <w:pStyle w:val="Ttulo1"/>
        <w:numPr>
          <w:ilvl w:val="1"/>
          <w:numId w:val="29"/>
        </w:numPr>
        <w:rPr>
          <w:rStyle w:val="Ttulo2Car"/>
          <w:sz w:val="32"/>
          <w:szCs w:val="32"/>
        </w:rPr>
      </w:pPr>
      <w:r w:rsidRPr="0047605F">
        <w:rPr>
          <w:rStyle w:val="Ttulo2Car"/>
          <w:sz w:val="32"/>
        </w:rPr>
        <w:lastRenderedPageBreak/>
        <w:t>Análisis y Discusión de resultado</w:t>
      </w:r>
      <w:r>
        <w:rPr>
          <w:rStyle w:val="Ttulo2Car"/>
          <w:sz w:val="32"/>
        </w:rPr>
        <w:t>s</w:t>
      </w:r>
    </w:p>
    <w:p w14:paraId="22E54AFA" w14:textId="218C6562" w:rsidR="0047605F" w:rsidRPr="0047605F" w:rsidRDefault="0047605F" w:rsidP="0047605F">
      <w:pPr>
        <w:rPr>
          <w:rStyle w:val="nfasisintenso"/>
          <w:i w:val="0"/>
          <w:iCs w:val="0"/>
          <w:color w:val="2F5496" w:themeColor="accent1" w:themeShade="BF"/>
          <w:sz w:val="32"/>
        </w:rPr>
      </w:pPr>
      <w:r w:rsidRPr="0047605F">
        <w:rPr>
          <w:rStyle w:val="Ttulo2Car"/>
          <w:sz w:val="32"/>
        </w:rPr>
        <w:t xml:space="preserve"> </w:t>
      </w:r>
    </w:p>
    <w:p w14:paraId="69330260" w14:textId="702B2121" w:rsidR="0047605F" w:rsidRDefault="0047605F" w:rsidP="0047605F">
      <w:pPr>
        <w:ind w:firstLine="708"/>
        <w:jc w:val="both"/>
      </w:pPr>
      <w:r>
        <w:t xml:space="preserve">En esta sección se analizarán los resultados </w:t>
      </w:r>
      <w:r w:rsidR="002A23F8">
        <w:t>más</w:t>
      </w:r>
      <w:r>
        <w:t xml:space="preserve"> específicos dentro de la aplicación. Algunos de estos resultados no están contemplados en las etapas del proyecto, pero</w:t>
      </w:r>
      <w:r w:rsidR="00596010">
        <w:t xml:space="preserve"> sirvieron para dar una mejor satisfacción al cliente.</w:t>
      </w:r>
    </w:p>
    <w:p w14:paraId="42CC7EB9" w14:textId="700F08F3" w:rsidR="00596010" w:rsidRDefault="002A23F8" w:rsidP="00596010">
      <w:pPr>
        <w:jc w:val="both"/>
      </w:pPr>
      <w:r>
        <w:t>Envió</w:t>
      </w:r>
      <w:r w:rsidR="00596010">
        <w:t xml:space="preserve"> de correo electrónico de bienvenida al momento de crear la cuenta de Raul Ruvalcaba.</w:t>
      </w:r>
    </w:p>
    <w:p w14:paraId="0C183EA1" w14:textId="77777777" w:rsidR="00596010" w:rsidRDefault="00596010" w:rsidP="00596010">
      <w:pPr>
        <w:keepNext/>
        <w:ind w:firstLine="708"/>
        <w:jc w:val="center"/>
      </w:pPr>
      <w:r>
        <w:rPr>
          <w:noProof/>
          <w:lang w:eastAsia="es-MX"/>
        </w:rPr>
        <w:drawing>
          <wp:inline distT="0" distB="0" distL="0" distR="0" wp14:anchorId="76B94323" wp14:editId="1C73A150">
            <wp:extent cx="5612130" cy="1088390"/>
            <wp:effectExtent l="0" t="0" r="762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1088390"/>
                    </a:xfrm>
                    <a:prstGeom prst="rect">
                      <a:avLst/>
                    </a:prstGeom>
                  </pic:spPr>
                </pic:pic>
              </a:graphicData>
            </a:graphic>
          </wp:inline>
        </w:drawing>
      </w:r>
    </w:p>
    <w:p w14:paraId="53FC0B11" w14:textId="070D104C" w:rsidR="00596010" w:rsidRPr="0047605F" w:rsidRDefault="00596010" w:rsidP="00596010">
      <w:pPr>
        <w:pStyle w:val="Descripcin"/>
        <w:jc w:val="center"/>
      </w:pPr>
      <w:r>
        <w:t xml:space="preserve">Figura </w:t>
      </w:r>
      <w:fldSimple w:instr=" SEQ Figura \* ARABIC ">
        <w:r w:rsidR="0010699F">
          <w:rPr>
            <w:noProof/>
          </w:rPr>
          <w:t>59</w:t>
        </w:r>
      </w:fldSimple>
      <w:r>
        <w:t xml:space="preserve"> Correo recibido por parte de la aplicación, dando la bienvenida.</w:t>
      </w:r>
    </w:p>
    <w:p w14:paraId="21905437" w14:textId="1C396618" w:rsidR="0047605F" w:rsidRDefault="00596010" w:rsidP="00596010">
      <w:pPr>
        <w:jc w:val="both"/>
      </w:pPr>
      <w:r>
        <w:t>Cuando no recordamos nuestra contraseña podemos recuperarla dando nuestro correo electrónico y esperando a que se genere una nueva contraseña y sea enviada a nuestro correo.</w:t>
      </w:r>
    </w:p>
    <w:p w14:paraId="53A32B76" w14:textId="77777777" w:rsidR="00596010" w:rsidRDefault="00596010" w:rsidP="00596010">
      <w:pPr>
        <w:keepNext/>
        <w:jc w:val="center"/>
      </w:pPr>
      <w:r>
        <w:rPr>
          <w:noProof/>
          <w:lang w:eastAsia="es-MX"/>
        </w:rPr>
        <w:drawing>
          <wp:inline distT="0" distB="0" distL="0" distR="0" wp14:anchorId="12FB540B" wp14:editId="4ED3F18D">
            <wp:extent cx="4619625" cy="2028825"/>
            <wp:effectExtent l="0" t="0" r="9525" b="952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19625" cy="2028825"/>
                    </a:xfrm>
                    <a:prstGeom prst="rect">
                      <a:avLst/>
                    </a:prstGeom>
                  </pic:spPr>
                </pic:pic>
              </a:graphicData>
            </a:graphic>
          </wp:inline>
        </w:drawing>
      </w:r>
    </w:p>
    <w:p w14:paraId="610E58EB" w14:textId="74E1A1E6" w:rsidR="00596010" w:rsidRDefault="00596010" w:rsidP="00596010">
      <w:pPr>
        <w:pStyle w:val="Descripcin"/>
        <w:jc w:val="center"/>
      </w:pPr>
      <w:r>
        <w:t xml:space="preserve">Figura </w:t>
      </w:r>
      <w:fldSimple w:instr=" SEQ Figura \* ARABIC ">
        <w:r w:rsidR="0010699F">
          <w:rPr>
            <w:noProof/>
          </w:rPr>
          <w:t>60</w:t>
        </w:r>
      </w:fldSimple>
      <w:ins w:id="862" w:author="Profesor" w:date="2017-07-19T17:04:00Z">
        <w:r w:rsidR="004174BD">
          <w:t>.</w:t>
        </w:r>
      </w:ins>
      <w:r>
        <w:t xml:space="preserve"> Modal para recuperación de contraseña.</w:t>
      </w:r>
    </w:p>
    <w:p w14:paraId="36EC2E1E" w14:textId="65C456CB" w:rsidR="00596010" w:rsidRDefault="00596010" w:rsidP="00596010">
      <w:r>
        <w:t>Correo recibido con nueva contraseña</w:t>
      </w:r>
    </w:p>
    <w:p w14:paraId="4C0D41A1" w14:textId="77777777" w:rsidR="00596010" w:rsidRDefault="00596010" w:rsidP="00596010">
      <w:pPr>
        <w:keepNext/>
      </w:pPr>
      <w:r>
        <w:rPr>
          <w:noProof/>
          <w:lang w:eastAsia="es-MX"/>
        </w:rPr>
        <w:drawing>
          <wp:inline distT="0" distB="0" distL="0" distR="0" wp14:anchorId="43B71D1B" wp14:editId="13804A6A">
            <wp:extent cx="5612130" cy="1287780"/>
            <wp:effectExtent l="0" t="0" r="7620" b="762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1287780"/>
                    </a:xfrm>
                    <a:prstGeom prst="rect">
                      <a:avLst/>
                    </a:prstGeom>
                  </pic:spPr>
                </pic:pic>
              </a:graphicData>
            </a:graphic>
          </wp:inline>
        </w:drawing>
      </w:r>
    </w:p>
    <w:p w14:paraId="384288FB" w14:textId="0F0CF1FD" w:rsidR="00596010" w:rsidRDefault="00596010" w:rsidP="00596010">
      <w:pPr>
        <w:pStyle w:val="Descripcin"/>
        <w:jc w:val="center"/>
      </w:pPr>
      <w:r>
        <w:t xml:space="preserve">Figura </w:t>
      </w:r>
      <w:fldSimple w:instr=" SEQ Figura \* ARABIC ">
        <w:r w:rsidR="0010699F">
          <w:rPr>
            <w:noProof/>
          </w:rPr>
          <w:t>61</w:t>
        </w:r>
      </w:fldSimple>
      <w:ins w:id="863" w:author="Profesor" w:date="2017-07-19T17:04:00Z">
        <w:r w:rsidR="004174BD">
          <w:t>.</w:t>
        </w:r>
      </w:ins>
      <w:r>
        <w:t xml:space="preserve"> Correo recibido con nueva contraseña.</w:t>
      </w:r>
    </w:p>
    <w:p w14:paraId="1B7BDE68" w14:textId="30A2B8AD" w:rsidR="00596010" w:rsidRDefault="00596010" w:rsidP="00596010">
      <w:r>
        <w:lastRenderedPageBreak/>
        <w:t>Podemos ingresar a la aplicación con la nueva contraseña generada y posteriormente cambiar de contraseña.</w:t>
      </w:r>
    </w:p>
    <w:p w14:paraId="79EA7181" w14:textId="77777777" w:rsidR="00596010" w:rsidRDefault="00596010" w:rsidP="00596010">
      <w:pPr>
        <w:keepNext/>
      </w:pPr>
      <w:r>
        <w:rPr>
          <w:noProof/>
          <w:lang w:eastAsia="es-MX"/>
        </w:rPr>
        <w:drawing>
          <wp:inline distT="0" distB="0" distL="0" distR="0" wp14:anchorId="6A528257" wp14:editId="76425A95">
            <wp:extent cx="5612130" cy="2425065"/>
            <wp:effectExtent l="0" t="0" r="762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2425065"/>
                    </a:xfrm>
                    <a:prstGeom prst="rect">
                      <a:avLst/>
                    </a:prstGeom>
                  </pic:spPr>
                </pic:pic>
              </a:graphicData>
            </a:graphic>
          </wp:inline>
        </w:drawing>
      </w:r>
    </w:p>
    <w:p w14:paraId="6D93A01C" w14:textId="7EAC2D14" w:rsidR="00596010" w:rsidRDefault="00596010" w:rsidP="00596010">
      <w:pPr>
        <w:pStyle w:val="Descripcin"/>
        <w:jc w:val="center"/>
      </w:pPr>
      <w:r>
        <w:t xml:space="preserve">Figura </w:t>
      </w:r>
      <w:fldSimple w:instr=" SEQ Figura \* ARABIC ">
        <w:r w:rsidR="0010699F">
          <w:rPr>
            <w:noProof/>
          </w:rPr>
          <w:t>62</w:t>
        </w:r>
      </w:fldSimple>
      <w:ins w:id="864" w:author="Profesor" w:date="2017-07-19T17:05:00Z">
        <w:r w:rsidR="004174BD">
          <w:t>.</w:t>
        </w:r>
      </w:ins>
      <w:r>
        <w:t xml:space="preserve"> Cambio de </w:t>
      </w:r>
      <w:r w:rsidR="002A23F8">
        <w:t>contraseña,</w:t>
      </w:r>
      <w:r>
        <w:t xml:space="preserve"> pero las contraseñas no coinciden.</w:t>
      </w:r>
    </w:p>
    <w:p w14:paraId="738A9258" w14:textId="4BB0BB45" w:rsidR="00596010" w:rsidRPr="00596010" w:rsidRDefault="00596010" w:rsidP="008009D7">
      <w:pPr>
        <w:jc w:val="both"/>
      </w:pPr>
      <w:r>
        <w:t>Cambio de contraseña con las contraseñas validadas.</w:t>
      </w:r>
      <w:r w:rsidR="008009D7">
        <w:t xml:space="preserve"> Ya no aparece el mensaje de “contraseñas no coinciden”.</w:t>
      </w:r>
    </w:p>
    <w:p w14:paraId="13CE314B" w14:textId="3B1FE11A" w:rsidR="00596010" w:rsidRDefault="00596010" w:rsidP="00596010">
      <w:pPr>
        <w:keepNext/>
      </w:pPr>
      <w:r>
        <w:rPr>
          <w:noProof/>
          <w:lang w:eastAsia="es-MX"/>
        </w:rPr>
        <w:drawing>
          <wp:inline distT="0" distB="0" distL="0" distR="0" wp14:anchorId="510B6CEC" wp14:editId="2089AEA7">
            <wp:extent cx="5612130" cy="2282825"/>
            <wp:effectExtent l="0" t="0" r="7620"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2282825"/>
                    </a:xfrm>
                    <a:prstGeom prst="rect">
                      <a:avLst/>
                    </a:prstGeom>
                  </pic:spPr>
                </pic:pic>
              </a:graphicData>
            </a:graphic>
          </wp:inline>
        </w:drawing>
      </w:r>
    </w:p>
    <w:p w14:paraId="0C47D692" w14:textId="2E4A64FB" w:rsidR="00596010" w:rsidRDefault="00596010" w:rsidP="00596010">
      <w:pPr>
        <w:pStyle w:val="Descripcin"/>
        <w:jc w:val="center"/>
      </w:pPr>
      <w:r>
        <w:t xml:space="preserve">Figura </w:t>
      </w:r>
      <w:fldSimple w:instr=" SEQ Figura \* ARABIC ">
        <w:r w:rsidR="0010699F">
          <w:rPr>
            <w:noProof/>
          </w:rPr>
          <w:t>63</w:t>
        </w:r>
      </w:fldSimple>
      <w:ins w:id="865" w:author="Profesor" w:date="2017-07-19T17:05:00Z">
        <w:r w:rsidR="004174BD">
          <w:t>.</w:t>
        </w:r>
      </w:ins>
      <w:r>
        <w:t xml:space="preserve"> Cambio de contraseña con nuevas contraseñas ingresadas y validadas.</w:t>
      </w:r>
    </w:p>
    <w:p w14:paraId="0BFBF671" w14:textId="77777777" w:rsidR="00596010" w:rsidRPr="00596010" w:rsidRDefault="00596010" w:rsidP="00596010"/>
    <w:p w14:paraId="60D81CD4" w14:textId="1B40E9DE" w:rsidR="008009D7" w:rsidRDefault="008009D7" w:rsidP="008009D7">
      <w:pPr>
        <w:rPr>
          <w:sz w:val="24"/>
        </w:rPr>
      </w:pPr>
      <w:r>
        <w:rPr>
          <w:sz w:val="24"/>
        </w:rPr>
        <w:t>Al dar clic en cambiar, se asignará la contraseña la cuenta.</w:t>
      </w:r>
    </w:p>
    <w:p w14:paraId="2458B840" w14:textId="6E314874" w:rsidR="008009D7" w:rsidRDefault="008009D7" w:rsidP="008009D7">
      <w:pPr>
        <w:rPr>
          <w:sz w:val="24"/>
        </w:rPr>
      </w:pPr>
    </w:p>
    <w:p w14:paraId="00483E9B" w14:textId="77777777" w:rsidR="008009D7" w:rsidRDefault="008009D7" w:rsidP="008009D7">
      <w:pPr>
        <w:rPr>
          <w:sz w:val="24"/>
        </w:rPr>
      </w:pPr>
    </w:p>
    <w:p w14:paraId="133B570B" w14:textId="77777777" w:rsidR="008009D7" w:rsidRDefault="008009D7" w:rsidP="008009D7">
      <w:pPr>
        <w:rPr>
          <w:sz w:val="24"/>
        </w:rPr>
      </w:pPr>
    </w:p>
    <w:p w14:paraId="73B577FC" w14:textId="53B2F3AF" w:rsidR="008009D7" w:rsidRDefault="008009D7" w:rsidP="008009D7">
      <w:pPr>
        <w:rPr>
          <w:sz w:val="24"/>
        </w:rPr>
      </w:pPr>
      <w:r>
        <w:rPr>
          <w:sz w:val="24"/>
        </w:rPr>
        <w:lastRenderedPageBreak/>
        <w:t>Se puede visualizar los reportes que tiene un perfil, ingresando desde el menú desplegable del lado izquierdo y seleccionando mis reportes.</w:t>
      </w:r>
    </w:p>
    <w:p w14:paraId="0670FCC4" w14:textId="77777777" w:rsidR="008009D7" w:rsidRDefault="008009D7" w:rsidP="008009D7">
      <w:pPr>
        <w:keepNext/>
        <w:jc w:val="center"/>
      </w:pPr>
      <w:r>
        <w:rPr>
          <w:noProof/>
          <w:lang w:eastAsia="es-MX"/>
        </w:rPr>
        <w:drawing>
          <wp:inline distT="0" distB="0" distL="0" distR="0" wp14:anchorId="6C183C7A" wp14:editId="78D4FBA5">
            <wp:extent cx="3124200" cy="194310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24200" cy="1943100"/>
                    </a:xfrm>
                    <a:prstGeom prst="rect">
                      <a:avLst/>
                    </a:prstGeom>
                  </pic:spPr>
                </pic:pic>
              </a:graphicData>
            </a:graphic>
          </wp:inline>
        </w:drawing>
      </w:r>
    </w:p>
    <w:p w14:paraId="444A0B61" w14:textId="7710CFD1" w:rsidR="008009D7" w:rsidRDefault="008009D7" w:rsidP="008009D7">
      <w:pPr>
        <w:pStyle w:val="Descripcin"/>
        <w:jc w:val="center"/>
      </w:pPr>
      <w:r>
        <w:t xml:space="preserve">Figura </w:t>
      </w:r>
      <w:fldSimple w:instr=" SEQ Figura \* ARABIC ">
        <w:r w:rsidR="0010699F">
          <w:rPr>
            <w:noProof/>
          </w:rPr>
          <w:t>64</w:t>
        </w:r>
      </w:fldSimple>
      <w:ins w:id="866" w:author="Profesor" w:date="2017-07-19T17:05:00Z">
        <w:r w:rsidR="004174BD">
          <w:t>.</w:t>
        </w:r>
      </w:ins>
      <w:r>
        <w:t xml:space="preserve"> Menú de opciones para un perfil.</w:t>
      </w:r>
    </w:p>
    <w:p w14:paraId="7C9879D5" w14:textId="114755AC" w:rsidR="008009D7" w:rsidRPr="008009D7" w:rsidRDefault="008009D7" w:rsidP="008009D7">
      <w:pPr>
        <w:rPr>
          <w:sz w:val="24"/>
        </w:rPr>
      </w:pPr>
      <w:r>
        <w:rPr>
          <w:sz w:val="24"/>
        </w:rPr>
        <w:t>Como la cuenta de Raul Ruvalcaba solo cuenta con un reporte, este es el único que se visualizará en la página.</w:t>
      </w:r>
    </w:p>
    <w:p w14:paraId="303F84E8" w14:textId="77777777" w:rsidR="008009D7" w:rsidRDefault="008009D7" w:rsidP="008009D7">
      <w:pPr>
        <w:keepNext/>
      </w:pPr>
      <w:r>
        <w:rPr>
          <w:noProof/>
          <w:lang w:eastAsia="es-MX"/>
        </w:rPr>
        <w:drawing>
          <wp:inline distT="0" distB="0" distL="0" distR="0" wp14:anchorId="1E9D5F28" wp14:editId="16585095">
            <wp:extent cx="5419725" cy="4171950"/>
            <wp:effectExtent l="0" t="0" r="952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19725" cy="4171950"/>
                    </a:xfrm>
                    <a:prstGeom prst="rect">
                      <a:avLst/>
                    </a:prstGeom>
                  </pic:spPr>
                </pic:pic>
              </a:graphicData>
            </a:graphic>
          </wp:inline>
        </w:drawing>
      </w:r>
    </w:p>
    <w:p w14:paraId="7198048E" w14:textId="5B016E93" w:rsidR="008009D7" w:rsidRDefault="008009D7" w:rsidP="008A0355">
      <w:pPr>
        <w:pStyle w:val="Descripcin"/>
        <w:jc w:val="center"/>
      </w:pPr>
      <w:r>
        <w:t xml:space="preserve">Figura </w:t>
      </w:r>
      <w:fldSimple w:instr=" SEQ Figura \* ARABIC ">
        <w:r w:rsidR="0010699F">
          <w:rPr>
            <w:noProof/>
          </w:rPr>
          <w:t>65</w:t>
        </w:r>
      </w:fldSimple>
      <w:ins w:id="867" w:author="Profesor" w:date="2017-07-19T17:05:00Z">
        <w:r w:rsidR="004174BD">
          <w:t>.</w:t>
        </w:r>
      </w:ins>
      <w:r>
        <w:t xml:space="preserve">  Reportes paginados y localizados en un mapa de un perfil.</w:t>
      </w:r>
    </w:p>
    <w:p w14:paraId="0FAFE331" w14:textId="0F06A23A" w:rsidR="008A0355" w:rsidRDefault="008A0355" w:rsidP="008A0355"/>
    <w:p w14:paraId="0C8A51F5" w14:textId="1D91DD99" w:rsidR="008A0355" w:rsidRDefault="008A0355" w:rsidP="008A0355">
      <w:pPr>
        <w:rPr>
          <w:sz w:val="24"/>
        </w:rPr>
      </w:pPr>
      <w:r>
        <w:rPr>
          <w:sz w:val="24"/>
        </w:rPr>
        <w:lastRenderedPageBreak/>
        <w:t>Modificaremos la imagen del perfil recién creado.</w:t>
      </w:r>
    </w:p>
    <w:p w14:paraId="2B908BA2" w14:textId="77777777" w:rsidR="008A0355" w:rsidRDefault="008A0355" w:rsidP="008A0355">
      <w:pPr>
        <w:keepNext/>
        <w:jc w:val="center"/>
      </w:pPr>
      <w:r>
        <w:rPr>
          <w:noProof/>
          <w:lang w:eastAsia="es-MX"/>
        </w:rPr>
        <w:drawing>
          <wp:inline distT="0" distB="0" distL="0" distR="0" wp14:anchorId="1E03FC5A" wp14:editId="00E2F189">
            <wp:extent cx="3173840" cy="1277557"/>
            <wp:effectExtent l="0" t="0" r="762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84013" cy="1281652"/>
                    </a:xfrm>
                    <a:prstGeom prst="rect">
                      <a:avLst/>
                    </a:prstGeom>
                  </pic:spPr>
                </pic:pic>
              </a:graphicData>
            </a:graphic>
          </wp:inline>
        </w:drawing>
      </w:r>
    </w:p>
    <w:p w14:paraId="7FEEF6F1" w14:textId="60FBDBBC" w:rsidR="008A0355" w:rsidRDefault="008A0355" w:rsidP="008A0355">
      <w:pPr>
        <w:pStyle w:val="Descripcin"/>
        <w:jc w:val="center"/>
        <w:rPr>
          <w:noProof/>
        </w:rPr>
      </w:pPr>
      <w:r>
        <w:t xml:space="preserve">Figura </w:t>
      </w:r>
      <w:fldSimple w:instr=" SEQ Figura \* ARABIC ">
        <w:r w:rsidR="0010699F">
          <w:rPr>
            <w:noProof/>
          </w:rPr>
          <w:t>66</w:t>
        </w:r>
      </w:fldSimple>
      <w:ins w:id="868" w:author="Profesor" w:date="2017-07-19T17:05:00Z">
        <w:r w:rsidR="004174BD">
          <w:t>.</w:t>
        </w:r>
      </w:ins>
      <w:r>
        <w:t xml:space="preserve"> Modal desplegado para exportar la nueva imagen de </w:t>
      </w:r>
      <w:r w:rsidR="002A23F8">
        <w:t>perfil</w:t>
      </w:r>
      <w:r>
        <w:rPr>
          <w:noProof/>
        </w:rPr>
        <w:t>.</w:t>
      </w:r>
    </w:p>
    <w:p w14:paraId="70E1CA65" w14:textId="1281689A" w:rsidR="008A0355" w:rsidRDefault="008A0355" w:rsidP="008A0355">
      <w:r>
        <w:t>Seleccionamos la imagen que deseamos usar como foto de perfil.</w:t>
      </w:r>
    </w:p>
    <w:p w14:paraId="25FEAAFD" w14:textId="77777777" w:rsidR="008A0355" w:rsidRDefault="008A0355" w:rsidP="008A0355">
      <w:pPr>
        <w:keepNext/>
        <w:jc w:val="center"/>
      </w:pPr>
      <w:r>
        <w:rPr>
          <w:noProof/>
          <w:lang w:eastAsia="es-MX"/>
        </w:rPr>
        <w:drawing>
          <wp:inline distT="0" distB="0" distL="0" distR="0" wp14:anchorId="678B5DC6" wp14:editId="76036FF7">
            <wp:extent cx="3454342" cy="235136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57353" cy="2353410"/>
                    </a:xfrm>
                    <a:prstGeom prst="rect">
                      <a:avLst/>
                    </a:prstGeom>
                  </pic:spPr>
                </pic:pic>
              </a:graphicData>
            </a:graphic>
          </wp:inline>
        </w:drawing>
      </w:r>
    </w:p>
    <w:p w14:paraId="09969E30" w14:textId="3929AF70" w:rsidR="008A0355" w:rsidRDefault="008A0355" w:rsidP="008A0355">
      <w:pPr>
        <w:pStyle w:val="Descripcin"/>
        <w:jc w:val="center"/>
      </w:pPr>
      <w:r>
        <w:t xml:space="preserve">Figura </w:t>
      </w:r>
      <w:fldSimple w:instr=" SEQ Figura \* ARABIC ">
        <w:r w:rsidR="0010699F">
          <w:rPr>
            <w:noProof/>
          </w:rPr>
          <w:t>67</w:t>
        </w:r>
      </w:fldSimple>
      <w:ins w:id="869" w:author="Profesor" w:date="2017-07-19T17:05:00Z">
        <w:r w:rsidR="004174BD">
          <w:t>.</w:t>
        </w:r>
      </w:ins>
      <w:r>
        <w:t xml:space="preserve"> Explorador de archivos para </w:t>
      </w:r>
      <w:r w:rsidR="002A23F8">
        <w:t>búsqueda</w:t>
      </w:r>
      <w:r>
        <w:t xml:space="preserve"> de imagen a exportar.</w:t>
      </w:r>
    </w:p>
    <w:p w14:paraId="38DB7F33" w14:textId="494FE12D" w:rsidR="008A0355" w:rsidRDefault="008A0355" w:rsidP="008A0355">
      <w:r>
        <w:t>Le damos clic en modificar y es entonces que la imagen se descargará y se actualizará.</w:t>
      </w:r>
    </w:p>
    <w:p w14:paraId="6CDF58E4" w14:textId="77777777" w:rsidR="008A0355" w:rsidRDefault="008A0355" w:rsidP="008A0355">
      <w:pPr>
        <w:keepNext/>
        <w:jc w:val="center"/>
      </w:pPr>
      <w:r>
        <w:rPr>
          <w:noProof/>
          <w:lang w:eastAsia="es-MX"/>
        </w:rPr>
        <w:drawing>
          <wp:inline distT="0" distB="0" distL="0" distR="0" wp14:anchorId="18229F87" wp14:editId="4449EC49">
            <wp:extent cx="4212000" cy="2050717"/>
            <wp:effectExtent l="0" t="0" r="0" b="698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13611" cy="2051501"/>
                    </a:xfrm>
                    <a:prstGeom prst="rect">
                      <a:avLst/>
                    </a:prstGeom>
                  </pic:spPr>
                </pic:pic>
              </a:graphicData>
            </a:graphic>
          </wp:inline>
        </w:drawing>
      </w:r>
    </w:p>
    <w:p w14:paraId="66BD859F" w14:textId="0F3C23FF" w:rsidR="008A0355" w:rsidRDefault="008A0355" w:rsidP="008A0355">
      <w:pPr>
        <w:pStyle w:val="Descripcin"/>
        <w:jc w:val="center"/>
      </w:pPr>
      <w:r>
        <w:t xml:space="preserve">Figura </w:t>
      </w:r>
      <w:fldSimple w:instr=" SEQ Figura \* ARABIC ">
        <w:r w:rsidR="0010699F">
          <w:rPr>
            <w:noProof/>
          </w:rPr>
          <w:t>68</w:t>
        </w:r>
      </w:fldSimple>
      <w:ins w:id="870" w:author="Profesor" w:date="2017-07-19T17:05:00Z">
        <w:r w:rsidR="004174BD">
          <w:t>.</w:t>
        </w:r>
      </w:ins>
      <w:r>
        <w:t xml:space="preserve"> Imagen modificada del perfil de Raul Ruvalcaba.</w:t>
      </w:r>
    </w:p>
    <w:p w14:paraId="701898EA" w14:textId="05DC3E65" w:rsidR="008A0355" w:rsidRDefault="008A0355" w:rsidP="008A0355"/>
    <w:p w14:paraId="2CE9846B" w14:textId="5C3B7F85" w:rsidR="00572622" w:rsidRPr="007C0D2D" w:rsidRDefault="00572622" w:rsidP="007C0D2D">
      <w:pPr>
        <w:pStyle w:val="Ttulo4"/>
        <w:rPr>
          <w:sz w:val="56"/>
        </w:rPr>
      </w:pPr>
      <w:r w:rsidRPr="007C0D2D">
        <w:rPr>
          <w:sz w:val="56"/>
        </w:rPr>
        <w:lastRenderedPageBreak/>
        <w:t>Conclusiones</w:t>
      </w:r>
    </w:p>
    <w:p w14:paraId="54EA1293" w14:textId="77777777" w:rsidR="00F12768" w:rsidRDefault="00F12768" w:rsidP="00F12768">
      <w:pPr>
        <w:jc w:val="both"/>
        <w:rPr>
          <w:sz w:val="28"/>
        </w:rPr>
      </w:pPr>
    </w:p>
    <w:p w14:paraId="704273B7" w14:textId="685CD1D8" w:rsidR="00F12768" w:rsidRDefault="00F12768" w:rsidP="00F12768">
      <w:pPr>
        <w:jc w:val="both"/>
        <w:rPr>
          <w:sz w:val="24"/>
        </w:rPr>
      </w:pPr>
      <w:r w:rsidRPr="00F12768">
        <w:rPr>
          <w:sz w:val="24"/>
        </w:rPr>
        <w:tab/>
        <w:t xml:space="preserve">Para el desarrollo de este proyecto se presentaron problemas medianamente grandes ya que no se tienen los conocimientos previos de todas las herramientas, </w:t>
      </w:r>
      <w:r w:rsidR="002A23F8" w:rsidRPr="00F12768">
        <w:rPr>
          <w:sz w:val="24"/>
        </w:rPr>
        <w:t>librerías</w:t>
      </w:r>
      <w:r w:rsidRPr="00F12768">
        <w:rPr>
          <w:sz w:val="24"/>
        </w:rPr>
        <w:t xml:space="preserve"> y </w:t>
      </w:r>
      <w:r w:rsidR="002A23F8" w:rsidRPr="00F12768">
        <w:rPr>
          <w:sz w:val="24"/>
        </w:rPr>
        <w:t>demás</w:t>
      </w:r>
      <w:r w:rsidRPr="00F12768">
        <w:rPr>
          <w:sz w:val="24"/>
        </w:rPr>
        <w:t xml:space="preserve"> que se pueden utilizar y que facilitan el trabajo. Como por ejemplo</w:t>
      </w:r>
      <w:ins w:id="871" w:author="Profesor" w:date="2017-07-19T17:05:00Z">
        <w:r w:rsidR="002F723A">
          <w:rPr>
            <w:sz w:val="24"/>
          </w:rPr>
          <w:t>,</w:t>
        </w:r>
      </w:ins>
      <w:r w:rsidRPr="00F12768">
        <w:rPr>
          <w:sz w:val="24"/>
        </w:rPr>
        <w:t xml:space="preserve"> para realizar la lista desplegable de tipos de incidentes se dieron mil y unas vueltas por diferentes caminos para encontrar finalmente la sentencia de código que solucionaba el problema</w:t>
      </w:r>
      <w:ins w:id="872" w:author="Profesor" w:date="2017-07-19T17:06:00Z">
        <w:r w:rsidR="002F723A">
          <w:rPr>
            <w:sz w:val="24"/>
          </w:rPr>
          <w:t xml:space="preserve">. </w:t>
        </w:r>
      </w:ins>
      <w:del w:id="873" w:author="Profesor" w:date="2017-07-19T17:06:00Z">
        <w:r w:rsidRPr="00F12768" w:rsidDel="002F723A">
          <w:rPr>
            <w:sz w:val="24"/>
          </w:rPr>
          <w:delText>, pero</w:delText>
        </w:r>
      </w:del>
      <w:ins w:id="874" w:author="Profesor" w:date="2017-07-19T17:06:00Z">
        <w:r w:rsidR="002F723A">
          <w:rPr>
            <w:sz w:val="24"/>
          </w:rPr>
          <w:t>Sin embargo</w:t>
        </w:r>
      </w:ins>
      <w:ins w:id="875" w:author="Profesor" w:date="2017-07-19T17:07:00Z">
        <w:r w:rsidR="002F723A">
          <w:rPr>
            <w:sz w:val="24"/>
          </w:rPr>
          <w:t>,</w:t>
        </w:r>
      </w:ins>
      <w:r w:rsidRPr="00F12768">
        <w:rPr>
          <w:sz w:val="24"/>
        </w:rPr>
        <w:t xml:space="preserve"> por falta de experiencia se perdieron varios días tratando de solucionarlo e incluso se programaron cosas que nunca funcionaron.</w:t>
      </w:r>
    </w:p>
    <w:p w14:paraId="4E9036ED" w14:textId="5ED2EFC2" w:rsidR="00494531" w:rsidRDefault="00F12768" w:rsidP="00F12768">
      <w:pPr>
        <w:ind w:firstLine="708"/>
        <w:jc w:val="both"/>
        <w:rPr>
          <w:sz w:val="24"/>
        </w:rPr>
      </w:pPr>
      <w:r w:rsidRPr="00F12768">
        <w:rPr>
          <w:sz w:val="24"/>
        </w:rPr>
        <w:t xml:space="preserve">Se </w:t>
      </w:r>
      <w:r w:rsidR="002A23F8" w:rsidRPr="00F12768">
        <w:rPr>
          <w:sz w:val="24"/>
        </w:rPr>
        <w:t>cumplió</w:t>
      </w:r>
      <w:r w:rsidRPr="00F12768">
        <w:rPr>
          <w:sz w:val="24"/>
        </w:rPr>
        <w:t xml:space="preserve"> el objetivo de desarrollar una aplicación web para la gestión </w:t>
      </w:r>
      <w:r>
        <w:rPr>
          <w:sz w:val="24"/>
        </w:rPr>
        <w:t>de</w:t>
      </w:r>
      <w:r w:rsidRPr="00F12768">
        <w:rPr>
          <w:sz w:val="24"/>
        </w:rPr>
        <w:t xml:space="preserve"> reporte</w:t>
      </w:r>
      <w:r>
        <w:rPr>
          <w:sz w:val="24"/>
        </w:rPr>
        <w:t>s</w:t>
      </w:r>
      <w:r w:rsidRPr="00F12768">
        <w:rPr>
          <w:sz w:val="24"/>
        </w:rPr>
        <w:t xml:space="preserve"> </w:t>
      </w:r>
      <w:r>
        <w:rPr>
          <w:sz w:val="24"/>
        </w:rPr>
        <w:t xml:space="preserve">y </w:t>
      </w:r>
      <w:r w:rsidRPr="00F12768">
        <w:rPr>
          <w:sz w:val="24"/>
        </w:rPr>
        <w:t>perfil</w:t>
      </w:r>
      <w:r>
        <w:rPr>
          <w:sz w:val="24"/>
        </w:rPr>
        <w:t>es con</w:t>
      </w:r>
      <w:ins w:id="876" w:author="Profesor" w:date="2017-07-19T17:06:00Z">
        <w:r w:rsidR="002F723A">
          <w:rPr>
            <w:sz w:val="24"/>
          </w:rPr>
          <w:t xml:space="preserve"> la</w:t>
        </w:r>
      </w:ins>
      <w:r>
        <w:rPr>
          <w:sz w:val="24"/>
        </w:rPr>
        <w:t xml:space="preserve"> ayuda de herramientas como asp .net.</w:t>
      </w:r>
      <w:r w:rsidR="008B6A6D">
        <w:rPr>
          <w:sz w:val="24"/>
        </w:rPr>
        <w:t xml:space="preserve"> S</w:t>
      </w:r>
      <w:r w:rsidRPr="00F12768">
        <w:rPr>
          <w:sz w:val="24"/>
        </w:rPr>
        <w:t>e tuvieron muchos errores durante el desarrollo de la aplicación ya que no se tenían buenas bases en el lenguaje de programación y las herramientas</w:t>
      </w:r>
      <w:r w:rsidR="008B6A6D">
        <w:rPr>
          <w:sz w:val="24"/>
        </w:rPr>
        <w:t xml:space="preserve"> de desarrollo que se iban a ocupar, pero finalmente se </w:t>
      </w:r>
      <w:r w:rsidR="002A23F8">
        <w:rPr>
          <w:sz w:val="24"/>
        </w:rPr>
        <w:t>llegó</w:t>
      </w:r>
      <w:r w:rsidR="008B6A6D">
        <w:rPr>
          <w:sz w:val="24"/>
        </w:rPr>
        <w:t xml:space="preserve"> a concluir obteniendo resultados satisfactorios</w:t>
      </w:r>
      <w:r w:rsidRPr="00F12768">
        <w:rPr>
          <w:sz w:val="24"/>
        </w:rPr>
        <w:t xml:space="preserve">. </w:t>
      </w:r>
    </w:p>
    <w:p w14:paraId="116BAF02" w14:textId="4BEB4AD9" w:rsidR="008B6A6D" w:rsidRDefault="008B6A6D" w:rsidP="00F12768">
      <w:pPr>
        <w:ind w:firstLine="708"/>
        <w:jc w:val="both"/>
        <w:rPr>
          <w:sz w:val="24"/>
        </w:rPr>
      </w:pPr>
      <w:r>
        <w:rPr>
          <w:sz w:val="24"/>
        </w:rPr>
        <w:t xml:space="preserve">Existen muchas cosas que </w:t>
      </w:r>
      <w:r w:rsidR="002A23F8">
        <w:rPr>
          <w:sz w:val="24"/>
        </w:rPr>
        <w:t>aún</w:t>
      </w:r>
      <w:r>
        <w:rPr>
          <w:sz w:val="24"/>
        </w:rPr>
        <w:t xml:space="preserve"> se pueden mejorar dentro de la aplicación y se pudieron tratar durante este desarrollo, pero por falta de tiempo esto no se hizo. Las posibles mejoras que yo le haría a la aplicación ser</w:t>
      </w:r>
      <w:ins w:id="877" w:author="Profesor" w:date="2017-07-19T17:07:00Z">
        <w:r w:rsidR="002F723A">
          <w:rPr>
            <w:sz w:val="24"/>
          </w:rPr>
          <w:t>í</w:t>
        </w:r>
      </w:ins>
      <w:del w:id="878" w:author="Profesor" w:date="2017-07-19T17:07:00Z">
        <w:r w:rsidDel="002F723A">
          <w:rPr>
            <w:sz w:val="24"/>
          </w:rPr>
          <w:delText>i</w:delText>
        </w:r>
      </w:del>
      <w:r>
        <w:rPr>
          <w:sz w:val="24"/>
        </w:rPr>
        <w:t>an:</w:t>
      </w:r>
    </w:p>
    <w:p w14:paraId="368157A5" w14:textId="3EEC6057" w:rsidR="008B6A6D" w:rsidRDefault="008B6A6D" w:rsidP="008B6A6D">
      <w:pPr>
        <w:pStyle w:val="Prrafodelista"/>
        <w:numPr>
          <w:ilvl w:val="0"/>
          <w:numId w:val="30"/>
        </w:numPr>
        <w:jc w:val="both"/>
        <w:rPr>
          <w:sz w:val="24"/>
        </w:rPr>
      </w:pPr>
      <w:r>
        <w:rPr>
          <w:sz w:val="24"/>
        </w:rPr>
        <w:t xml:space="preserve">Validaciones de campos </w:t>
      </w:r>
      <w:r w:rsidR="002A23F8">
        <w:rPr>
          <w:sz w:val="24"/>
        </w:rPr>
        <w:t>vacíos</w:t>
      </w:r>
      <w:r>
        <w:rPr>
          <w:sz w:val="24"/>
        </w:rPr>
        <w:t xml:space="preserve"> para creación de reportes.</w:t>
      </w:r>
    </w:p>
    <w:p w14:paraId="1518606E" w14:textId="5F8574BF" w:rsidR="008B6A6D" w:rsidRDefault="008B6A6D" w:rsidP="008B6A6D">
      <w:pPr>
        <w:pStyle w:val="Prrafodelista"/>
        <w:numPr>
          <w:ilvl w:val="0"/>
          <w:numId w:val="30"/>
        </w:numPr>
        <w:jc w:val="both"/>
        <w:rPr>
          <w:sz w:val="24"/>
        </w:rPr>
      </w:pPr>
      <w:r>
        <w:rPr>
          <w:sz w:val="24"/>
        </w:rPr>
        <w:t>Validaciones de que el correo con el que se registra sea un correo real.</w:t>
      </w:r>
    </w:p>
    <w:p w14:paraId="1DDCB20F" w14:textId="56FD8AC9" w:rsidR="008B6A6D" w:rsidRDefault="008B6A6D" w:rsidP="008B6A6D">
      <w:pPr>
        <w:pStyle w:val="Prrafodelista"/>
        <w:numPr>
          <w:ilvl w:val="0"/>
          <w:numId w:val="30"/>
        </w:numPr>
        <w:jc w:val="both"/>
        <w:rPr>
          <w:sz w:val="24"/>
        </w:rPr>
      </w:pPr>
      <w:r>
        <w:rPr>
          <w:sz w:val="24"/>
        </w:rPr>
        <w:t xml:space="preserve">Modales que muestren </w:t>
      </w:r>
      <w:r w:rsidR="002A23F8">
        <w:rPr>
          <w:sz w:val="24"/>
        </w:rPr>
        <w:t>información</w:t>
      </w:r>
      <w:r>
        <w:rPr>
          <w:sz w:val="24"/>
        </w:rPr>
        <w:t xml:space="preserve"> o errores como,” El correo o contraseña ingresados no son correctos”.</w:t>
      </w:r>
    </w:p>
    <w:p w14:paraId="0C3BCA82" w14:textId="4602A5D6" w:rsidR="008B6A6D" w:rsidRDefault="008B6A6D" w:rsidP="008B6A6D">
      <w:pPr>
        <w:pStyle w:val="Prrafodelista"/>
        <w:numPr>
          <w:ilvl w:val="0"/>
          <w:numId w:val="30"/>
        </w:numPr>
        <w:jc w:val="both"/>
        <w:rPr>
          <w:sz w:val="24"/>
        </w:rPr>
      </w:pPr>
      <w:r>
        <w:rPr>
          <w:sz w:val="24"/>
        </w:rPr>
        <w:t xml:space="preserve">Haría </w:t>
      </w:r>
      <w:r w:rsidR="002A23F8">
        <w:rPr>
          <w:sz w:val="24"/>
        </w:rPr>
        <w:t>búsquedas</w:t>
      </w:r>
      <w:r>
        <w:rPr>
          <w:sz w:val="24"/>
        </w:rPr>
        <w:t xml:space="preserve"> de reportes cercanos a un dispositivo sin tener que estar registrado. Que obtenga la ubicación del usuario.</w:t>
      </w:r>
    </w:p>
    <w:p w14:paraId="53BAFA15" w14:textId="0874B7F5" w:rsidR="008B6A6D" w:rsidRDefault="008B6A6D" w:rsidP="008B6A6D">
      <w:pPr>
        <w:pStyle w:val="Prrafodelista"/>
        <w:numPr>
          <w:ilvl w:val="0"/>
          <w:numId w:val="30"/>
        </w:numPr>
        <w:jc w:val="both"/>
        <w:rPr>
          <w:sz w:val="24"/>
        </w:rPr>
      </w:pPr>
      <w:r>
        <w:rPr>
          <w:sz w:val="24"/>
        </w:rPr>
        <w:t>Pedir permisos para el uso de su ubicación.</w:t>
      </w:r>
    </w:p>
    <w:p w14:paraId="00C1E7E2" w14:textId="6976090F" w:rsidR="008B6A6D" w:rsidRDefault="002A23F8" w:rsidP="008B6A6D">
      <w:pPr>
        <w:pStyle w:val="Prrafodelista"/>
        <w:numPr>
          <w:ilvl w:val="0"/>
          <w:numId w:val="30"/>
        </w:numPr>
        <w:jc w:val="both"/>
        <w:rPr>
          <w:sz w:val="24"/>
        </w:rPr>
      </w:pPr>
      <w:r>
        <w:rPr>
          <w:sz w:val="24"/>
        </w:rPr>
        <w:t>Agregaría</w:t>
      </w:r>
      <w:r w:rsidR="008B6A6D">
        <w:rPr>
          <w:sz w:val="24"/>
        </w:rPr>
        <w:t xml:space="preserve"> </w:t>
      </w:r>
      <w:r>
        <w:rPr>
          <w:sz w:val="24"/>
        </w:rPr>
        <w:t>más</w:t>
      </w:r>
      <w:r w:rsidR="008B6A6D">
        <w:rPr>
          <w:sz w:val="24"/>
        </w:rPr>
        <w:t xml:space="preserve"> atributos a un perfil para una posible minería de datos, como sexo, edad, </w:t>
      </w:r>
      <w:ins w:id="879" w:author="Profesor" w:date="2017-07-19T17:08:00Z">
        <w:r w:rsidR="002F723A">
          <w:rPr>
            <w:sz w:val="24"/>
          </w:rPr>
          <w:t>entre otros</w:t>
        </w:r>
      </w:ins>
      <w:del w:id="880" w:author="Profesor" w:date="2017-07-19T17:08:00Z">
        <w:r w:rsidR="008B6A6D" w:rsidDel="002F723A">
          <w:rPr>
            <w:sz w:val="24"/>
          </w:rPr>
          <w:delText>etc</w:delText>
        </w:r>
      </w:del>
      <w:r w:rsidR="008B6A6D">
        <w:rPr>
          <w:sz w:val="24"/>
        </w:rPr>
        <w:t>.</w:t>
      </w:r>
    </w:p>
    <w:p w14:paraId="780BFDD7" w14:textId="0C5A15B6" w:rsidR="008B6A6D" w:rsidRDefault="008B6A6D" w:rsidP="008B6A6D">
      <w:pPr>
        <w:pStyle w:val="Prrafodelista"/>
        <w:numPr>
          <w:ilvl w:val="0"/>
          <w:numId w:val="30"/>
        </w:numPr>
        <w:jc w:val="both"/>
        <w:rPr>
          <w:sz w:val="24"/>
        </w:rPr>
      </w:pPr>
      <w:r>
        <w:rPr>
          <w:sz w:val="24"/>
        </w:rPr>
        <w:t xml:space="preserve">Agregaría un buscador dentro de los mapas para localizar ubicaciones </w:t>
      </w:r>
      <w:r w:rsidR="002A23F8">
        <w:rPr>
          <w:sz w:val="24"/>
        </w:rPr>
        <w:t>más</w:t>
      </w:r>
      <w:r>
        <w:rPr>
          <w:sz w:val="24"/>
        </w:rPr>
        <w:t xml:space="preserve"> rápido.</w:t>
      </w:r>
    </w:p>
    <w:p w14:paraId="3824CC78" w14:textId="62A04BC2" w:rsidR="008B6A6D" w:rsidRDefault="008B6A6D" w:rsidP="008B6A6D">
      <w:pPr>
        <w:pStyle w:val="Prrafodelista"/>
        <w:ind w:left="708"/>
        <w:jc w:val="both"/>
        <w:rPr>
          <w:sz w:val="24"/>
        </w:rPr>
      </w:pPr>
    </w:p>
    <w:p w14:paraId="3A873F3F" w14:textId="65A304BC" w:rsidR="008B6A6D" w:rsidRDefault="008B6A6D" w:rsidP="008B6A6D">
      <w:pPr>
        <w:ind w:firstLine="360"/>
        <w:jc w:val="both"/>
        <w:rPr>
          <w:sz w:val="24"/>
        </w:rPr>
      </w:pPr>
      <w:r w:rsidRPr="008B6A6D">
        <w:rPr>
          <w:sz w:val="24"/>
        </w:rPr>
        <w:t xml:space="preserve">Y muchas cosas </w:t>
      </w:r>
      <w:r w:rsidR="002A23F8" w:rsidRPr="008B6A6D">
        <w:rPr>
          <w:sz w:val="24"/>
        </w:rPr>
        <w:t>más</w:t>
      </w:r>
      <w:r w:rsidRPr="008B6A6D">
        <w:rPr>
          <w:sz w:val="24"/>
        </w:rPr>
        <w:t xml:space="preserve">, que si bien, ya solo son detalles </w:t>
      </w:r>
      <w:r w:rsidR="002A23F8" w:rsidRPr="008B6A6D">
        <w:rPr>
          <w:sz w:val="24"/>
        </w:rPr>
        <w:t>más</w:t>
      </w:r>
      <w:r w:rsidRPr="008B6A6D">
        <w:rPr>
          <w:sz w:val="24"/>
        </w:rPr>
        <w:t xml:space="preserve"> sencillos, aun </w:t>
      </w:r>
      <w:r w:rsidR="002A23F8" w:rsidRPr="008B6A6D">
        <w:rPr>
          <w:sz w:val="24"/>
        </w:rPr>
        <w:t>así,</w:t>
      </w:r>
      <w:r w:rsidRPr="008B6A6D">
        <w:rPr>
          <w:sz w:val="24"/>
        </w:rPr>
        <w:t xml:space="preserve"> son importantes y dan </w:t>
      </w:r>
      <w:r>
        <w:rPr>
          <w:sz w:val="24"/>
        </w:rPr>
        <w:t>una mejor sensación al usar la aplicación y claro calidad de servicio.</w:t>
      </w:r>
    </w:p>
    <w:p w14:paraId="37B76820" w14:textId="146F7237" w:rsidR="008B6A6D" w:rsidRDefault="008B6A6D" w:rsidP="008B6A6D">
      <w:pPr>
        <w:ind w:firstLine="360"/>
        <w:jc w:val="both"/>
        <w:rPr>
          <w:sz w:val="24"/>
        </w:rPr>
      </w:pPr>
      <w:r>
        <w:rPr>
          <w:sz w:val="24"/>
        </w:rPr>
        <w:t xml:space="preserve">El desarrollar este </w:t>
      </w:r>
      <w:r w:rsidR="002A23F8">
        <w:rPr>
          <w:sz w:val="24"/>
        </w:rPr>
        <w:t>proyecto</w:t>
      </w:r>
      <w:r>
        <w:rPr>
          <w:sz w:val="24"/>
        </w:rPr>
        <w:t xml:space="preserve"> me deja con una sensación de que pude haber hecho </w:t>
      </w:r>
      <w:r w:rsidR="002A23F8">
        <w:rPr>
          <w:sz w:val="24"/>
        </w:rPr>
        <w:t>más</w:t>
      </w:r>
      <w:r>
        <w:rPr>
          <w:sz w:val="24"/>
        </w:rPr>
        <w:t xml:space="preserve"> por </w:t>
      </w:r>
      <w:r w:rsidR="002A23F8">
        <w:rPr>
          <w:sz w:val="24"/>
        </w:rPr>
        <w:t>él</w:t>
      </w:r>
      <w:r>
        <w:rPr>
          <w:sz w:val="24"/>
        </w:rPr>
        <w:t xml:space="preserve">, haber explotado </w:t>
      </w:r>
      <w:r w:rsidR="002A23F8">
        <w:rPr>
          <w:sz w:val="24"/>
        </w:rPr>
        <w:t>más</w:t>
      </w:r>
      <w:r>
        <w:rPr>
          <w:sz w:val="24"/>
        </w:rPr>
        <w:t xml:space="preserve"> mi conocimiento</w:t>
      </w:r>
      <w:ins w:id="881" w:author="Profesor" w:date="2017-07-19T17:08:00Z">
        <w:r w:rsidR="002F723A">
          <w:rPr>
            <w:sz w:val="24"/>
          </w:rPr>
          <w:t xml:space="preserve">. </w:t>
        </w:r>
      </w:ins>
      <w:del w:id="882" w:author="Profesor" w:date="2017-07-19T17:08:00Z">
        <w:r w:rsidDel="002F723A">
          <w:rPr>
            <w:sz w:val="24"/>
          </w:rPr>
          <w:delText>, p</w:delText>
        </w:r>
      </w:del>
      <w:ins w:id="883" w:author="Profesor" w:date="2017-07-19T17:08:00Z">
        <w:r w:rsidR="002F723A">
          <w:rPr>
            <w:sz w:val="24"/>
          </w:rPr>
          <w:t>P</w:t>
        </w:r>
      </w:ins>
      <w:r>
        <w:rPr>
          <w:sz w:val="24"/>
        </w:rPr>
        <w:t xml:space="preserve">ero también </w:t>
      </w:r>
      <w:r w:rsidR="002A23F8">
        <w:rPr>
          <w:sz w:val="24"/>
        </w:rPr>
        <w:t>está</w:t>
      </w:r>
      <w:r>
        <w:rPr>
          <w:sz w:val="24"/>
        </w:rPr>
        <w:t xml:space="preserve"> la otra parte del tiempo, tres meses para desarrollar una aplicación de este tipo es un tiempo justo y es por ello </w:t>
      </w:r>
      <w:r w:rsidR="002A23F8">
        <w:rPr>
          <w:sz w:val="24"/>
        </w:rPr>
        <w:t>por lo que</w:t>
      </w:r>
      <w:r>
        <w:rPr>
          <w:sz w:val="24"/>
        </w:rPr>
        <w:t xml:space="preserve"> se quedan muchas cosas por mejorar en las próximas versiones.</w:t>
      </w:r>
    </w:p>
    <w:p w14:paraId="76EC550B" w14:textId="2FE322B6" w:rsidR="008B6A6D" w:rsidRPr="008B6A6D" w:rsidRDefault="008B6A6D" w:rsidP="008B6A6D">
      <w:pPr>
        <w:ind w:firstLine="360"/>
        <w:rPr>
          <w:sz w:val="24"/>
        </w:rPr>
      </w:pPr>
      <w:r>
        <w:rPr>
          <w:sz w:val="24"/>
        </w:rPr>
        <w:t xml:space="preserve"> </w:t>
      </w:r>
    </w:p>
    <w:p w14:paraId="1589CDB9" w14:textId="4B4DA924" w:rsidR="00572622" w:rsidRDefault="00572622" w:rsidP="007C0D2D">
      <w:pPr>
        <w:pStyle w:val="Ttulo4"/>
      </w:pPr>
      <w:r w:rsidRPr="007C0D2D">
        <w:rPr>
          <w:sz w:val="56"/>
        </w:rPr>
        <w:lastRenderedPageBreak/>
        <w:t>Referencias bibliográficas</w:t>
      </w:r>
    </w:p>
    <w:p w14:paraId="7D5EA1E4" w14:textId="305712E1" w:rsidR="004A0FEE" w:rsidRDefault="004A0FEE" w:rsidP="004A0FEE"/>
    <w:p w14:paraId="177C216D" w14:textId="2A293E5F" w:rsidR="004A0FEE" w:rsidRDefault="004A0FEE" w:rsidP="004A0FEE"/>
    <w:p w14:paraId="171EE1D6" w14:textId="5A48E665" w:rsidR="004A0FEE" w:rsidRPr="00FE557F" w:rsidRDefault="004A0FEE" w:rsidP="006C468F">
      <w:pPr>
        <w:ind w:left="705"/>
        <w:jc w:val="both"/>
        <w:rPr>
          <w:sz w:val="24"/>
        </w:rPr>
      </w:pPr>
      <w:r w:rsidRPr="00FE557F">
        <w:rPr>
          <w:sz w:val="24"/>
        </w:rPr>
        <w:t>[1] Novedades Observatorio Nacional Ciudadano, “Tendencia por entidad federativa”, [En línea]. Disponible en: Onc.org.mx, 2017.</w:t>
      </w:r>
    </w:p>
    <w:p w14:paraId="0B4A9709" w14:textId="66F39344" w:rsidR="004A0FEE" w:rsidRPr="00FE557F" w:rsidRDefault="004A0FEE" w:rsidP="006C468F">
      <w:pPr>
        <w:ind w:left="705" w:firstLine="3"/>
        <w:jc w:val="both"/>
        <w:rPr>
          <w:sz w:val="24"/>
        </w:rPr>
      </w:pPr>
      <w:r w:rsidRPr="00FE557F">
        <w:rPr>
          <w:sz w:val="24"/>
        </w:rPr>
        <w:t xml:space="preserve">[2] Diccionario de la Real Academia, “Edición del Tricentenario”, </w:t>
      </w:r>
      <w:r w:rsidR="00C92276">
        <w:fldChar w:fldCharType="begin"/>
      </w:r>
      <w:r w:rsidR="00C92276">
        <w:instrText xml:space="preserve"> HYPERLINK "http://www.rae.es/" </w:instrText>
      </w:r>
      <w:r w:rsidR="00C92276">
        <w:fldChar w:fldCharType="separate"/>
      </w:r>
      <w:r w:rsidRPr="00FE557F">
        <w:rPr>
          <w:rStyle w:val="Hipervnculo"/>
          <w:sz w:val="24"/>
        </w:rPr>
        <w:t>http://www.rae.es/</w:t>
      </w:r>
      <w:r w:rsidR="00C92276">
        <w:rPr>
          <w:rStyle w:val="Hipervnculo"/>
          <w:sz w:val="24"/>
        </w:rPr>
        <w:fldChar w:fldCharType="end"/>
      </w:r>
      <w:r w:rsidRPr="00FE557F">
        <w:rPr>
          <w:sz w:val="24"/>
        </w:rPr>
        <w:t>, 2017.</w:t>
      </w:r>
    </w:p>
    <w:p w14:paraId="0C74FF78" w14:textId="6D8B8DC6" w:rsidR="004A0FEE" w:rsidRPr="00FE557F" w:rsidRDefault="004A0FEE" w:rsidP="006C468F">
      <w:pPr>
        <w:ind w:left="705" w:firstLine="3"/>
        <w:jc w:val="both"/>
        <w:rPr>
          <w:sz w:val="24"/>
        </w:rPr>
      </w:pPr>
      <w:r w:rsidRPr="00FE557F">
        <w:rPr>
          <w:sz w:val="24"/>
        </w:rPr>
        <w:t>[3] E. F. Rosas Coronado, “Sistema de información para el análisis de la seguridad social o pública a través de periódicos”, proyecto terminal, División de Ciencias Básicas e Ingeniería, Universidad Autónoma Metropolitana Azcapotzalco, México, 2014.</w:t>
      </w:r>
    </w:p>
    <w:p w14:paraId="6BEF727A" w14:textId="1B2F1C8F" w:rsidR="004A0FEE" w:rsidRPr="00FE557F" w:rsidRDefault="004A0FEE" w:rsidP="006C468F">
      <w:pPr>
        <w:ind w:left="705" w:firstLine="3"/>
        <w:jc w:val="both"/>
        <w:rPr>
          <w:sz w:val="24"/>
          <w:lang w:val="en-US"/>
        </w:rPr>
      </w:pPr>
      <w:r w:rsidRPr="00FE557F">
        <w:rPr>
          <w:sz w:val="24"/>
        </w:rPr>
        <w:t>[</w:t>
      </w:r>
      <w:r w:rsidR="0043769B" w:rsidRPr="00FE557F">
        <w:rPr>
          <w:sz w:val="24"/>
        </w:rPr>
        <w:t>4</w:t>
      </w:r>
      <w:r w:rsidRPr="00FE557F">
        <w:rPr>
          <w:sz w:val="24"/>
        </w:rPr>
        <w:t xml:space="preserve">] J.  Piskorski, H.  Tanev, y P.  </w:t>
      </w:r>
      <w:r w:rsidRPr="00FE557F">
        <w:rPr>
          <w:sz w:val="24"/>
          <w:lang w:val="en-US"/>
        </w:rPr>
        <w:t xml:space="preserve">Oezden, "Extracting Violent Event From On-Line News for Ontology Population", Research Center of the European Commission, vol. 1, pp. 2 - 4, 2006. </w:t>
      </w:r>
    </w:p>
    <w:p w14:paraId="5C07A0B0" w14:textId="75945178" w:rsidR="004A0FEE" w:rsidRPr="00FE557F" w:rsidRDefault="004A0FEE" w:rsidP="006C468F">
      <w:pPr>
        <w:ind w:left="705" w:firstLine="3"/>
        <w:jc w:val="both"/>
        <w:rPr>
          <w:sz w:val="24"/>
          <w:lang w:val="en-US"/>
        </w:rPr>
      </w:pPr>
      <w:r w:rsidRPr="00FE557F">
        <w:rPr>
          <w:sz w:val="24"/>
          <w:lang w:val="en-US"/>
        </w:rPr>
        <w:t>[</w:t>
      </w:r>
      <w:r w:rsidR="0043769B" w:rsidRPr="00FE557F">
        <w:rPr>
          <w:sz w:val="24"/>
          <w:lang w:val="en-US"/>
        </w:rPr>
        <w:t>5</w:t>
      </w:r>
      <w:r w:rsidRPr="00FE557F">
        <w:rPr>
          <w:sz w:val="24"/>
          <w:lang w:val="en-US"/>
        </w:rPr>
        <w:t>] K. Henriksen, JB. Battles, ES. Marks, et al., “The Impact of a Web-based Reporting System on the Collection of Medication Error Occurrence Data”, Department of HIM, University of Mississippi Medical Center, vol. 3, pp 1, 2005.</w:t>
      </w:r>
    </w:p>
    <w:p w14:paraId="2BAC6F35" w14:textId="2A390140" w:rsidR="004A0FEE" w:rsidRPr="00FE557F" w:rsidRDefault="004A0FEE" w:rsidP="006C468F">
      <w:pPr>
        <w:ind w:left="705" w:firstLine="3"/>
        <w:jc w:val="both"/>
        <w:rPr>
          <w:sz w:val="24"/>
        </w:rPr>
      </w:pPr>
      <w:r w:rsidRPr="00FE557F">
        <w:rPr>
          <w:sz w:val="24"/>
        </w:rPr>
        <w:t>[</w:t>
      </w:r>
      <w:r w:rsidR="0043769B" w:rsidRPr="00FE557F">
        <w:rPr>
          <w:sz w:val="24"/>
        </w:rPr>
        <w:t>6</w:t>
      </w:r>
      <w:r w:rsidRPr="00FE557F">
        <w:rPr>
          <w:sz w:val="24"/>
        </w:rPr>
        <w:t>] Alertux, “Alertas Ciudadanas que salvan vidas", [En línea]. Disponible en:  http://alertux.com/, 2017.</w:t>
      </w:r>
    </w:p>
    <w:p w14:paraId="29659596" w14:textId="0D927B50" w:rsidR="004A0FEE" w:rsidRPr="00FE557F" w:rsidRDefault="004A0FEE" w:rsidP="006C468F">
      <w:pPr>
        <w:ind w:left="705" w:firstLine="3"/>
        <w:jc w:val="both"/>
        <w:rPr>
          <w:sz w:val="24"/>
        </w:rPr>
      </w:pPr>
      <w:r w:rsidRPr="00FE557F">
        <w:rPr>
          <w:sz w:val="24"/>
        </w:rPr>
        <w:t>[</w:t>
      </w:r>
      <w:r w:rsidR="0043769B" w:rsidRPr="00FE557F">
        <w:rPr>
          <w:sz w:val="24"/>
        </w:rPr>
        <w:t>7</w:t>
      </w:r>
      <w:r w:rsidRPr="00FE557F">
        <w:rPr>
          <w:sz w:val="24"/>
        </w:rPr>
        <w:t>] Mi policía, “En defensa de la sociedad", [En línea]. Disponible en:  https://play.google.com/store/apps, 2017.</w:t>
      </w:r>
    </w:p>
    <w:p w14:paraId="2396E46C" w14:textId="1D815542" w:rsidR="004A0FEE" w:rsidRPr="00FE557F" w:rsidRDefault="004A0FEE" w:rsidP="006C468F">
      <w:pPr>
        <w:ind w:left="705" w:firstLine="3"/>
        <w:jc w:val="both"/>
        <w:rPr>
          <w:sz w:val="24"/>
        </w:rPr>
      </w:pPr>
      <w:r w:rsidRPr="00FE557F">
        <w:rPr>
          <w:sz w:val="24"/>
        </w:rPr>
        <w:t>[</w:t>
      </w:r>
      <w:r w:rsidR="0043769B" w:rsidRPr="00FE557F">
        <w:rPr>
          <w:sz w:val="24"/>
        </w:rPr>
        <w:t>8</w:t>
      </w:r>
      <w:r w:rsidRPr="00FE557F">
        <w:rPr>
          <w:sz w:val="24"/>
        </w:rPr>
        <w:t>] Mediatelecom, “Rezagada, adopción de smartphones en México”, [En línea]. Disponible en:  http://mediatelecom.com.mx, 2017.</w:t>
      </w:r>
    </w:p>
    <w:p w14:paraId="4298DF0C" w14:textId="252DAD15" w:rsidR="00B85D50" w:rsidRDefault="00135C8E" w:rsidP="006C468F">
      <w:pPr>
        <w:ind w:left="705" w:firstLine="3"/>
        <w:jc w:val="both"/>
        <w:rPr>
          <w:sz w:val="24"/>
        </w:rPr>
      </w:pPr>
      <w:r w:rsidRPr="00FE557F">
        <w:rPr>
          <w:sz w:val="24"/>
        </w:rPr>
        <w:t xml:space="preserve">[9] </w:t>
      </w:r>
      <w:r w:rsidR="00B85D50">
        <w:rPr>
          <w:sz w:val="24"/>
        </w:rPr>
        <w:t xml:space="preserve">El Economista, </w:t>
      </w:r>
      <w:r w:rsidR="00B85D50" w:rsidRPr="00B85D50">
        <w:rPr>
          <w:sz w:val="24"/>
        </w:rPr>
        <w:t>"Alphabet, la más valiosa del mercado y desplaz</w:t>
      </w:r>
      <w:r w:rsidR="006C468F">
        <w:rPr>
          <w:sz w:val="24"/>
        </w:rPr>
        <w:t>a a Apple", Eleconomista.com.mx</w:t>
      </w:r>
      <w:r w:rsidR="00B85D50" w:rsidRPr="00B85D50">
        <w:rPr>
          <w:sz w:val="24"/>
        </w:rPr>
        <w:t>. [En línea]. Disponible: http://eleconomista.com.mx/mercados-estadisticas/2016/02/01/alphabet-mas-valiosa-mercado-desplaza-apple</w:t>
      </w:r>
      <w:r w:rsidR="00B85D50">
        <w:rPr>
          <w:sz w:val="24"/>
        </w:rPr>
        <w:t xml:space="preserve">, </w:t>
      </w:r>
      <w:r w:rsidR="00B85D50" w:rsidRPr="00B85D50">
        <w:rPr>
          <w:sz w:val="24"/>
        </w:rPr>
        <w:t>2017.</w:t>
      </w:r>
    </w:p>
    <w:p w14:paraId="332231BB" w14:textId="38845B6F" w:rsidR="00B85D50" w:rsidRPr="00B85D50" w:rsidRDefault="00135C8E" w:rsidP="006C468F">
      <w:pPr>
        <w:ind w:left="705" w:firstLine="3"/>
        <w:jc w:val="both"/>
      </w:pPr>
      <w:r w:rsidRPr="00FE557F">
        <w:rPr>
          <w:sz w:val="24"/>
        </w:rPr>
        <w:t xml:space="preserve">[10] </w:t>
      </w:r>
      <w:r w:rsidR="00B85D50">
        <w:rPr>
          <w:rStyle w:val="selectable"/>
        </w:rPr>
        <w:t xml:space="preserve">Capital, "Tesla supera a Ford en valor de mercado", </w:t>
      </w:r>
      <w:r w:rsidR="00B85D50">
        <w:rPr>
          <w:rStyle w:val="selectable"/>
          <w:i/>
          <w:iCs/>
        </w:rPr>
        <w:t>Revista Capital</w:t>
      </w:r>
      <w:r w:rsidR="00B85D50">
        <w:rPr>
          <w:rStyle w:val="selectable"/>
        </w:rPr>
        <w:t xml:space="preserve">. </w:t>
      </w:r>
      <w:r w:rsidR="00B85D50" w:rsidRPr="00B85D50">
        <w:rPr>
          <w:rStyle w:val="selectable"/>
        </w:rPr>
        <w:t>[En línea]. Disponible: http://www.capital.cl/negocios/2017/04/04/138299/tesla-su</w:t>
      </w:r>
      <w:r w:rsidR="00B85D50">
        <w:rPr>
          <w:rStyle w:val="selectable"/>
        </w:rPr>
        <w:t>pera-a-ford-en-valor-de-mercado,</w:t>
      </w:r>
      <w:r w:rsidR="00B85D50" w:rsidRPr="00B85D50">
        <w:rPr>
          <w:rStyle w:val="selectable"/>
        </w:rPr>
        <w:t xml:space="preserve"> 2017.</w:t>
      </w:r>
      <w:r w:rsidR="00B85D50" w:rsidRPr="00B85D50">
        <w:t xml:space="preserve"> </w:t>
      </w:r>
    </w:p>
    <w:p w14:paraId="26E76163" w14:textId="20EF816F" w:rsidR="006C468F" w:rsidRPr="006C468F" w:rsidRDefault="003E7115" w:rsidP="006C468F">
      <w:pPr>
        <w:ind w:left="705" w:firstLine="3"/>
        <w:jc w:val="both"/>
        <w:rPr>
          <w:sz w:val="24"/>
        </w:rPr>
      </w:pPr>
      <w:r w:rsidRPr="006C468F">
        <w:rPr>
          <w:sz w:val="24"/>
        </w:rPr>
        <w:t>[11]</w:t>
      </w:r>
      <w:r w:rsidR="006C468F" w:rsidRPr="006C468F">
        <w:rPr>
          <w:sz w:val="24"/>
        </w:rPr>
        <w:t xml:space="preserve"> </w:t>
      </w:r>
      <w:r w:rsidR="006C468F">
        <w:rPr>
          <w:rStyle w:val="selectable"/>
        </w:rPr>
        <w:t xml:space="preserve">Jordisan.net, "¿Qué es un 'framework'? </w:t>
      </w:r>
      <w:r w:rsidR="006C468F" w:rsidRPr="00101273">
        <w:rPr>
          <w:rStyle w:val="selectable"/>
          <w:lang w:val="fr-FR"/>
          <w:rPrChange w:id="884" w:author="Profesor" w:date="2017-07-19T14:10:00Z">
            <w:rPr>
              <w:rStyle w:val="selectable"/>
            </w:rPr>
          </w:rPrChange>
        </w:rPr>
        <w:t xml:space="preserve">| jordisan.net", </w:t>
      </w:r>
      <w:r w:rsidR="006C468F" w:rsidRPr="00101273">
        <w:rPr>
          <w:rStyle w:val="selectable"/>
          <w:i/>
          <w:iCs/>
          <w:lang w:val="fr-FR"/>
          <w:rPrChange w:id="885" w:author="Profesor" w:date="2017-07-19T14:10:00Z">
            <w:rPr>
              <w:rStyle w:val="selectable"/>
              <w:i/>
              <w:iCs/>
            </w:rPr>
          </w:rPrChange>
        </w:rPr>
        <w:t>jordisan.net</w:t>
      </w:r>
      <w:r w:rsidR="006C468F" w:rsidRPr="00101273">
        <w:rPr>
          <w:rStyle w:val="selectable"/>
          <w:lang w:val="fr-FR"/>
          <w:rPrChange w:id="886" w:author="Profesor" w:date="2017-07-19T14:10:00Z">
            <w:rPr>
              <w:rStyle w:val="selectable"/>
            </w:rPr>
          </w:rPrChange>
        </w:rPr>
        <w:t xml:space="preserve">, 2017. [En línea]. </w:t>
      </w:r>
      <w:r w:rsidR="006C468F" w:rsidRPr="006C468F">
        <w:rPr>
          <w:rStyle w:val="selectable"/>
        </w:rPr>
        <w:t>Disponible: http://jordisan.net/</w:t>
      </w:r>
      <w:r w:rsidR="006C468F">
        <w:rPr>
          <w:rStyle w:val="selectable"/>
        </w:rPr>
        <w:t>blog/2006/que-es-un-framework/, 2017.</w:t>
      </w:r>
    </w:p>
    <w:p w14:paraId="32AAF1F6" w14:textId="126D94DD" w:rsidR="004C6829" w:rsidRPr="006C468F" w:rsidRDefault="004C6829" w:rsidP="00916A2D">
      <w:pPr>
        <w:ind w:left="705" w:firstLine="3"/>
        <w:jc w:val="both"/>
        <w:rPr>
          <w:sz w:val="24"/>
        </w:rPr>
      </w:pPr>
      <w:r w:rsidRPr="006C468F">
        <w:rPr>
          <w:sz w:val="24"/>
        </w:rPr>
        <w:lastRenderedPageBreak/>
        <w:t xml:space="preserve">[12] </w:t>
      </w:r>
      <w:r w:rsidR="006C468F" w:rsidRPr="006C468F">
        <w:rPr>
          <w:rStyle w:val="selectable"/>
        </w:rPr>
        <w:t xml:space="preserve">MSDN Microsoft, "Visual Studio IDE", </w:t>
      </w:r>
      <w:r w:rsidR="006C468F" w:rsidRPr="006C468F">
        <w:rPr>
          <w:rStyle w:val="selectable"/>
          <w:i/>
          <w:iCs/>
        </w:rPr>
        <w:t>Msdn.microsoft.com</w:t>
      </w:r>
      <w:r w:rsidR="006C468F" w:rsidRPr="006C468F">
        <w:rPr>
          <w:rStyle w:val="selectable"/>
        </w:rPr>
        <w:t>. [En línea].</w:t>
      </w:r>
      <w:r w:rsidR="006C468F">
        <w:rPr>
          <w:rStyle w:val="selectable"/>
        </w:rPr>
        <w:t xml:space="preserve"> </w:t>
      </w:r>
      <w:r w:rsidR="006C468F" w:rsidRPr="006C468F">
        <w:rPr>
          <w:rStyle w:val="selectable"/>
        </w:rPr>
        <w:t>Disponible: https://msdn.microsoft.com/library/dn762121(v=vs.140).aspx</w:t>
      </w:r>
      <w:r w:rsidR="006C468F">
        <w:rPr>
          <w:rStyle w:val="selectable"/>
        </w:rPr>
        <w:t xml:space="preserve">, </w:t>
      </w:r>
      <w:r w:rsidR="006C468F" w:rsidRPr="006C468F">
        <w:rPr>
          <w:rStyle w:val="selectable"/>
        </w:rPr>
        <w:t>2017.</w:t>
      </w:r>
    </w:p>
    <w:p w14:paraId="4B19B926" w14:textId="35DC3500" w:rsidR="001D2AE5" w:rsidRPr="006C468F" w:rsidRDefault="004C6829" w:rsidP="00916A2D">
      <w:pPr>
        <w:ind w:left="705" w:firstLine="3"/>
        <w:jc w:val="both"/>
        <w:rPr>
          <w:sz w:val="24"/>
        </w:rPr>
      </w:pPr>
      <w:r w:rsidRPr="006C468F">
        <w:rPr>
          <w:sz w:val="24"/>
        </w:rPr>
        <w:t xml:space="preserve">[13] </w:t>
      </w:r>
      <w:r w:rsidR="006C468F">
        <w:rPr>
          <w:rStyle w:val="selectable"/>
        </w:rPr>
        <w:t xml:space="preserve">J. Durán, "Visual Studio y la telemetría - Somos Binarios", </w:t>
      </w:r>
      <w:r w:rsidR="006C468F">
        <w:rPr>
          <w:rStyle w:val="selectable"/>
          <w:i/>
          <w:iCs/>
        </w:rPr>
        <w:t>Somos Binarios</w:t>
      </w:r>
      <w:r w:rsidR="006C468F">
        <w:rPr>
          <w:rStyle w:val="selectable"/>
        </w:rPr>
        <w:t xml:space="preserve">. </w:t>
      </w:r>
      <w:r w:rsidR="006C468F" w:rsidRPr="006C468F">
        <w:rPr>
          <w:rStyle w:val="selectable"/>
        </w:rPr>
        <w:t>[En línea]. Disponible: https://www.somosbinarios.es/</w:t>
      </w:r>
      <w:r w:rsidR="006C468F">
        <w:rPr>
          <w:rStyle w:val="selectable"/>
        </w:rPr>
        <w:t>visual-studio-y-la-telemetria/, 2017.</w:t>
      </w:r>
    </w:p>
    <w:p w14:paraId="2D1B1A74" w14:textId="07ED8D3F" w:rsidR="006C468F" w:rsidRPr="00101273" w:rsidRDefault="001D2AE5" w:rsidP="00916A2D">
      <w:pPr>
        <w:ind w:left="705" w:firstLine="3"/>
        <w:jc w:val="both"/>
        <w:rPr>
          <w:lang w:val="fr-FR"/>
          <w:rPrChange w:id="887" w:author="Profesor" w:date="2017-07-19T14:10:00Z">
            <w:rPr/>
          </w:rPrChange>
        </w:rPr>
      </w:pPr>
      <w:r w:rsidRPr="006C468F">
        <w:rPr>
          <w:sz w:val="24"/>
          <w:lang w:val="en-US"/>
        </w:rPr>
        <w:t xml:space="preserve">[14] </w:t>
      </w:r>
      <w:r w:rsidR="006C468F" w:rsidRPr="006C468F">
        <w:rPr>
          <w:rStyle w:val="selectable"/>
          <w:lang w:val="en-US"/>
        </w:rPr>
        <w:t>MySQL</w:t>
      </w:r>
      <w:r w:rsidR="006C468F">
        <w:rPr>
          <w:rStyle w:val="selectable"/>
          <w:lang w:val="en-US"/>
        </w:rPr>
        <w:t xml:space="preserve">, </w:t>
      </w:r>
      <w:r w:rsidR="006C468F" w:rsidRPr="006C468F">
        <w:rPr>
          <w:rStyle w:val="selectable"/>
          <w:lang w:val="en-US"/>
        </w:rPr>
        <w:t xml:space="preserve">"MySQL :: Download Connector/Net", </w:t>
      </w:r>
      <w:r w:rsidR="006C468F" w:rsidRPr="006C468F">
        <w:rPr>
          <w:rStyle w:val="selectable"/>
          <w:i/>
          <w:iCs/>
          <w:lang w:val="en-US"/>
        </w:rPr>
        <w:t>Dev.mysql.com</w:t>
      </w:r>
      <w:r w:rsidR="006C468F" w:rsidRPr="006C468F">
        <w:rPr>
          <w:rStyle w:val="selectable"/>
          <w:lang w:val="en-US"/>
        </w:rPr>
        <w:t xml:space="preserve">. </w:t>
      </w:r>
      <w:r w:rsidR="006C468F" w:rsidRPr="00916A2D">
        <w:rPr>
          <w:rStyle w:val="selectable"/>
          <w:lang w:val="en-US"/>
        </w:rPr>
        <w:t xml:space="preserve">[En línea]. </w:t>
      </w:r>
      <w:r w:rsidR="006C468F" w:rsidRPr="00101273">
        <w:rPr>
          <w:rStyle w:val="selectable"/>
          <w:lang w:val="fr-FR"/>
          <w:rPrChange w:id="888" w:author="Profesor" w:date="2017-07-19T14:10:00Z">
            <w:rPr>
              <w:rStyle w:val="selectable"/>
            </w:rPr>
          </w:rPrChange>
        </w:rPr>
        <w:t>Disponible: https://dev.mysql.com/downloads/connector/net/6.0.html, 2017.</w:t>
      </w:r>
      <w:r w:rsidR="006C468F" w:rsidRPr="00101273">
        <w:rPr>
          <w:lang w:val="fr-FR"/>
          <w:rPrChange w:id="889" w:author="Profesor" w:date="2017-07-19T14:10:00Z">
            <w:rPr/>
          </w:rPrChange>
        </w:rPr>
        <w:t xml:space="preserve"> </w:t>
      </w:r>
    </w:p>
    <w:p w14:paraId="6F0A1B89" w14:textId="338E39D4" w:rsidR="00573492" w:rsidRPr="00916A2D" w:rsidRDefault="00573492" w:rsidP="00916A2D">
      <w:pPr>
        <w:ind w:left="705" w:firstLine="3"/>
        <w:jc w:val="both"/>
        <w:rPr>
          <w:sz w:val="24"/>
        </w:rPr>
      </w:pPr>
      <w:r w:rsidRPr="00101273">
        <w:rPr>
          <w:sz w:val="24"/>
          <w:lang w:val="fr-FR"/>
          <w:rPrChange w:id="890" w:author="Profesor" w:date="2017-07-19T14:10:00Z">
            <w:rPr>
              <w:sz w:val="24"/>
            </w:rPr>
          </w:rPrChange>
        </w:rPr>
        <w:t xml:space="preserve">[15] </w:t>
      </w:r>
      <w:r w:rsidR="00916A2D" w:rsidRPr="00101273">
        <w:rPr>
          <w:sz w:val="24"/>
          <w:lang w:val="fr-FR"/>
          <w:rPrChange w:id="891" w:author="Profesor" w:date="2017-07-19T14:10:00Z">
            <w:rPr>
              <w:sz w:val="24"/>
            </w:rPr>
          </w:rPrChange>
        </w:rPr>
        <w:t>.Net, ”Net”.</w:t>
      </w:r>
      <w:r w:rsidR="00916A2D" w:rsidRPr="00101273">
        <w:rPr>
          <w:rStyle w:val="selectable"/>
          <w:lang w:val="fr-FR"/>
          <w:rPrChange w:id="892" w:author="Profesor" w:date="2017-07-19T14:10:00Z">
            <w:rPr>
              <w:rStyle w:val="selectable"/>
            </w:rPr>
          </w:rPrChange>
        </w:rPr>
        <w:t xml:space="preserve"> </w:t>
      </w:r>
      <w:r w:rsidR="00916A2D" w:rsidRPr="00916A2D">
        <w:rPr>
          <w:rStyle w:val="selectable"/>
        </w:rPr>
        <w:t>[En línea].</w:t>
      </w:r>
      <w:r w:rsidR="00916A2D">
        <w:rPr>
          <w:rStyle w:val="selectable"/>
        </w:rPr>
        <w:t xml:space="preserve"> </w:t>
      </w:r>
      <w:r w:rsidR="00916A2D" w:rsidRPr="00916A2D">
        <w:rPr>
          <w:rStyle w:val="selectable"/>
        </w:rPr>
        <w:t>Disponible: https://opbuildstorageprod.blob.core.windows.net/output-pdf-files/en-us/VS.core-docs/live.pdf,</w:t>
      </w:r>
      <w:r w:rsidR="00916A2D">
        <w:rPr>
          <w:rStyle w:val="selectable"/>
        </w:rPr>
        <w:t xml:space="preserve"> 2017</w:t>
      </w:r>
      <w:r w:rsidR="00916A2D" w:rsidRPr="00916A2D">
        <w:rPr>
          <w:rStyle w:val="selectable"/>
        </w:rPr>
        <w:t>.</w:t>
      </w:r>
    </w:p>
    <w:p w14:paraId="38A0AD12" w14:textId="345EF7FA" w:rsidR="004E376C" w:rsidRPr="00101273" w:rsidRDefault="004E376C" w:rsidP="00916A2D">
      <w:pPr>
        <w:ind w:left="705" w:firstLine="3"/>
        <w:jc w:val="both"/>
        <w:rPr>
          <w:sz w:val="24"/>
          <w:rPrChange w:id="893" w:author="Profesor" w:date="2017-07-19T14:10:00Z">
            <w:rPr>
              <w:sz w:val="24"/>
              <w:lang w:val="en-US"/>
            </w:rPr>
          </w:rPrChange>
        </w:rPr>
      </w:pPr>
      <w:r w:rsidRPr="00916A2D">
        <w:rPr>
          <w:sz w:val="24"/>
          <w:lang w:val="en-US"/>
        </w:rPr>
        <w:t xml:space="preserve">[16] </w:t>
      </w:r>
      <w:r w:rsidR="00916A2D" w:rsidRPr="00916A2D">
        <w:rPr>
          <w:rStyle w:val="selectable"/>
          <w:lang w:val="en-US"/>
        </w:rPr>
        <w:t>thoughtco</w:t>
      </w:r>
      <w:r w:rsidR="00916A2D">
        <w:rPr>
          <w:rStyle w:val="selectable"/>
          <w:lang w:val="en-US"/>
        </w:rPr>
        <w:t xml:space="preserve">, </w:t>
      </w:r>
      <w:r w:rsidR="00916A2D" w:rsidRPr="00916A2D">
        <w:rPr>
          <w:rStyle w:val="selectable"/>
          <w:lang w:val="en-US"/>
        </w:rPr>
        <w:t xml:space="preserve">"Are JavaScript and Java the Same Language?", </w:t>
      </w:r>
      <w:r w:rsidR="00916A2D" w:rsidRPr="00916A2D">
        <w:rPr>
          <w:rStyle w:val="selectable"/>
          <w:i/>
          <w:iCs/>
          <w:lang w:val="en-US"/>
        </w:rPr>
        <w:t>ThoughtCo</w:t>
      </w:r>
      <w:r w:rsidR="00916A2D" w:rsidRPr="00916A2D">
        <w:rPr>
          <w:rStyle w:val="selectable"/>
          <w:lang w:val="en-US"/>
        </w:rPr>
        <w:t xml:space="preserve">. </w:t>
      </w:r>
      <w:r w:rsidR="00916A2D" w:rsidRPr="00916A2D">
        <w:rPr>
          <w:rStyle w:val="selectable"/>
        </w:rPr>
        <w:t xml:space="preserve">[En línea]. </w:t>
      </w:r>
      <w:r w:rsidR="00916A2D" w:rsidRPr="00101273">
        <w:rPr>
          <w:rStyle w:val="selectable"/>
          <w:rPrChange w:id="894" w:author="Profesor" w:date="2017-07-19T14:10:00Z">
            <w:rPr>
              <w:rStyle w:val="selectable"/>
              <w:lang w:val="en-US"/>
            </w:rPr>
          </w:rPrChange>
        </w:rPr>
        <w:t>Disponible: https://www.thoughtco.com/what-is-javascript-2037921, 2017.</w:t>
      </w:r>
    </w:p>
    <w:p w14:paraId="2188D271" w14:textId="697D9346" w:rsidR="00486FC5" w:rsidRPr="00916A2D" w:rsidRDefault="00486FC5" w:rsidP="00916A2D">
      <w:pPr>
        <w:ind w:left="705" w:firstLine="3"/>
        <w:jc w:val="both"/>
        <w:rPr>
          <w:sz w:val="24"/>
          <w:lang w:val="en-US"/>
        </w:rPr>
      </w:pPr>
      <w:r w:rsidRPr="00916A2D">
        <w:rPr>
          <w:sz w:val="24"/>
          <w:lang w:val="en-US"/>
        </w:rPr>
        <w:t xml:space="preserve">[17] </w:t>
      </w:r>
      <w:r w:rsidR="00916A2D" w:rsidRPr="00916A2D">
        <w:rPr>
          <w:rStyle w:val="selectable"/>
          <w:lang w:val="en-US"/>
        </w:rPr>
        <w:t xml:space="preserve">R. Shannon, "What is HTML? | HyperText Markup Language explained", </w:t>
      </w:r>
      <w:r w:rsidR="00916A2D" w:rsidRPr="00916A2D">
        <w:rPr>
          <w:rStyle w:val="selectable"/>
          <w:i/>
          <w:iCs/>
          <w:lang w:val="en-US"/>
        </w:rPr>
        <w:t>Yourhtmlsource.com</w:t>
      </w:r>
      <w:r w:rsidR="00916A2D" w:rsidRPr="00916A2D">
        <w:rPr>
          <w:rStyle w:val="selectable"/>
          <w:lang w:val="en-US"/>
        </w:rPr>
        <w:t>. [</w:t>
      </w:r>
      <w:r w:rsidR="00916A2D">
        <w:rPr>
          <w:rStyle w:val="selectable"/>
          <w:lang w:val="en-US"/>
        </w:rPr>
        <w:t>En línea</w:t>
      </w:r>
      <w:r w:rsidR="00916A2D" w:rsidRPr="00916A2D">
        <w:rPr>
          <w:rStyle w:val="selectable"/>
          <w:lang w:val="en-US"/>
        </w:rPr>
        <w:t>]. Disponible: http://www.yourhtmlsource.com/starthere/whatishtml.html, 2017.</w:t>
      </w:r>
    </w:p>
    <w:p w14:paraId="6A2D17FB" w14:textId="4DE12E95" w:rsidR="00916A2D" w:rsidRPr="00101273" w:rsidRDefault="00FE557F" w:rsidP="00916A2D">
      <w:pPr>
        <w:ind w:left="705" w:firstLine="3"/>
        <w:jc w:val="both"/>
        <w:rPr>
          <w:lang w:val="en-US"/>
          <w:rPrChange w:id="895" w:author="Profesor" w:date="2017-07-19T14:10:00Z">
            <w:rPr/>
          </w:rPrChange>
        </w:rPr>
      </w:pPr>
      <w:r w:rsidRPr="00916A2D">
        <w:rPr>
          <w:sz w:val="24"/>
          <w:lang w:val="en-US"/>
        </w:rPr>
        <w:t xml:space="preserve">[18] </w:t>
      </w:r>
      <w:r w:rsidR="00916A2D" w:rsidRPr="00916A2D">
        <w:rPr>
          <w:rStyle w:val="selectable"/>
          <w:lang w:val="en-US"/>
        </w:rPr>
        <w:t xml:space="preserve">"Session Cookies, What is a Session Cookie Used for? - All about Cookies", </w:t>
      </w:r>
      <w:r w:rsidR="00916A2D" w:rsidRPr="00916A2D">
        <w:rPr>
          <w:rStyle w:val="selectable"/>
          <w:i/>
          <w:iCs/>
          <w:lang w:val="en-US"/>
        </w:rPr>
        <w:t>Allaboutcookies.org</w:t>
      </w:r>
      <w:r w:rsidR="00916A2D" w:rsidRPr="00916A2D">
        <w:rPr>
          <w:rStyle w:val="selectable"/>
          <w:lang w:val="en-US"/>
        </w:rPr>
        <w:t xml:space="preserve">. [En línea]. </w:t>
      </w:r>
      <w:r w:rsidR="00916A2D" w:rsidRPr="00101273">
        <w:rPr>
          <w:rStyle w:val="selectable"/>
          <w:lang w:val="en-US"/>
          <w:rPrChange w:id="896" w:author="Profesor" w:date="2017-07-19T14:10:00Z">
            <w:rPr>
              <w:rStyle w:val="selectable"/>
            </w:rPr>
          </w:rPrChange>
        </w:rPr>
        <w:t>Disponible: http://www.allaboutcookies.org/cookies/session-cookies-used-for.html, 2017</w:t>
      </w:r>
      <w:r w:rsidR="00916A2D" w:rsidRPr="00101273">
        <w:rPr>
          <w:lang w:val="en-US"/>
          <w:rPrChange w:id="897" w:author="Profesor" w:date="2017-07-19T14:10:00Z">
            <w:rPr/>
          </w:rPrChange>
        </w:rPr>
        <w:t>.</w:t>
      </w:r>
    </w:p>
    <w:p w14:paraId="593BB093" w14:textId="0DABC25A" w:rsidR="008A3D1D" w:rsidRPr="00101273" w:rsidRDefault="00916A2D" w:rsidP="00916A2D">
      <w:pPr>
        <w:ind w:left="705" w:firstLine="3"/>
        <w:jc w:val="both"/>
        <w:rPr>
          <w:sz w:val="24"/>
          <w:lang w:val="en-US"/>
          <w:rPrChange w:id="898" w:author="Profesor" w:date="2017-07-19T14:10:00Z">
            <w:rPr>
              <w:sz w:val="24"/>
            </w:rPr>
          </w:rPrChange>
        </w:rPr>
      </w:pPr>
      <w:r>
        <w:rPr>
          <w:sz w:val="24"/>
          <w:lang w:val="en-US"/>
        </w:rPr>
        <w:t xml:space="preserve">[19] </w:t>
      </w:r>
      <w:r w:rsidRPr="00916A2D">
        <w:rPr>
          <w:rStyle w:val="selectable"/>
          <w:lang w:val="en-US"/>
        </w:rPr>
        <w:t xml:space="preserve">"Cookies - What and Why?", </w:t>
      </w:r>
      <w:r w:rsidRPr="00916A2D">
        <w:rPr>
          <w:rStyle w:val="selectable"/>
          <w:i/>
          <w:iCs/>
          <w:lang w:val="en-US"/>
        </w:rPr>
        <w:t>Boston.co.uk</w:t>
      </w:r>
      <w:r w:rsidRPr="00916A2D">
        <w:rPr>
          <w:rStyle w:val="selectable"/>
          <w:lang w:val="en-US"/>
        </w:rPr>
        <w:t>. [</w:t>
      </w:r>
      <w:r>
        <w:rPr>
          <w:rStyle w:val="selectable"/>
          <w:lang w:val="en-US"/>
        </w:rPr>
        <w:t>En línea</w:t>
      </w:r>
      <w:r w:rsidRPr="00916A2D">
        <w:rPr>
          <w:rStyle w:val="selectable"/>
          <w:lang w:val="en-US"/>
        </w:rPr>
        <w:t xml:space="preserve">]. </w:t>
      </w:r>
      <w:r w:rsidRPr="00101273">
        <w:rPr>
          <w:rStyle w:val="selectable"/>
          <w:lang w:val="en-US"/>
          <w:rPrChange w:id="899" w:author="Profesor" w:date="2017-07-19T14:10:00Z">
            <w:rPr>
              <w:rStyle w:val="selectable"/>
            </w:rPr>
          </w:rPrChange>
        </w:rPr>
        <w:t>Disponible: https://www.boston.co.uk/info/cookies.aspx, 2017.</w:t>
      </w:r>
    </w:p>
    <w:p w14:paraId="5BC06769" w14:textId="2EF1897F" w:rsidR="00F950B2" w:rsidRPr="00916A2D" w:rsidRDefault="00F950B2" w:rsidP="00916A2D">
      <w:pPr>
        <w:ind w:left="705"/>
        <w:jc w:val="both"/>
        <w:rPr>
          <w:sz w:val="24"/>
          <w:lang w:val="en-US"/>
        </w:rPr>
      </w:pPr>
      <w:r w:rsidRPr="00916A2D">
        <w:rPr>
          <w:sz w:val="24"/>
          <w:lang w:val="en-US"/>
        </w:rPr>
        <w:t xml:space="preserve">[20] </w:t>
      </w:r>
      <w:r w:rsidR="00916A2D" w:rsidRPr="00916A2D">
        <w:rPr>
          <w:rStyle w:val="selectable"/>
          <w:lang w:val="en-US"/>
        </w:rPr>
        <w:t xml:space="preserve">"Leaflet — an open-source JavaScript library for interactive maps", </w:t>
      </w:r>
      <w:r w:rsidR="00916A2D" w:rsidRPr="00916A2D">
        <w:rPr>
          <w:rStyle w:val="selectable"/>
          <w:i/>
          <w:iCs/>
          <w:lang w:val="en-US"/>
        </w:rPr>
        <w:t>Leafletjs.com</w:t>
      </w:r>
      <w:r w:rsidR="00916A2D" w:rsidRPr="00916A2D">
        <w:rPr>
          <w:rStyle w:val="selectable"/>
          <w:lang w:val="en-US"/>
        </w:rPr>
        <w:t>. [</w:t>
      </w:r>
      <w:r w:rsidR="00916A2D">
        <w:rPr>
          <w:rStyle w:val="selectable"/>
          <w:lang w:val="en-US"/>
        </w:rPr>
        <w:t>En línea</w:t>
      </w:r>
      <w:r w:rsidR="00916A2D" w:rsidRPr="00916A2D">
        <w:rPr>
          <w:rStyle w:val="selectable"/>
          <w:lang w:val="en-US"/>
        </w:rPr>
        <w:t>]. Disponible: http://leafletjs.com/, 2017.</w:t>
      </w:r>
    </w:p>
    <w:p w14:paraId="23F0D321" w14:textId="1759672C" w:rsidR="001025F0" w:rsidRPr="00101273" w:rsidRDefault="008146EF" w:rsidP="00916A2D">
      <w:pPr>
        <w:ind w:left="705" w:firstLine="3"/>
        <w:jc w:val="both"/>
        <w:rPr>
          <w:sz w:val="24"/>
          <w:lang w:val="en-US"/>
          <w:rPrChange w:id="900" w:author="Profesor" w:date="2017-07-19T14:10:00Z">
            <w:rPr>
              <w:sz w:val="24"/>
            </w:rPr>
          </w:rPrChange>
        </w:rPr>
      </w:pPr>
      <w:r w:rsidRPr="00916A2D">
        <w:rPr>
          <w:sz w:val="24"/>
          <w:lang w:val="en-US"/>
        </w:rPr>
        <w:t xml:space="preserve">[21] </w:t>
      </w:r>
      <w:r w:rsidR="00916A2D" w:rsidRPr="00916A2D">
        <w:rPr>
          <w:rStyle w:val="selectable"/>
          <w:lang w:val="en-US"/>
        </w:rPr>
        <w:t xml:space="preserve">"Documentation - Leaflet - a JavaScript library for interactive maps", </w:t>
      </w:r>
      <w:r w:rsidR="00916A2D" w:rsidRPr="00916A2D">
        <w:rPr>
          <w:rStyle w:val="selectable"/>
          <w:i/>
          <w:iCs/>
          <w:lang w:val="en-US"/>
        </w:rPr>
        <w:t>Leafletjs.com</w:t>
      </w:r>
      <w:r w:rsidR="00916A2D" w:rsidRPr="00916A2D">
        <w:rPr>
          <w:rStyle w:val="selectable"/>
          <w:lang w:val="en-US"/>
        </w:rPr>
        <w:t>. [</w:t>
      </w:r>
      <w:r w:rsidR="00916A2D">
        <w:rPr>
          <w:rStyle w:val="selectable"/>
          <w:lang w:val="en-US"/>
        </w:rPr>
        <w:t>En línea</w:t>
      </w:r>
      <w:r w:rsidR="00916A2D" w:rsidRPr="00916A2D">
        <w:rPr>
          <w:rStyle w:val="selectable"/>
          <w:lang w:val="en-US"/>
        </w:rPr>
        <w:t>].</w:t>
      </w:r>
      <w:r w:rsidR="00916A2D">
        <w:rPr>
          <w:rStyle w:val="selectable"/>
          <w:lang w:val="en-US"/>
        </w:rPr>
        <w:t xml:space="preserve"> </w:t>
      </w:r>
      <w:r w:rsidR="00916A2D" w:rsidRPr="00101273">
        <w:rPr>
          <w:rStyle w:val="selectable"/>
          <w:lang w:val="en-US"/>
          <w:rPrChange w:id="901" w:author="Profesor" w:date="2017-07-19T14:10:00Z">
            <w:rPr>
              <w:rStyle w:val="selectable"/>
            </w:rPr>
          </w:rPrChange>
        </w:rPr>
        <w:t>Disponible: http://leafletjs.com/reference-1.1.0.html, 2017.</w:t>
      </w:r>
      <w:r w:rsidR="00916A2D" w:rsidRPr="00101273">
        <w:rPr>
          <w:lang w:val="en-US"/>
          <w:rPrChange w:id="902" w:author="Profesor" w:date="2017-07-19T14:10:00Z">
            <w:rPr/>
          </w:rPrChange>
        </w:rPr>
        <w:t xml:space="preserve"> </w:t>
      </w:r>
      <w:r w:rsidR="001025F0" w:rsidRPr="00101273">
        <w:rPr>
          <w:lang w:val="en-US"/>
          <w:rPrChange w:id="903" w:author="Profesor" w:date="2017-07-19T14:10:00Z">
            <w:rPr/>
          </w:rPrChange>
        </w:rPr>
        <w:br w:type="page"/>
      </w:r>
    </w:p>
    <w:p w14:paraId="0AC88450" w14:textId="7394C1FE" w:rsidR="002D261C" w:rsidRDefault="00082A33" w:rsidP="002D261C">
      <w:pPr>
        <w:pStyle w:val="Puesto"/>
        <w:rPr>
          <w:rStyle w:val="nfasisintenso"/>
        </w:rPr>
      </w:pPr>
      <w:r>
        <w:lastRenderedPageBreak/>
        <w:t>Apéndice</w:t>
      </w:r>
      <w:r w:rsidR="007C0D2D">
        <w:t xml:space="preserve"> A.</w:t>
      </w:r>
      <w:r w:rsidR="00AD5B45">
        <w:t xml:space="preserve"> </w:t>
      </w:r>
      <w:r w:rsidR="00014682">
        <w:rPr>
          <w:rStyle w:val="nfasisintenso"/>
        </w:rPr>
        <w:t>Modelo</w:t>
      </w:r>
      <w:r w:rsidR="00AD5B45">
        <w:rPr>
          <w:rStyle w:val="nfasisintenso"/>
        </w:rPr>
        <w:t xml:space="preserve"> de clases</w:t>
      </w:r>
    </w:p>
    <w:p w14:paraId="4384D58B" w14:textId="77777777" w:rsidR="002D261C" w:rsidRPr="002D261C" w:rsidRDefault="002D261C" w:rsidP="002D261C"/>
    <w:p w14:paraId="43E122C4" w14:textId="4027169D" w:rsidR="00082A33" w:rsidRPr="00655A3F" w:rsidRDefault="00082A33" w:rsidP="00082A33">
      <w:pPr>
        <w:pStyle w:val="Subttulo"/>
        <w:rPr>
          <w:sz w:val="32"/>
        </w:rPr>
      </w:pPr>
      <w:r w:rsidRPr="00655A3F">
        <w:rPr>
          <w:b/>
          <w:sz w:val="36"/>
        </w:rPr>
        <w:t>Apéndice A.1</w:t>
      </w:r>
      <w:r w:rsidRPr="00655A3F">
        <w:rPr>
          <w:sz w:val="36"/>
        </w:rPr>
        <w:t xml:space="preserve">: </w:t>
      </w:r>
      <w:r w:rsidR="00655A3F" w:rsidRPr="00655A3F">
        <w:rPr>
          <w:sz w:val="32"/>
        </w:rPr>
        <w:t xml:space="preserve">Clase </w:t>
      </w:r>
      <w:r w:rsidRPr="00655A3F">
        <w:rPr>
          <w:sz w:val="32"/>
        </w:rPr>
        <w:t>Conexión con la base de batos</w:t>
      </w:r>
    </w:p>
    <w:p w14:paraId="01CCB613" w14:textId="77777777" w:rsidR="002D261C" w:rsidRPr="002D261C" w:rsidRDefault="002D261C" w:rsidP="00F26A70">
      <w:pPr>
        <w:pStyle w:val="Sinespaciado"/>
        <w:jc w:val="left"/>
        <w:rPr>
          <w:rFonts w:asciiTheme="minorHAnsi" w:hAnsiTheme="minorHAnsi" w:cstheme="minorHAnsi"/>
          <w:sz w:val="24"/>
          <w:u w:val="single"/>
        </w:rPr>
      </w:pPr>
    </w:p>
    <w:p w14:paraId="4F07E6B7" w14:textId="659AE193" w:rsidR="00082A33" w:rsidRPr="00101273" w:rsidRDefault="00082A33" w:rsidP="00F26A70">
      <w:pPr>
        <w:pStyle w:val="Sinespaciado"/>
        <w:jc w:val="left"/>
        <w:rPr>
          <w:rFonts w:asciiTheme="minorHAnsi" w:hAnsiTheme="minorHAnsi" w:cstheme="minorHAnsi"/>
          <w:sz w:val="16"/>
          <w:lang w:val="en-US"/>
          <w:rPrChange w:id="904" w:author="Profesor" w:date="2017-07-19T14:10:00Z">
            <w:rPr>
              <w:rFonts w:asciiTheme="minorHAnsi" w:hAnsiTheme="minorHAnsi" w:cstheme="minorHAnsi"/>
              <w:sz w:val="16"/>
            </w:rPr>
          </w:rPrChange>
        </w:rPr>
      </w:pPr>
      <w:r w:rsidRPr="00101273">
        <w:rPr>
          <w:rFonts w:asciiTheme="minorHAnsi" w:hAnsiTheme="minorHAnsi" w:cstheme="minorHAnsi"/>
          <w:sz w:val="16"/>
          <w:lang w:val="en-US"/>
          <w:rPrChange w:id="905" w:author="Profesor" w:date="2017-07-19T14:10:00Z">
            <w:rPr>
              <w:rFonts w:asciiTheme="minorHAnsi" w:hAnsiTheme="minorHAnsi" w:cstheme="minorHAnsi"/>
              <w:sz w:val="16"/>
            </w:rPr>
          </w:rPrChange>
        </w:rPr>
        <w:t>class DB</w:t>
      </w:r>
    </w:p>
    <w:p w14:paraId="7D2AE553" w14:textId="77777777" w:rsidR="00082A33" w:rsidRPr="00101273" w:rsidRDefault="00082A33" w:rsidP="00F26A70">
      <w:pPr>
        <w:pStyle w:val="Sinespaciado"/>
        <w:jc w:val="left"/>
        <w:rPr>
          <w:rFonts w:asciiTheme="minorHAnsi" w:hAnsiTheme="minorHAnsi" w:cstheme="minorHAnsi"/>
          <w:sz w:val="16"/>
          <w:lang w:val="en-US"/>
          <w:rPrChange w:id="906" w:author="Profesor" w:date="2017-07-19T14:10:00Z">
            <w:rPr>
              <w:rFonts w:asciiTheme="minorHAnsi" w:hAnsiTheme="minorHAnsi" w:cstheme="minorHAnsi"/>
              <w:sz w:val="16"/>
            </w:rPr>
          </w:rPrChange>
        </w:rPr>
      </w:pPr>
      <w:r w:rsidRPr="00101273">
        <w:rPr>
          <w:rFonts w:asciiTheme="minorHAnsi" w:hAnsiTheme="minorHAnsi" w:cstheme="minorHAnsi"/>
          <w:sz w:val="16"/>
          <w:lang w:val="en-US"/>
          <w:rPrChange w:id="907" w:author="Profesor" w:date="2017-07-19T14:10:00Z">
            <w:rPr>
              <w:rFonts w:asciiTheme="minorHAnsi" w:hAnsiTheme="minorHAnsi" w:cstheme="minorHAnsi"/>
              <w:sz w:val="16"/>
            </w:rPr>
          </w:rPrChange>
        </w:rPr>
        <w:t xml:space="preserve">    {</w:t>
      </w:r>
    </w:p>
    <w:p w14:paraId="71ACA21A" w14:textId="413B86C5" w:rsidR="00082A33" w:rsidRPr="002D261C" w:rsidRDefault="00082A33" w:rsidP="00F26A70">
      <w:pPr>
        <w:pStyle w:val="Sinespaciado"/>
        <w:jc w:val="left"/>
        <w:rPr>
          <w:rFonts w:asciiTheme="minorHAnsi" w:hAnsiTheme="minorHAnsi" w:cstheme="minorHAnsi"/>
          <w:sz w:val="16"/>
          <w:lang w:val="en-US"/>
        </w:rPr>
      </w:pPr>
      <w:r w:rsidRPr="00101273">
        <w:rPr>
          <w:rFonts w:asciiTheme="minorHAnsi" w:hAnsiTheme="minorHAnsi" w:cstheme="minorHAnsi"/>
          <w:sz w:val="16"/>
          <w:lang w:val="en-US"/>
          <w:rPrChange w:id="908" w:author="Profesor" w:date="2017-07-19T14:10:00Z">
            <w:rPr>
              <w:rFonts w:asciiTheme="minorHAnsi" w:hAnsiTheme="minorHAnsi" w:cstheme="minorHAnsi"/>
              <w:sz w:val="16"/>
            </w:rPr>
          </w:rPrChange>
        </w:rPr>
        <w:t xml:space="preserve">        </w:t>
      </w:r>
      <w:r w:rsidRPr="002D261C">
        <w:rPr>
          <w:rFonts w:asciiTheme="minorHAnsi" w:hAnsiTheme="minorHAnsi" w:cstheme="minorHAnsi"/>
          <w:sz w:val="16"/>
          <w:lang w:val="en-US"/>
        </w:rPr>
        <w:t>private static string connStr = "SERVER=localhost;DATABASE=proyecto_integracion_api;UID=proyecto_integracion_user;PASSWORD=qwer12345678";</w:t>
      </w:r>
    </w:p>
    <w:p w14:paraId="06D3B084" w14:textId="77777777" w:rsidR="00082A33" w:rsidRPr="002D261C" w:rsidRDefault="00082A33" w:rsidP="00F26A70">
      <w:pPr>
        <w:pStyle w:val="Sinespaciado"/>
        <w:jc w:val="left"/>
        <w:rPr>
          <w:rFonts w:asciiTheme="minorHAnsi" w:hAnsiTheme="minorHAnsi" w:cstheme="minorHAnsi"/>
          <w:sz w:val="16"/>
          <w:lang w:val="en-US"/>
        </w:rPr>
      </w:pPr>
    </w:p>
    <w:p w14:paraId="02276F2E" w14:textId="77777777" w:rsidR="00082A33" w:rsidRPr="002D261C" w:rsidRDefault="00082A33" w:rsidP="00F26A70">
      <w:pPr>
        <w:pStyle w:val="Sinespaciado"/>
        <w:jc w:val="left"/>
        <w:rPr>
          <w:rFonts w:asciiTheme="minorHAnsi" w:hAnsiTheme="minorHAnsi" w:cstheme="minorHAnsi"/>
          <w:sz w:val="16"/>
          <w:lang w:val="en-US"/>
        </w:rPr>
      </w:pPr>
    </w:p>
    <w:p w14:paraId="3DE0E62B"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public static DataSet GetDataSet(MySqlCommand command)</w:t>
      </w:r>
    </w:p>
    <w:p w14:paraId="77EACAC6"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w:t>
      </w:r>
    </w:p>
    <w:p w14:paraId="057205E5"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var ds = new DataSet();</w:t>
      </w:r>
    </w:p>
    <w:p w14:paraId="0258CE54"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using (var conn = new MySqlConnection(connStr))</w:t>
      </w:r>
    </w:p>
    <w:p w14:paraId="23F01F78"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w:t>
      </w:r>
    </w:p>
    <w:p w14:paraId="4DF405DA"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conn.Open();</w:t>
      </w:r>
    </w:p>
    <w:p w14:paraId="25916313"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command.Connection = conn;</w:t>
      </w:r>
    </w:p>
    <w:p w14:paraId="55929270"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var sqlda = new MySqlDataAdapter(command);</w:t>
      </w:r>
    </w:p>
    <w:p w14:paraId="7308B7EA"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sqlda.Fill(ds);</w:t>
      </w:r>
    </w:p>
    <w:p w14:paraId="3084750F"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conn.Close();</w:t>
      </w:r>
    </w:p>
    <w:p w14:paraId="648B8D66"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w:t>
      </w:r>
    </w:p>
    <w:p w14:paraId="58BC70CC"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return ds;</w:t>
      </w:r>
    </w:p>
    <w:p w14:paraId="50402DC8"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w:t>
      </w:r>
    </w:p>
    <w:p w14:paraId="49292C2B" w14:textId="77777777" w:rsidR="00082A33" w:rsidRPr="002D261C" w:rsidRDefault="00082A33" w:rsidP="00F26A70">
      <w:pPr>
        <w:pStyle w:val="Sinespaciado"/>
        <w:jc w:val="left"/>
        <w:rPr>
          <w:rFonts w:asciiTheme="minorHAnsi" w:hAnsiTheme="minorHAnsi" w:cstheme="minorHAnsi"/>
          <w:sz w:val="16"/>
          <w:lang w:val="en-US"/>
        </w:rPr>
      </w:pPr>
    </w:p>
    <w:p w14:paraId="4B9057A5"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public static int QueryCommand(MySqlCommand command)</w:t>
      </w:r>
    </w:p>
    <w:p w14:paraId="7B7F2F9A"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w:t>
      </w:r>
    </w:p>
    <w:p w14:paraId="59521EE7"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int success;</w:t>
      </w:r>
    </w:p>
    <w:p w14:paraId="3E787CC7"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using (var conn = new MySqlConnection(connStr))</w:t>
      </w:r>
    </w:p>
    <w:p w14:paraId="2F57B79C"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w:t>
      </w:r>
    </w:p>
    <w:p w14:paraId="532BA2EE"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conn.Open();</w:t>
      </w:r>
    </w:p>
    <w:p w14:paraId="4C165456"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command.Connection = conn;</w:t>
      </w:r>
    </w:p>
    <w:p w14:paraId="0FAE32D9"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success = command.ExecuteNonQuery();</w:t>
      </w:r>
    </w:p>
    <w:p w14:paraId="28E16CE0"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conn.Close();</w:t>
      </w:r>
    </w:p>
    <w:p w14:paraId="6B1A9022" w14:textId="77777777" w:rsidR="00082A33" w:rsidRPr="003A53D3" w:rsidRDefault="00082A33" w:rsidP="00F26A70">
      <w:pPr>
        <w:pStyle w:val="Sinespaciado"/>
        <w:jc w:val="left"/>
        <w:rPr>
          <w:rFonts w:asciiTheme="minorHAnsi" w:hAnsiTheme="minorHAnsi" w:cstheme="minorHAnsi"/>
          <w:sz w:val="16"/>
        </w:rPr>
      </w:pPr>
      <w:r w:rsidRPr="002D261C">
        <w:rPr>
          <w:rFonts w:asciiTheme="minorHAnsi" w:hAnsiTheme="minorHAnsi" w:cstheme="minorHAnsi"/>
          <w:sz w:val="16"/>
          <w:lang w:val="en-US"/>
        </w:rPr>
        <w:t xml:space="preserve">            </w:t>
      </w:r>
      <w:r w:rsidRPr="003A53D3">
        <w:rPr>
          <w:rFonts w:asciiTheme="minorHAnsi" w:hAnsiTheme="minorHAnsi" w:cstheme="minorHAnsi"/>
          <w:sz w:val="16"/>
        </w:rPr>
        <w:t>}</w:t>
      </w:r>
    </w:p>
    <w:p w14:paraId="7518627B" w14:textId="77777777" w:rsidR="00082A33" w:rsidRPr="003A53D3" w:rsidRDefault="00082A33" w:rsidP="00F26A70">
      <w:pPr>
        <w:pStyle w:val="Sinespaciado"/>
        <w:jc w:val="left"/>
        <w:rPr>
          <w:rFonts w:asciiTheme="minorHAnsi" w:hAnsiTheme="minorHAnsi" w:cstheme="minorHAnsi"/>
          <w:sz w:val="16"/>
        </w:rPr>
      </w:pPr>
    </w:p>
    <w:p w14:paraId="43870BE2" w14:textId="77777777" w:rsidR="00082A33" w:rsidRPr="003A53D3" w:rsidRDefault="00082A33" w:rsidP="00F26A70">
      <w:pPr>
        <w:pStyle w:val="Sinespaciado"/>
        <w:jc w:val="left"/>
        <w:rPr>
          <w:rFonts w:asciiTheme="minorHAnsi" w:hAnsiTheme="minorHAnsi" w:cstheme="minorHAnsi"/>
          <w:sz w:val="16"/>
        </w:rPr>
      </w:pPr>
      <w:r w:rsidRPr="003A53D3">
        <w:rPr>
          <w:rFonts w:asciiTheme="minorHAnsi" w:hAnsiTheme="minorHAnsi" w:cstheme="minorHAnsi"/>
          <w:sz w:val="16"/>
        </w:rPr>
        <w:t xml:space="preserve">            return success;</w:t>
      </w:r>
    </w:p>
    <w:p w14:paraId="2EDFB90A" w14:textId="77777777" w:rsidR="00082A33" w:rsidRPr="003A53D3" w:rsidRDefault="00082A33" w:rsidP="00F26A70">
      <w:pPr>
        <w:pStyle w:val="Sinespaciado"/>
        <w:jc w:val="left"/>
        <w:rPr>
          <w:rFonts w:asciiTheme="minorHAnsi" w:hAnsiTheme="minorHAnsi" w:cstheme="minorHAnsi"/>
          <w:sz w:val="16"/>
        </w:rPr>
      </w:pPr>
      <w:r w:rsidRPr="003A53D3">
        <w:rPr>
          <w:rFonts w:asciiTheme="minorHAnsi" w:hAnsiTheme="minorHAnsi" w:cstheme="minorHAnsi"/>
          <w:sz w:val="16"/>
        </w:rPr>
        <w:t xml:space="preserve">        }</w:t>
      </w:r>
    </w:p>
    <w:p w14:paraId="57CA899A" w14:textId="0FDBA547" w:rsidR="00082A33" w:rsidRPr="003A53D3" w:rsidRDefault="00082A33" w:rsidP="00F26A70">
      <w:pPr>
        <w:pStyle w:val="Sinespaciado"/>
        <w:jc w:val="left"/>
        <w:rPr>
          <w:rFonts w:asciiTheme="minorHAnsi" w:hAnsiTheme="minorHAnsi" w:cstheme="minorHAnsi"/>
          <w:sz w:val="16"/>
        </w:rPr>
      </w:pPr>
      <w:r w:rsidRPr="003A53D3">
        <w:rPr>
          <w:rFonts w:asciiTheme="minorHAnsi" w:hAnsiTheme="minorHAnsi" w:cstheme="minorHAnsi"/>
          <w:sz w:val="16"/>
        </w:rPr>
        <w:t xml:space="preserve">    }</w:t>
      </w:r>
    </w:p>
    <w:p w14:paraId="78604664" w14:textId="77777777" w:rsidR="002D261C" w:rsidRPr="003A53D3" w:rsidRDefault="002D261C" w:rsidP="00F26A70">
      <w:pPr>
        <w:pStyle w:val="Sinespaciado"/>
        <w:jc w:val="left"/>
        <w:rPr>
          <w:rFonts w:asciiTheme="minorHAnsi" w:hAnsiTheme="minorHAnsi" w:cstheme="minorHAnsi"/>
          <w:sz w:val="16"/>
        </w:rPr>
      </w:pPr>
    </w:p>
    <w:p w14:paraId="722B8EEB" w14:textId="234B49AD" w:rsidR="00082A33" w:rsidRPr="002D261C" w:rsidRDefault="00082A33" w:rsidP="00082A33">
      <w:pPr>
        <w:pStyle w:val="Subttulo"/>
        <w:rPr>
          <w:sz w:val="36"/>
        </w:rPr>
      </w:pPr>
      <w:r w:rsidRPr="002D261C">
        <w:rPr>
          <w:b/>
          <w:sz w:val="36"/>
        </w:rPr>
        <w:t>Apéndice A.2</w:t>
      </w:r>
      <w:r w:rsidRPr="002D261C">
        <w:rPr>
          <w:sz w:val="36"/>
        </w:rPr>
        <w:t xml:space="preserve">: </w:t>
      </w:r>
      <w:r w:rsidRPr="002D261C">
        <w:rPr>
          <w:sz w:val="32"/>
        </w:rPr>
        <w:t>Enum Tipos de Incidentes</w:t>
      </w:r>
    </w:p>
    <w:p w14:paraId="1A563A62" w14:textId="546BCCA6" w:rsidR="00082A33" w:rsidRPr="002D261C" w:rsidRDefault="00082A33" w:rsidP="00082A33">
      <w:pPr>
        <w:rPr>
          <w:sz w:val="16"/>
          <w:szCs w:val="16"/>
        </w:rPr>
      </w:pPr>
    </w:p>
    <w:p w14:paraId="06850127"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public enum TipoIncidente</w:t>
      </w:r>
    </w:p>
    <w:p w14:paraId="3789EEA4"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w:t>
      </w:r>
    </w:p>
    <w:p w14:paraId="4194C944"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[Display(Name = "Homicidio")]</w:t>
      </w:r>
    </w:p>
    <w:p w14:paraId="03FA1EAF"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Homicidio = 1,</w:t>
      </w:r>
    </w:p>
    <w:p w14:paraId="2D77BF0C" w14:textId="77777777" w:rsidR="00082A33" w:rsidRPr="002D261C" w:rsidRDefault="00082A33" w:rsidP="00082A33">
      <w:pPr>
        <w:pStyle w:val="Sinespaciado"/>
        <w:rPr>
          <w:rFonts w:asciiTheme="minorHAnsi" w:hAnsiTheme="minorHAnsi" w:cstheme="minorHAnsi"/>
          <w:sz w:val="16"/>
          <w:szCs w:val="16"/>
        </w:rPr>
      </w:pPr>
    </w:p>
    <w:p w14:paraId="65E8EDEC"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[Display(Name = "Suicidio")]</w:t>
      </w:r>
    </w:p>
    <w:p w14:paraId="33FC6A46"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Suicidio = 2,</w:t>
      </w:r>
    </w:p>
    <w:p w14:paraId="7585DCB6" w14:textId="77777777" w:rsidR="00082A33" w:rsidRPr="002D261C" w:rsidRDefault="00082A33" w:rsidP="00082A33">
      <w:pPr>
        <w:pStyle w:val="Sinespaciado"/>
        <w:rPr>
          <w:rFonts w:asciiTheme="minorHAnsi" w:hAnsiTheme="minorHAnsi" w:cstheme="minorHAnsi"/>
          <w:sz w:val="16"/>
          <w:szCs w:val="16"/>
        </w:rPr>
      </w:pPr>
    </w:p>
    <w:p w14:paraId="2B7137CA"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[Display(Name = "Robo o Asalto")]</w:t>
      </w:r>
    </w:p>
    <w:p w14:paraId="31761C05"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RoboAsalto = 3,</w:t>
      </w:r>
    </w:p>
    <w:p w14:paraId="1B1DCB47" w14:textId="77777777" w:rsidR="00082A33" w:rsidRPr="002D261C" w:rsidRDefault="00082A33" w:rsidP="00082A33">
      <w:pPr>
        <w:pStyle w:val="Sinespaciado"/>
        <w:rPr>
          <w:rFonts w:asciiTheme="minorHAnsi" w:hAnsiTheme="minorHAnsi" w:cstheme="minorHAnsi"/>
          <w:sz w:val="16"/>
          <w:szCs w:val="16"/>
        </w:rPr>
      </w:pPr>
    </w:p>
    <w:p w14:paraId="610C2601"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[Display(Name = "Violación")]</w:t>
      </w:r>
    </w:p>
    <w:p w14:paraId="2A1ACB95"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Violacion = 4,</w:t>
      </w:r>
    </w:p>
    <w:p w14:paraId="6100D716" w14:textId="77777777" w:rsidR="00082A33" w:rsidRPr="002D261C" w:rsidRDefault="00082A33" w:rsidP="00082A33">
      <w:pPr>
        <w:pStyle w:val="Sinespaciado"/>
        <w:rPr>
          <w:rFonts w:asciiTheme="minorHAnsi" w:hAnsiTheme="minorHAnsi" w:cstheme="minorHAnsi"/>
          <w:sz w:val="16"/>
          <w:szCs w:val="16"/>
        </w:rPr>
      </w:pPr>
    </w:p>
    <w:p w14:paraId="78485D87"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lastRenderedPageBreak/>
        <w:t xml:space="preserve">        [Display(Name = "Explotación Sexual")]</w:t>
      </w:r>
    </w:p>
    <w:p w14:paraId="0B38EB86"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ExplotacionSexual = 5</w:t>
      </w:r>
    </w:p>
    <w:p w14:paraId="68F71874" w14:textId="5A4DAF77" w:rsidR="00082A33" w:rsidRPr="002D261C" w:rsidRDefault="00082A33" w:rsidP="002D261C">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w:t>
      </w:r>
    </w:p>
    <w:p w14:paraId="485D6FD3" w14:textId="77777777" w:rsidR="00082A33" w:rsidRPr="002D261C" w:rsidRDefault="00082A33" w:rsidP="00082A33">
      <w:pPr>
        <w:pStyle w:val="Subttulo"/>
        <w:rPr>
          <w:sz w:val="16"/>
          <w:szCs w:val="16"/>
        </w:rPr>
      </w:pPr>
    </w:p>
    <w:p w14:paraId="4397D95A" w14:textId="2B64D1B1" w:rsidR="00082A33" w:rsidRPr="002D261C" w:rsidRDefault="00082A33" w:rsidP="00082A33">
      <w:pPr>
        <w:pStyle w:val="Subttulo"/>
        <w:rPr>
          <w:sz w:val="36"/>
          <w:szCs w:val="16"/>
        </w:rPr>
      </w:pPr>
      <w:r w:rsidRPr="002D261C">
        <w:rPr>
          <w:b/>
          <w:sz w:val="36"/>
          <w:szCs w:val="16"/>
        </w:rPr>
        <w:t>Apéndice A.3</w:t>
      </w:r>
      <w:r w:rsidRPr="002D261C">
        <w:rPr>
          <w:sz w:val="36"/>
          <w:szCs w:val="16"/>
        </w:rPr>
        <w:t xml:space="preserve">: </w:t>
      </w:r>
      <w:r w:rsidR="00655A3F" w:rsidRPr="002D261C">
        <w:rPr>
          <w:sz w:val="32"/>
          <w:szCs w:val="16"/>
        </w:rPr>
        <w:t xml:space="preserve">Clase </w:t>
      </w:r>
      <w:r w:rsidRPr="002D261C">
        <w:rPr>
          <w:sz w:val="32"/>
          <w:szCs w:val="16"/>
        </w:rPr>
        <w:t>Cuenta</w:t>
      </w:r>
    </w:p>
    <w:p w14:paraId="7A86B2E1" w14:textId="2BC5D1AA" w:rsidR="00082A33" w:rsidRPr="002D261C" w:rsidRDefault="00082A33" w:rsidP="00082A33">
      <w:pPr>
        <w:rPr>
          <w:sz w:val="16"/>
          <w:szCs w:val="16"/>
        </w:rPr>
      </w:pPr>
    </w:p>
    <w:p w14:paraId="72DE2C0E" w14:textId="6DA6F722" w:rsidR="00082A33" w:rsidRPr="002D261C" w:rsidRDefault="00082A33" w:rsidP="00082A33">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public class Cuenta</w:t>
      </w:r>
    </w:p>
    <w:p w14:paraId="504D13B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w:t>
      </w:r>
    </w:p>
    <w:p w14:paraId="37FA2C6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string Email { get; set; }</w:t>
      </w:r>
    </w:p>
    <w:p w14:paraId="1386F604"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string Contrasena { get; set; }</w:t>
      </w:r>
    </w:p>
    <w:p w14:paraId="3B98B592" w14:textId="77777777" w:rsidR="00082A33" w:rsidRPr="002D261C" w:rsidRDefault="00082A33" w:rsidP="00082A33">
      <w:pPr>
        <w:pStyle w:val="Sinespaciado"/>
        <w:jc w:val="left"/>
        <w:rPr>
          <w:rFonts w:asciiTheme="minorHAnsi" w:hAnsiTheme="minorHAnsi" w:cstheme="minorHAnsi"/>
          <w:sz w:val="16"/>
          <w:szCs w:val="16"/>
          <w:lang w:val="en-US"/>
        </w:rPr>
      </w:pPr>
    </w:p>
    <w:p w14:paraId="6C7A6BC4"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string CreatePassword(int length)</w:t>
      </w:r>
    </w:p>
    <w:p w14:paraId="2F85343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430FF1E"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const string valid = "abcdefghijklmnopqrstuvwxyzABCDEFGHIJKLMNOPQRSTUVWXYZ1234567890";</w:t>
      </w:r>
    </w:p>
    <w:p w14:paraId="06B7F346"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StringBuilder res = new StringBuilder();</w:t>
      </w:r>
    </w:p>
    <w:p w14:paraId="59FC81F2"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Random rnd = new Random();</w:t>
      </w:r>
    </w:p>
    <w:p w14:paraId="4711FFA0"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while (0 &lt; length--)</w:t>
      </w:r>
    </w:p>
    <w:p w14:paraId="18886762"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3F2CE4D"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res.Append(valid[rnd.Next(valid.Length)]);</w:t>
      </w:r>
    </w:p>
    <w:p w14:paraId="54E1468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15C5C3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res.ToString();</w:t>
      </w:r>
    </w:p>
    <w:p w14:paraId="2F4BD29A"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ADB1F23" w14:textId="77777777" w:rsidR="00082A33" w:rsidRPr="002D261C" w:rsidRDefault="00082A33" w:rsidP="00082A33">
      <w:pPr>
        <w:pStyle w:val="Sinespaciado"/>
        <w:jc w:val="left"/>
        <w:rPr>
          <w:rFonts w:asciiTheme="minorHAnsi" w:hAnsiTheme="minorHAnsi" w:cstheme="minorHAnsi"/>
          <w:sz w:val="16"/>
          <w:szCs w:val="16"/>
          <w:lang w:val="en-US"/>
        </w:rPr>
      </w:pPr>
    </w:p>
    <w:p w14:paraId="1346363E"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IniciarSesion()</w:t>
      </w:r>
    </w:p>
    <w:p w14:paraId="079BA8AA"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9A247D0"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61A9F065"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F783A04"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"sp_cuenta_inicio_sesion", CommandType = System.Data.CommandType.StoredProcedure };</w:t>
      </w:r>
    </w:p>
    <w:p w14:paraId="525697C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"inEmail", Direction = System.Data.ParameterDirection.Input, Value = this.Email });</w:t>
      </w:r>
    </w:p>
    <w:p w14:paraId="5F0A5FF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"inContrasena", Direction = System.Data.ParameterDirection.Input, Value = this.Contrasena });</w:t>
      </w:r>
    </w:p>
    <w:p w14:paraId="2C10BEC2"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1972D027" w14:textId="77777777" w:rsidR="00082A33" w:rsidRPr="002D261C" w:rsidRDefault="00082A33" w:rsidP="00082A33">
      <w:pPr>
        <w:pStyle w:val="Sinespaciado"/>
        <w:jc w:val="left"/>
        <w:rPr>
          <w:rFonts w:asciiTheme="minorHAnsi" w:hAnsiTheme="minorHAnsi" w:cstheme="minorHAnsi"/>
          <w:sz w:val="16"/>
          <w:szCs w:val="16"/>
          <w:lang w:val="en-US"/>
        </w:rPr>
      </w:pPr>
    </w:p>
    <w:p w14:paraId="64A81A11"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1FFCFD55" w14:textId="77777777" w:rsidR="00082A33" w:rsidRPr="002D261C" w:rsidRDefault="00082A33" w:rsidP="00082A33">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w:t>
      </w:r>
    </w:p>
    <w:p w14:paraId="478F62B8" w14:textId="77777777" w:rsidR="00082A33" w:rsidRPr="002D261C" w:rsidRDefault="00082A33" w:rsidP="00082A33">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this.SetDesde(datos.Tables[0].Rows[0]);</w:t>
      </w:r>
    </w:p>
    <w:p w14:paraId="62CB1990"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return true;</w:t>
      </w:r>
    </w:p>
    <w:p w14:paraId="24A098A8"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00D3BB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6B9081D"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13792D8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AD58571" w14:textId="77777777" w:rsidR="00082A33" w:rsidRPr="002D261C" w:rsidRDefault="00082A33" w:rsidP="00082A33">
      <w:pPr>
        <w:pStyle w:val="Sinespaciado"/>
        <w:jc w:val="left"/>
        <w:rPr>
          <w:rFonts w:asciiTheme="minorHAnsi" w:hAnsiTheme="minorHAnsi" w:cstheme="minorHAnsi"/>
          <w:sz w:val="16"/>
          <w:szCs w:val="16"/>
          <w:lang w:val="en-US"/>
        </w:rPr>
      </w:pPr>
    </w:p>
    <w:p w14:paraId="5C6D0642"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D95F362"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5CA6D58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75AC7EF" w14:textId="77777777" w:rsidR="00082A33" w:rsidRPr="002D261C" w:rsidRDefault="00082A33" w:rsidP="00082A33">
      <w:pPr>
        <w:pStyle w:val="Sinespaciado"/>
        <w:jc w:val="left"/>
        <w:rPr>
          <w:rFonts w:asciiTheme="minorHAnsi" w:hAnsiTheme="minorHAnsi" w:cstheme="minorHAnsi"/>
          <w:sz w:val="16"/>
          <w:szCs w:val="16"/>
          <w:lang w:val="en-US"/>
        </w:rPr>
      </w:pPr>
    </w:p>
    <w:p w14:paraId="40B4C32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1AFE398"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03BB270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DD5AF55"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CerrarSesion()</w:t>
      </w:r>
    </w:p>
    <w:p w14:paraId="49B41DA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DE27E5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throw new System.NotImplementedException();</w:t>
      </w:r>
    </w:p>
    <w:p w14:paraId="15158DF3"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6F35B8C" w14:textId="77777777" w:rsidR="00082A33" w:rsidRPr="002D261C" w:rsidRDefault="00082A33" w:rsidP="00082A33">
      <w:pPr>
        <w:pStyle w:val="Sinespaciado"/>
        <w:jc w:val="left"/>
        <w:rPr>
          <w:rFonts w:asciiTheme="minorHAnsi" w:hAnsiTheme="minorHAnsi" w:cstheme="minorHAnsi"/>
          <w:sz w:val="16"/>
          <w:szCs w:val="16"/>
          <w:lang w:val="en-US"/>
        </w:rPr>
      </w:pPr>
    </w:p>
    <w:p w14:paraId="710BF381"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AgregarPerfil(Perfil Perfil)</w:t>
      </w:r>
    </w:p>
    <w:p w14:paraId="7289A08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4E1822A"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7A4B549B"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6F9A5D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Perfil.Cuenta = this;</w:t>
      </w:r>
    </w:p>
    <w:p w14:paraId="225CC3F6"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Perfil.Crear();</w:t>
      </w:r>
    </w:p>
    <w:p w14:paraId="5BD68271"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4F570D3B"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9A364A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6C593AC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631A609" w14:textId="77777777" w:rsidR="00082A33" w:rsidRPr="002D261C" w:rsidRDefault="00082A33" w:rsidP="00082A33">
      <w:pPr>
        <w:pStyle w:val="Sinespaciado"/>
        <w:jc w:val="left"/>
        <w:rPr>
          <w:rFonts w:asciiTheme="minorHAnsi" w:hAnsiTheme="minorHAnsi" w:cstheme="minorHAnsi"/>
          <w:sz w:val="16"/>
          <w:szCs w:val="16"/>
          <w:lang w:val="en-US"/>
        </w:rPr>
      </w:pPr>
    </w:p>
    <w:p w14:paraId="29BB7FE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926E2EA"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03DBF99D"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9039DE8" w14:textId="77777777" w:rsidR="00082A33" w:rsidRPr="002D261C" w:rsidRDefault="00082A33" w:rsidP="00082A33">
      <w:pPr>
        <w:pStyle w:val="Sinespaciado"/>
        <w:jc w:val="left"/>
        <w:rPr>
          <w:rFonts w:asciiTheme="minorHAnsi" w:hAnsiTheme="minorHAnsi" w:cstheme="minorHAnsi"/>
          <w:sz w:val="16"/>
          <w:szCs w:val="16"/>
          <w:lang w:val="en-US"/>
        </w:rPr>
      </w:pPr>
    </w:p>
    <w:p w14:paraId="0ACD84A8"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966DD6D"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4A496182" w14:textId="77777777" w:rsidR="00082A33" w:rsidRPr="003A53D3" w:rsidRDefault="00082A33" w:rsidP="00082A33">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3A53D3">
        <w:rPr>
          <w:rFonts w:asciiTheme="minorHAnsi" w:hAnsiTheme="minorHAnsi" w:cstheme="minorHAnsi"/>
          <w:sz w:val="16"/>
          <w:szCs w:val="16"/>
        </w:rPr>
        <w:t>}</w:t>
      </w:r>
    </w:p>
    <w:p w14:paraId="7C2E99EE" w14:textId="77777777" w:rsidR="00082A33" w:rsidRPr="003A53D3" w:rsidRDefault="00082A33" w:rsidP="00082A33">
      <w:pPr>
        <w:pStyle w:val="Sinespaciado"/>
        <w:jc w:val="left"/>
        <w:rPr>
          <w:rFonts w:asciiTheme="minorHAnsi" w:hAnsiTheme="minorHAnsi" w:cstheme="minorHAnsi"/>
          <w:sz w:val="16"/>
          <w:szCs w:val="16"/>
        </w:rPr>
      </w:pPr>
      <w:r w:rsidRPr="003A53D3">
        <w:rPr>
          <w:rFonts w:asciiTheme="minorHAnsi" w:hAnsiTheme="minorHAnsi" w:cstheme="minorHAnsi"/>
          <w:sz w:val="16"/>
          <w:szCs w:val="16"/>
        </w:rPr>
        <w:t xml:space="preserve">        public bool RemoverPerfil(Perfil Perfil)</w:t>
      </w:r>
    </w:p>
    <w:p w14:paraId="22D43A45" w14:textId="77777777" w:rsidR="00082A33" w:rsidRPr="002D261C" w:rsidRDefault="00082A33" w:rsidP="00082A33">
      <w:pPr>
        <w:pStyle w:val="Sinespaciado"/>
        <w:jc w:val="left"/>
        <w:rPr>
          <w:rFonts w:asciiTheme="minorHAnsi" w:hAnsiTheme="minorHAnsi" w:cstheme="minorHAnsi"/>
          <w:sz w:val="16"/>
          <w:szCs w:val="16"/>
          <w:lang w:val="en-US"/>
        </w:rPr>
      </w:pPr>
      <w:r w:rsidRPr="003A53D3">
        <w:rPr>
          <w:rFonts w:asciiTheme="minorHAnsi" w:hAnsiTheme="minorHAnsi" w:cstheme="minorHAnsi"/>
          <w:sz w:val="16"/>
          <w:szCs w:val="16"/>
        </w:rPr>
        <w:t xml:space="preserve">        </w:t>
      </w:r>
      <w:r w:rsidRPr="002D261C">
        <w:rPr>
          <w:rFonts w:asciiTheme="minorHAnsi" w:hAnsiTheme="minorHAnsi" w:cstheme="minorHAnsi"/>
          <w:sz w:val="16"/>
          <w:szCs w:val="16"/>
          <w:lang w:val="en-US"/>
        </w:rPr>
        <w:t>{</w:t>
      </w:r>
    </w:p>
    <w:p w14:paraId="42CC37D1"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2F862318"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7FD2536"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Perfil.Eliminar();</w:t>
      </w:r>
    </w:p>
    <w:p w14:paraId="55896C1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1405C37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C2997A2"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22AAFA0B"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44749D2" w14:textId="77777777" w:rsidR="00082A33" w:rsidRPr="002D261C" w:rsidRDefault="00082A33" w:rsidP="00082A33">
      <w:pPr>
        <w:pStyle w:val="Sinespaciado"/>
        <w:jc w:val="left"/>
        <w:rPr>
          <w:rFonts w:asciiTheme="minorHAnsi" w:hAnsiTheme="minorHAnsi" w:cstheme="minorHAnsi"/>
          <w:sz w:val="16"/>
          <w:szCs w:val="16"/>
          <w:lang w:val="en-US"/>
        </w:rPr>
      </w:pPr>
    </w:p>
    <w:p w14:paraId="0DE7BE41"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E7A899A"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0DFD7F16"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10133ED" w14:textId="77777777" w:rsidR="00082A33" w:rsidRPr="002D261C" w:rsidRDefault="00082A33" w:rsidP="00082A33">
      <w:pPr>
        <w:pStyle w:val="Sinespaciado"/>
        <w:jc w:val="left"/>
        <w:rPr>
          <w:rFonts w:asciiTheme="minorHAnsi" w:hAnsiTheme="minorHAnsi" w:cstheme="minorHAnsi"/>
          <w:sz w:val="16"/>
          <w:szCs w:val="16"/>
          <w:lang w:val="en-US"/>
        </w:rPr>
      </w:pPr>
    </w:p>
    <w:p w14:paraId="3631E922"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3C9959E"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577DA730"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A83BFA5" w14:textId="77777777" w:rsidR="00082A33" w:rsidRPr="002D261C" w:rsidRDefault="00082A33" w:rsidP="00082A33">
      <w:pPr>
        <w:pStyle w:val="Sinespaciado"/>
        <w:jc w:val="left"/>
        <w:rPr>
          <w:rFonts w:asciiTheme="minorHAnsi" w:hAnsiTheme="minorHAnsi" w:cstheme="minorHAnsi"/>
          <w:sz w:val="16"/>
          <w:szCs w:val="16"/>
          <w:lang w:val="en-US"/>
        </w:rPr>
      </w:pPr>
    </w:p>
    <w:p w14:paraId="7B5BE34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  CRUD</w:t>
      </w:r>
    </w:p>
    <w:p w14:paraId="0F2BC9F5"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Crear()</w:t>
      </w:r>
    </w:p>
    <w:p w14:paraId="1DEF6C7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5219888"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74E557D2"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D66F8E5"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"sp_cuenta_crear", CommandType = System.Data.CommandType.StoredProcedure };</w:t>
      </w:r>
    </w:p>
    <w:p w14:paraId="1267285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"inEmail", Direction = System.Data.ParameterDirection.Input, Value = this.Email });</w:t>
      </w:r>
    </w:p>
    <w:p w14:paraId="1A84099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"inContrasena", Direction = System.Data.ParameterDirection.Input, Value = this.Contrasena });</w:t>
      </w:r>
    </w:p>
    <w:p w14:paraId="5671D514"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DB.QueryCommand(command);</w:t>
      </w:r>
    </w:p>
    <w:p w14:paraId="68084292" w14:textId="77777777" w:rsidR="00082A33" w:rsidRPr="002D261C" w:rsidRDefault="00082A33" w:rsidP="00082A33">
      <w:pPr>
        <w:pStyle w:val="Sinespaciado"/>
        <w:jc w:val="left"/>
        <w:rPr>
          <w:rFonts w:asciiTheme="minorHAnsi" w:hAnsiTheme="minorHAnsi" w:cstheme="minorHAnsi"/>
          <w:sz w:val="16"/>
          <w:szCs w:val="16"/>
          <w:lang w:val="en-US"/>
        </w:rPr>
      </w:pPr>
    </w:p>
    <w:p w14:paraId="1FEEC0DE"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 == 1)</w:t>
      </w:r>
    </w:p>
    <w:p w14:paraId="2569D8B8"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8ABDD0A"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244BAC70"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6231C6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C06765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6EF69AEE"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5A28690"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710FD95"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71DD0A9A"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7ECAF1B"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E066DB5"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37AB9CD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DAD712C" w14:textId="77777777" w:rsidR="00082A33" w:rsidRPr="002D261C" w:rsidRDefault="00082A33" w:rsidP="00082A33">
      <w:pPr>
        <w:pStyle w:val="Sinespaciado"/>
        <w:jc w:val="left"/>
        <w:rPr>
          <w:rFonts w:asciiTheme="minorHAnsi" w:hAnsiTheme="minorHAnsi" w:cstheme="minorHAnsi"/>
          <w:sz w:val="16"/>
          <w:szCs w:val="16"/>
          <w:lang w:val="en-US"/>
        </w:rPr>
      </w:pPr>
    </w:p>
    <w:p w14:paraId="11DB893E"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Seleccionar(string Email)</w:t>
      </w:r>
    </w:p>
    <w:p w14:paraId="2E2CC45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675665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60E419E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9C2AE40"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"sp_cuenta_seleccionar", CommandType = System.Data.CommandType.StoredProcedure };</w:t>
      </w:r>
    </w:p>
    <w:p w14:paraId="2CA3A65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command.Parameters.Add(new MySqlParameter() { ParameterName = "inEmail", Direction = System.Data.ParameterDirection.Input, Value = Email });</w:t>
      </w:r>
    </w:p>
    <w:p w14:paraId="1D313053"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03179608" w14:textId="77777777" w:rsidR="00082A33" w:rsidRPr="002D261C" w:rsidRDefault="00082A33" w:rsidP="00082A33">
      <w:pPr>
        <w:pStyle w:val="Sinespaciado"/>
        <w:jc w:val="left"/>
        <w:rPr>
          <w:rFonts w:asciiTheme="minorHAnsi" w:hAnsiTheme="minorHAnsi" w:cstheme="minorHAnsi"/>
          <w:sz w:val="16"/>
          <w:szCs w:val="16"/>
          <w:lang w:val="en-US"/>
        </w:rPr>
      </w:pPr>
    </w:p>
    <w:p w14:paraId="3AE35506"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3E418FCA" w14:textId="77777777" w:rsidR="00082A33" w:rsidRPr="002D261C" w:rsidRDefault="00082A33" w:rsidP="00082A33">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w:t>
      </w:r>
    </w:p>
    <w:p w14:paraId="7436033C" w14:textId="77777777" w:rsidR="00082A33" w:rsidRPr="002D261C" w:rsidRDefault="00082A33" w:rsidP="00082A33">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this.SetDesde(datos.Tables[0].Rows[0]);</w:t>
      </w:r>
    </w:p>
    <w:p w14:paraId="5727003E"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return true;</w:t>
      </w:r>
    </w:p>
    <w:p w14:paraId="0E4136A6"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6DA35E6"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C52B03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7B3F0AF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C948F88"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A531A2B"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511F9B38"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49284A4"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3F7647D"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04D6F23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517FE67" w14:textId="77777777" w:rsidR="00082A33" w:rsidRPr="002D261C" w:rsidRDefault="00082A33" w:rsidP="00082A33">
      <w:pPr>
        <w:pStyle w:val="Sinespaciado"/>
        <w:jc w:val="left"/>
        <w:rPr>
          <w:rFonts w:asciiTheme="minorHAnsi" w:hAnsiTheme="minorHAnsi" w:cstheme="minorHAnsi"/>
          <w:sz w:val="16"/>
          <w:szCs w:val="16"/>
          <w:lang w:val="en-US"/>
        </w:rPr>
      </w:pPr>
    </w:p>
    <w:p w14:paraId="44879301"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CambiarContrasena(string nuevaContrasena)</w:t>
      </w:r>
    </w:p>
    <w:p w14:paraId="201F622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F06703A"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650C420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24DE22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"sp_cuenta_modificar", CommandType = System.Data.CommandType.StoredProcedure };</w:t>
      </w:r>
    </w:p>
    <w:p w14:paraId="20EADE2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"inEmail", Direction = System.Data.ParameterDirection.Input, Value = this.Email });</w:t>
      </w:r>
    </w:p>
    <w:p w14:paraId="6D5A0131"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"inContrasena", Direction = System.Data.ParameterDirection.Input, Value = nuevaContrasena });</w:t>
      </w:r>
    </w:p>
    <w:p w14:paraId="30ECB262"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DB.QueryCommand(command);</w:t>
      </w:r>
    </w:p>
    <w:p w14:paraId="03841D91" w14:textId="77777777" w:rsidR="00082A33" w:rsidRPr="002D261C" w:rsidRDefault="00082A33" w:rsidP="00082A33">
      <w:pPr>
        <w:pStyle w:val="Sinespaciado"/>
        <w:jc w:val="left"/>
        <w:rPr>
          <w:rFonts w:asciiTheme="minorHAnsi" w:hAnsiTheme="minorHAnsi" w:cstheme="minorHAnsi"/>
          <w:sz w:val="16"/>
          <w:szCs w:val="16"/>
          <w:lang w:val="en-US"/>
        </w:rPr>
      </w:pPr>
    </w:p>
    <w:p w14:paraId="7E6EED7B" w14:textId="77777777" w:rsidR="00082A33" w:rsidRPr="00101273" w:rsidRDefault="00082A33" w:rsidP="00082A33">
      <w:pPr>
        <w:pStyle w:val="Sinespaciado"/>
        <w:jc w:val="left"/>
        <w:rPr>
          <w:rFonts w:asciiTheme="minorHAnsi" w:hAnsiTheme="minorHAnsi" w:cstheme="minorHAnsi"/>
          <w:sz w:val="16"/>
          <w:szCs w:val="16"/>
          <w:lang w:val="en-US"/>
          <w:rPrChange w:id="909" w:author="Profesor" w:date="2017-07-19T14:10:00Z">
            <w:rPr>
              <w:rFonts w:asciiTheme="minorHAnsi" w:hAnsiTheme="minorHAnsi" w:cstheme="minorHAnsi"/>
              <w:sz w:val="16"/>
              <w:szCs w:val="16"/>
            </w:rPr>
          </w:rPrChange>
        </w:rPr>
      </w:pPr>
      <w:r w:rsidRPr="002D261C">
        <w:rPr>
          <w:rFonts w:asciiTheme="minorHAnsi" w:hAnsiTheme="minorHAnsi" w:cstheme="minorHAnsi"/>
          <w:sz w:val="16"/>
          <w:szCs w:val="16"/>
          <w:lang w:val="en-US"/>
        </w:rPr>
        <w:t xml:space="preserve">                </w:t>
      </w:r>
      <w:r w:rsidRPr="00101273">
        <w:rPr>
          <w:rFonts w:asciiTheme="minorHAnsi" w:hAnsiTheme="minorHAnsi" w:cstheme="minorHAnsi"/>
          <w:sz w:val="16"/>
          <w:szCs w:val="16"/>
          <w:lang w:val="en-US"/>
          <w:rPrChange w:id="910" w:author="Profesor" w:date="2017-07-19T14:10:00Z">
            <w:rPr>
              <w:rFonts w:asciiTheme="minorHAnsi" w:hAnsiTheme="minorHAnsi" w:cstheme="minorHAnsi"/>
              <w:sz w:val="16"/>
              <w:szCs w:val="16"/>
            </w:rPr>
          </w:rPrChange>
        </w:rPr>
        <w:t>if (datos &gt; 0)</w:t>
      </w:r>
    </w:p>
    <w:p w14:paraId="00999587" w14:textId="77777777" w:rsidR="00082A33" w:rsidRPr="00101273" w:rsidRDefault="00082A33" w:rsidP="00082A33">
      <w:pPr>
        <w:pStyle w:val="Sinespaciado"/>
        <w:jc w:val="left"/>
        <w:rPr>
          <w:rFonts w:asciiTheme="minorHAnsi" w:hAnsiTheme="minorHAnsi" w:cstheme="minorHAnsi"/>
          <w:sz w:val="16"/>
          <w:szCs w:val="16"/>
          <w:lang w:val="en-US"/>
          <w:rPrChange w:id="911" w:author="Profesor" w:date="2017-07-19T14:10:00Z">
            <w:rPr>
              <w:rFonts w:asciiTheme="minorHAnsi" w:hAnsiTheme="minorHAnsi" w:cstheme="minorHAnsi"/>
              <w:sz w:val="16"/>
              <w:szCs w:val="16"/>
            </w:rPr>
          </w:rPrChange>
        </w:rPr>
      </w:pPr>
      <w:r w:rsidRPr="00101273">
        <w:rPr>
          <w:rFonts w:asciiTheme="minorHAnsi" w:hAnsiTheme="minorHAnsi" w:cstheme="minorHAnsi"/>
          <w:sz w:val="16"/>
          <w:szCs w:val="16"/>
          <w:lang w:val="en-US"/>
          <w:rPrChange w:id="912" w:author="Profesor" w:date="2017-07-19T14:10:00Z">
            <w:rPr>
              <w:rFonts w:asciiTheme="minorHAnsi" w:hAnsiTheme="minorHAnsi" w:cstheme="minorHAnsi"/>
              <w:sz w:val="16"/>
              <w:szCs w:val="16"/>
            </w:rPr>
          </w:rPrChange>
        </w:rPr>
        <w:t xml:space="preserve">                {</w:t>
      </w:r>
    </w:p>
    <w:p w14:paraId="1F0A09AD" w14:textId="77777777" w:rsidR="00082A33" w:rsidRPr="00101273" w:rsidRDefault="00082A33" w:rsidP="00082A33">
      <w:pPr>
        <w:pStyle w:val="Sinespaciado"/>
        <w:jc w:val="left"/>
        <w:rPr>
          <w:rFonts w:asciiTheme="minorHAnsi" w:hAnsiTheme="minorHAnsi" w:cstheme="minorHAnsi"/>
          <w:sz w:val="16"/>
          <w:szCs w:val="16"/>
          <w:lang w:val="en-US"/>
          <w:rPrChange w:id="913" w:author="Profesor" w:date="2017-07-19T14:10:00Z">
            <w:rPr>
              <w:rFonts w:asciiTheme="minorHAnsi" w:hAnsiTheme="minorHAnsi" w:cstheme="minorHAnsi"/>
              <w:sz w:val="16"/>
              <w:szCs w:val="16"/>
            </w:rPr>
          </w:rPrChange>
        </w:rPr>
      </w:pPr>
      <w:r w:rsidRPr="00101273">
        <w:rPr>
          <w:rFonts w:asciiTheme="minorHAnsi" w:hAnsiTheme="minorHAnsi" w:cstheme="minorHAnsi"/>
          <w:sz w:val="16"/>
          <w:szCs w:val="16"/>
          <w:lang w:val="en-US"/>
          <w:rPrChange w:id="914" w:author="Profesor" w:date="2017-07-19T14:10:00Z">
            <w:rPr>
              <w:rFonts w:asciiTheme="minorHAnsi" w:hAnsiTheme="minorHAnsi" w:cstheme="minorHAnsi"/>
              <w:sz w:val="16"/>
              <w:szCs w:val="16"/>
            </w:rPr>
          </w:rPrChange>
        </w:rPr>
        <w:t xml:space="preserve">                    this.Contrasena = nuevaContrasena;</w:t>
      </w:r>
    </w:p>
    <w:p w14:paraId="5F21FD13" w14:textId="77777777" w:rsidR="00082A33" w:rsidRPr="002D261C" w:rsidRDefault="00082A33" w:rsidP="00082A33">
      <w:pPr>
        <w:pStyle w:val="Sinespaciado"/>
        <w:jc w:val="left"/>
        <w:rPr>
          <w:rFonts w:asciiTheme="minorHAnsi" w:hAnsiTheme="minorHAnsi" w:cstheme="minorHAnsi"/>
          <w:sz w:val="16"/>
          <w:szCs w:val="16"/>
          <w:lang w:val="en-US"/>
        </w:rPr>
      </w:pPr>
      <w:r w:rsidRPr="00101273">
        <w:rPr>
          <w:rFonts w:asciiTheme="minorHAnsi" w:hAnsiTheme="minorHAnsi" w:cstheme="minorHAnsi"/>
          <w:sz w:val="16"/>
          <w:szCs w:val="16"/>
          <w:lang w:val="en-US"/>
          <w:rPrChange w:id="915" w:author="Profesor" w:date="2017-07-19T14:10:00Z">
            <w:rPr>
              <w:rFonts w:asciiTheme="minorHAnsi" w:hAnsiTheme="minorHAnsi" w:cstheme="minorHAnsi"/>
              <w:sz w:val="16"/>
              <w:szCs w:val="16"/>
            </w:rPr>
          </w:rPrChange>
        </w:rPr>
        <w:t xml:space="preserve">                    </w:t>
      </w:r>
      <w:r w:rsidRPr="002D261C">
        <w:rPr>
          <w:rFonts w:asciiTheme="minorHAnsi" w:hAnsiTheme="minorHAnsi" w:cstheme="minorHAnsi"/>
          <w:sz w:val="16"/>
          <w:szCs w:val="16"/>
          <w:lang w:val="en-US"/>
        </w:rPr>
        <w:t>return true;</w:t>
      </w:r>
    </w:p>
    <w:p w14:paraId="35F6B555"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4973D91" w14:textId="77777777" w:rsidR="00082A33" w:rsidRPr="002D261C" w:rsidRDefault="00082A33" w:rsidP="00082A33">
      <w:pPr>
        <w:pStyle w:val="Sinespaciado"/>
        <w:jc w:val="left"/>
        <w:rPr>
          <w:rFonts w:asciiTheme="minorHAnsi" w:hAnsiTheme="minorHAnsi" w:cstheme="minorHAnsi"/>
          <w:sz w:val="16"/>
          <w:szCs w:val="16"/>
          <w:lang w:val="en-US"/>
        </w:rPr>
      </w:pPr>
    </w:p>
    <w:p w14:paraId="4921CCA6"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0B4E881"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27485B6E"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DE85824"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58A13F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4D2E234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E0D6955"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38EE7B3"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7C5BA7B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33F55E7" w14:textId="77777777" w:rsidR="00082A33" w:rsidRPr="002D261C" w:rsidRDefault="00082A33" w:rsidP="00082A33">
      <w:pPr>
        <w:pStyle w:val="Sinespaciado"/>
        <w:jc w:val="left"/>
        <w:rPr>
          <w:rFonts w:asciiTheme="minorHAnsi" w:hAnsiTheme="minorHAnsi" w:cstheme="minorHAnsi"/>
          <w:sz w:val="16"/>
          <w:szCs w:val="16"/>
          <w:lang w:val="en-US"/>
        </w:rPr>
      </w:pPr>
    </w:p>
    <w:p w14:paraId="0FCF612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Eliminar()</w:t>
      </w:r>
    </w:p>
    <w:p w14:paraId="21CECDAB"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5B4CAF4"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53DA9E1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4F00C6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"sp_cuenta_eliminar", CommandType = System.Data.CommandType.StoredProcedure };</w:t>
      </w:r>
    </w:p>
    <w:p w14:paraId="0818DE22"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"inEmail", Direction = System.Data.ParameterDirection.Input, Value = this.Email });</w:t>
      </w:r>
    </w:p>
    <w:p w14:paraId="3D0E647E"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temp = DB.QueryCommand(command);</w:t>
      </w:r>
    </w:p>
    <w:p w14:paraId="6C31FAB5" w14:textId="77777777" w:rsidR="00082A33" w:rsidRPr="002D261C" w:rsidRDefault="00082A33" w:rsidP="00082A33">
      <w:pPr>
        <w:pStyle w:val="Sinespaciado"/>
        <w:jc w:val="left"/>
        <w:rPr>
          <w:rFonts w:asciiTheme="minorHAnsi" w:hAnsiTheme="minorHAnsi" w:cstheme="minorHAnsi"/>
          <w:sz w:val="16"/>
          <w:szCs w:val="16"/>
          <w:lang w:val="en-US"/>
        </w:rPr>
      </w:pPr>
    </w:p>
    <w:p w14:paraId="546BCFCA"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(temp == 1)</w:t>
      </w:r>
    </w:p>
    <w:p w14:paraId="470F50B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198A8F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4896EAD0"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0BB1AA8"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4FA8ADB"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1AADB5A6"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51E5CBA"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8D8009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finally</w:t>
      </w:r>
    </w:p>
    <w:p w14:paraId="219C9E51"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0725901"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DCD2B1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12FB063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32B6026" w14:textId="77777777" w:rsidR="00082A33" w:rsidRPr="002D261C" w:rsidRDefault="00082A33" w:rsidP="00082A33">
      <w:pPr>
        <w:pStyle w:val="Sinespaciado"/>
        <w:jc w:val="left"/>
        <w:rPr>
          <w:rFonts w:asciiTheme="minorHAnsi" w:hAnsiTheme="minorHAnsi" w:cstheme="minorHAnsi"/>
          <w:sz w:val="16"/>
          <w:szCs w:val="16"/>
          <w:lang w:val="en-US"/>
        </w:rPr>
      </w:pPr>
    </w:p>
    <w:p w14:paraId="721473A9" w14:textId="77777777" w:rsidR="00082A33" w:rsidRPr="002D261C" w:rsidRDefault="00082A33" w:rsidP="00082A33">
      <w:pPr>
        <w:pStyle w:val="Sinespaciado"/>
        <w:jc w:val="left"/>
        <w:rPr>
          <w:rFonts w:asciiTheme="minorHAnsi" w:hAnsiTheme="minorHAnsi" w:cstheme="minorHAnsi"/>
          <w:sz w:val="16"/>
          <w:szCs w:val="16"/>
          <w:lang w:val="en-US"/>
        </w:rPr>
      </w:pPr>
    </w:p>
    <w:p w14:paraId="15A5FCC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private void SetDesde(DataRow dr)</w:t>
      </w:r>
    </w:p>
    <w:p w14:paraId="1BDF24CE"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A93A363"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this.Email = dr["Email"].ToString();</w:t>
      </w:r>
    </w:p>
    <w:p w14:paraId="6CF001C7" w14:textId="77777777" w:rsidR="00082A33" w:rsidRPr="002D261C" w:rsidRDefault="00082A33" w:rsidP="00082A33">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this.Contrasena = dr["Contrasena"].ToString();</w:t>
      </w:r>
    </w:p>
    <w:p w14:paraId="4E810FF3" w14:textId="77777777" w:rsidR="00082A33" w:rsidRPr="003A53D3" w:rsidRDefault="00082A33" w:rsidP="00082A33">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w:t>
      </w:r>
      <w:r w:rsidRPr="003A53D3">
        <w:rPr>
          <w:rFonts w:asciiTheme="minorHAnsi" w:hAnsiTheme="minorHAnsi" w:cstheme="minorHAnsi"/>
          <w:sz w:val="16"/>
          <w:szCs w:val="16"/>
        </w:rPr>
        <w:t>}</w:t>
      </w:r>
    </w:p>
    <w:p w14:paraId="32F7EF47" w14:textId="74E8FC7E" w:rsidR="00082A33" w:rsidRPr="003A53D3" w:rsidRDefault="002D261C" w:rsidP="002D261C">
      <w:pPr>
        <w:pStyle w:val="Sinespaciado"/>
        <w:jc w:val="left"/>
        <w:rPr>
          <w:rFonts w:asciiTheme="minorHAnsi" w:hAnsiTheme="minorHAnsi" w:cstheme="minorHAnsi"/>
          <w:sz w:val="16"/>
          <w:szCs w:val="16"/>
        </w:rPr>
      </w:pPr>
      <w:r w:rsidRPr="003A53D3">
        <w:rPr>
          <w:rFonts w:asciiTheme="minorHAnsi" w:hAnsiTheme="minorHAnsi" w:cstheme="minorHAnsi"/>
          <w:sz w:val="16"/>
          <w:szCs w:val="16"/>
        </w:rPr>
        <w:t xml:space="preserve">    }</w:t>
      </w:r>
    </w:p>
    <w:p w14:paraId="292B55A0" w14:textId="77777777" w:rsidR="002D261C" w:rsidRPr="003A53D3" w:rsidRDefault="002D261C" w:rsidP="002D261C">
      <w:pPr>
        <w:pStyle w:val="Sinespaciado"/>
        <w:jc w:val="left"/>
        <w:rPr>
          <w:rFonts w:asciiTheme="minorHAnsi" w:hAnsiTheme="minorHAnsi" w:cstheme="minorHAnsi"/>
          <w:sz w:val="36"/>
          <w:szCs w:val="16"/>
        </w:rPr>
      </w:pPr>
    </w:p>
    <w:p w14:paraId="475E0924" w14:textId="69C6E7DD" w:rsidR="00082A33" w:rsidRPr="003A53D3" w:rsidRDefault="003040FB" w:rsidP="00082A33">
      <w:pPr>
        <w:pStyle w:val="Subttulo"/>
        <w:rPr>
          <w:sz w:val="36"/>
          <w:szCs w:val="16"/>
        </w:rPr>
      </w:pPr>
      <w:r w:rsidRPr="003A53D3">
        <w:rPr>
          <w:b/>
          <w:sz w:val="36"/>
          <w:szCs w:val="16"/>
        </w:rPr>
        <w:t>Apéndice A.4</w:t>
      </w:r>
      <w:r w:rsidR="00082A33" w:rsidRPr="003A53D3">
        <w:rPr>
          <w:sz w:val="36"/>
          <w:szCs w:val="16"/>
        </w:rPr>
        <w:t xml:space="preserve">: </w:t>
      </w:r>
      <w:r w:rsidR="00655A3F" w:rsidRPr="003A53D3">
        <w:rPr>
          <w:sz w:val="32"/>
          <w:szCs w:val="16"/>
        </w:rPr>
        <w:t xml:space="preserve">Clase </w:t>
      </w:r>
      <w:r w:rsidR="00082A33" w:rsidRPr="003A53D3">
        <w:rPr>
          <w:sz w:val="32"/>
          <w:szCs w:val="16"/>
        </w:rPr>
        <w:t>Perfil</w:t>
      </w:r>
    </w:p>
    <w:p w14:paraId="39BDFDA8" w14:textId="77777777" w:rsidR="002D261C" w:rsidRPr="003A53D3" w:rsidRDefault="002D261C" w:rsidP="00F26A70">
      <w:pPr>
        <w:pStyle w:val="Sinespaciado"/>
        <w:jc w:val="left"/>
        <w:rPr>
          <w:rFonts w:asciiTheme="minorHAnsi" w:hAnsiTheme="minorHAnsi" w:cstheme="minorHAnsi"/>
          <w:sz w:val="16"/>
          <w:szCs w:val="16"/>
        </w:rPr>
      </w:pPr>
    </w:p>
    <w:p w14:paraId="7A2DE771" w14:textId="38D719B8" w:rsidR="00F26A70" w:rsidRPr="003A53D3" w:rsidRDefault="00F26A70" w:rsidP="00F26A70">
      <w:pPr>
        <w:pStyle w:val="Sinespaciado"/>
        <w:jc w:val="left"/>
        <w:rPr>
          <w:rFonts w:asciiTheme="minorHAnsi" w:hAnsiTheme="minorHAnsi" w:cstheme="minorHAnsi"/>
          <w:sz w:val="16"/>
          <w:szCs w:val="16"/>
        </w:rPr>
      </w:pPr>
      <w:r w:rsidRPr="003A53D3">
        <w:rPr>
          <w:rFonts w:asciiTheme="minorHAnsi" w:hAnsiTheme="minorHAnsi" w:cstheme="minorHAnsi"/>
          <w:sz w:val="16"/>
          <w:szCs w:val="16"/>
        </w:rPr>
        <w:t>public class Perfil</w:t>
      </w:r>
    </w:p>
    <w:p w14:paraId="4E14D60E" w14:textId="77777777" w:rsidR="00F26A70" w:rsidRPr="002D261C" w:rsidRDefault="00F26A70" w:rsidP="00F26A70">
      <w:pPr>
        <w:pStyle w:val="Sinespaciado"/>
        <w:jc w:val="left"/>
        <w:rPr>
          <w:rFonts w:asciiTheme="minorHAnsi" w:hAnsiTheme="minorHAnsi" w:cstheme="minorHAnsi"/>
          <w:sz w:val="16"/>
          <w:szCs w:val="16"/>
          <w:lang w:val="en-US"/>
        </w:rPr>
      </w:pPr>
      <w:r w:rsidRPr="003A53D3">
        <w:rPr>
          <w:rFonts w:asciiTheme="minorHAnsi" w:hAnsiTheme="minorHAnsi" w:cstheme="minorHAnsi"/>
          <w:sz w:val="16"/>
          <w:szCs w:val="16"/>
        </w:rPr>
        <w:t xml:space="preserve">    </w:t>
      </w:r>
      <w:r w:rsidRPr="002D261C">
        <w:rPr>
          <w:rFonts w:asciiTheme="minorHAnsi" w:hAnsiTheme="minorHAnsi" w:cstheme="minorHAnsi"/>
          <w:sz w:val="16"/>
          <w:szCs w:val="16"/>
          <w:lang w:val="en-US"/>
        </w:rPr>
        <w:t>{</w:t>
      </w:r>
    </w:p>
    <w:p w14:paraId="1064C89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Int64 Id { get; set; }</w:t>
      </w:r>
    </w:p>
    <w:p w14:paraId="05709CE8"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string UrlImagen { get; set; }</w:t>
      </w:r>
    </w:p>
    <w:p w14:paraId="4C402568"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string Nombre { get; set; }</w:t>
      </w:r>
    </w:p>
    <w:p w14:paraId="53E7D84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Cuenta Cuenta { get; set; }</w:t>
      </w:r>
    </w:p>
    <w:p w14:paraId="0061F3C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Ubicacion Ubicacion { get; set; }</w:t>
      </w:r>
    </w:p>
    <w:p w14:paraId="48D262DA" w14:textId="77777777" w:rsidR="00F26A70" w:rsidRPr="002D261C" w:rsidRDefault="00F26A70" w:rsidP="00F26A70">
      <w:pPr>
        <w:pStyle w:val="Sinespaciado"/>
        <w:jc w:val="left"/>
        <w:rPr>
          <w:rFonts w:asciiTheme="minorHAnsi" w:hAnsiTheme="minorHAnsi" w:cstheme="minorHAnsi"/>
          <w:sz w:val="16"/>
          <w:szCs w:val="16"/>
          <w:lang w:val="en-US"/>
        </w:rPr>
      </w:pPr>
    </w:p>
    <w:p w14:paraId="4A27103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List&lt;Reporte&gt; MisReportes()</w:t>
      </w:r>
    </w:p>
    <w:p w14:paraId="57A555E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CDE90C1"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List&lt;Reporte&gt; reportes = new List&lt;Reporte&gt;();</w:t>
      </w:r>
    </w:p>
    <w:p w14:paraId="016441A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7E36D810"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90BD37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"sp_reporte_seleccionar_perfil", CommandType = System.Data.CommandType.StoredProcedure };</w:t>
      </w:r>
    </w:p>
    <w:p w14:paraId="75BBCEE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"inId_perfil", Direction = System.Data.ParameterDirection.Input, Value = this.Id });</w:t>
      </w:r>
    </w:p>
    <w:p w14:paraId="40FD2B8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4B7B3866" w14:textId="77777777" w:rsidR="00F26A70" w:rsidRPr="002D261C" w:rsidRDefault="00F26A70" w:rsidP="00F26A70">
      <w:pPr>
        <w:pStyle w:val="Sinespaciado"/>
        <w:jc w:val="left"/>
        <w:rPr>
          <w:rFonts w:asciiTheme="minorHAnsi" w:hAnsiTheme="minorHAnsi" w:cstheme="minorHAnsi"/>
          <w:sz w:val="16"/>
          <w:szCs w:val="16"/>
          <w:lang w:val="en-US"/>
        </w:rPr>
      </w:pPr>
    </w:p>
    <w:p w14:paraId="512F8BE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2816F78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42200D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for (int i = 0; i &lt; datos.Tables[0].Rows.Count; i++)</w:t>
      </w:r>
    </w:p>
    <w:p w14:paraId="7787A81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A48BF6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 reporte = new Reporte();</w:t>
      </w:r>
    </w:p>
    <w:p w14:paraId="43E43AE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reporte.Id = (Convert.ToInt64(datos.Tables[0].Rows[i]["Id"]));</w:t>
      </w:r>
    </w:p>
    <w:p w14:paraId="25B53B6A"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reporte.Descripcion = (datos.Tables[0].Rows[i]["Descripcion"].ToString());</w:t>
      </w:r>
    </w:p>
    <w:p w14:paraId="34B51685"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reporte.FechaExpedicion = Convert.ToDateTime(datos.Tables[0].Rows[i]["Fecha"]);</w:t>
      </w:r>
    </w:p>
    <w:p w14:paraId="222DAAF5"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reporte.Incidente = (TipoIncidente)(Convert.ToInt16(datos.Tables[0].Rows[i]["Incidente"]));</w:t>
      </w:r>
    </w:p>
    <w:p w14:paraId="4D044D26"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 = this;</w:t>
      </w:r>
    </w:p>
    <w:p w14:paraId="391083F8"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id_u = Convert.ToInt64(datos.Tables[0].Rows[i]["Ubicacion_Id"]);</w:t>
      </w:r>
    </w:p>
    <w:p w14:paraId="49A3A0C7"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Ubicacion u = new Ubicacion();</w:t>
      </w:r>
    </w:p>
    <w:p w14:paraId="255BCA69"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u.Seleccionar(id_u);</w:t>
      </w:r>
    </w:p>
    <w:p w14:paraId="4D70E8FF"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 = u;</w:t>
      </w:r>
    </w:p>
    <w:p w14:paraId="7FA76A15"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reportes.Add(reporte);</w:t>
      </w:r>
    </w:p>
    <w:p w14:paraId="549D939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w:t>
      </w:r>
    </w:p>
    <w:p w14:paraId="3C344B0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3D2FC581"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CB8BDE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65A312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4D1D07F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DC7D4F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642DF9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6E87F95E"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1768BB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BDB2CB8"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524F7A11"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w:t>
      </w:r>
    </w:p>
    <w:p w14:paraId="4E0AB551" w14:textId="77777777" w:rsidR="00F26A70" w:rsidRPr="002D261C" w:rsidRDefault="00F26A70" w:rsidP="00F26A70">
      <w:pPr>
        <w:pStyle w:val="Sinespaciado"/>
        <w:jc w:val="left"/>
        <w:rPr>
          <w:rFonts w:asciiTheme="minorHAnsi" w:hAnsiTheme="minorHAnsi" w:cstheme="minorHAnsi"/>
          <w:sz w:val="16"/>
          <w:szCs w:val="16"/>
          <w:lang w:val="en-US"/>
        </w:rPr>
      </w:pPr>
    </w:p>
    <w:p w14:paraId="0BDAC7C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ModificarImagen()</w:t>
      </w:r>
    </w:p>
    <w:p w14:paraId="632F17F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0B6AC6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1AFFDCA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4C1D81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"sp_perfil_modificar", CommandType = System.Data.CommandType.StoredProcedure };</w:t>
      </w:r>
    </w:p>
    <w:p w14:paraId="7B8B3B1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"inId", Direction = System.Data.ParameterDirection.Input, Value = this.Id });</w:t>
      </w:r>
    </w:p>
    <w:p w14:paraId="27663081"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"inNombre", Direction = System.Data.ParameterDirection.Input, Value = this.Nombre });</w:t>
      </w:r>
    </w:p>
    <w:p w14:paraId="165F8E3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"inUrl", Direction = System.Data.ParameterDirection.Input, Value = this.UrlImagen });</w:t>
      </w:r>
    </w:p>
    <w:p w14:paraId="6ADFCD8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"inEmail", Direction = System.Data.ParameterDirection.Input, Value = this.Cuenta.Email });</w:t>
      </w:r>
    </w:p>
    <w:p w14:paraId="26DC0C4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"inUbicacion", Direction = System.Data.ParameterDirection.Input, Value = this.Ubicacion.Id });</w:t>
      </w:r>
    </w:p>
    <w:p w14:paraId="62CF089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temp = DB.QueryCommand(command);</w:t>
      </w:r>
    </w:p>
    <w:p w14:paraId="3B891658"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(temp == 1)</w:t>
      </w:r>
    </w:p>
    <w:p w14:paraId="152AFC1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D16F60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64E9FA7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F3A3B0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7F6BA21"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4F4F6E50"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547C350" w14:textId="77777777" w:rsidR="00F26A70" w:rsidRPr="002D261C" w:rsidRDefault="00F26A70" w:rsidP="00F26A70">
      <w:pPr>
        <w:pStyle w:val="Sinespaciado"/>
        <w:jc w:val="left"/>
        <w:rPr>
          <w:rFonts w:asciiTheme="minorHAnsi" w:hAnsiTheme="minorHAnsi" w:cstheme="minorHAnsi"/>
          <w:sz w:val="16"/>
          <w:szCs w:val="16"/>
          <w:lang w:val="en-US"/>
        </w:rPr>
      </w:pPr>
    </w:p>
    <w:p w14:paraId="1D1C9C2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D9F073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08E59A2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B57D90E" w14:textId="77777777" w:rsidR="00F26A70" w:rsidRPr="002D261C" w:rsidRDefault="00F26A70" w:rsidP="00F26A70">
      <w:pPr>
        <w:pStyle w:val="Sinespaciado"/>
        <w:jc w:val="left"/>
        <w:rPr>
          <w:rFonts w:asciiTheme="minorHAnsi" w:hAnsiTheme="minorHAnsi" w:cstheme="minorHAnsi"/>
          <w:sz w:val="16"/>
          <w:szCs w:val="16"/>
          <w:lang w:val="en-US"/>
        </w:rPr>
      </w:pPr>
    </w:p>
    <w:p w14:paraId="242ED6D6"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3F4A72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4BBE8EF0"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87E775C" w14:textId="77777777" w:rsidR="00F26A70" w:rsidRPr="002D261C" w:rsidRDefault="00F26A70" w:rsidP="00F26A70">
      <w:pPr>
        <w:pStyle w:val="Sinespaciado"/>
        <w:jc w:val="left"/>
        <w:rPr>
          <w:rFonts w:asciiTheme="minorHAnsi" w:hAnsiTheme="minorHAnsi" w:cstheme="minorHAnsi"/>
          <w:sz w:val="16"/>
          <w:szCs w:val="16"/>
          <w:lang w:val="en-US"/>
        </w:rPr>
      </w:pPr>
    </w:p>
    <w:p w14:paraId="56B5ED0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AgregarReporte(Reporte Reporte)</w:t>
      </w:r>
    </w:p>
    <w:p w14:paraId="1C52C88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EE402F1"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Reporte.Perfil = this;</w:t>
      </w:r>
    </w:p>
    <w:p w14:paraId="7C51A2D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62E17416"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E2F699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Reporte.Crear();</w:t>
      </w:r>
    </w:p>
    <w:p w14:paraId="7BF30B3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60227E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0BC1AA8E"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FB8B0B3" w14:textId="77777777" w:rsidR="00F26A70" w:rsidRPr="002D261C" w:rsidRDefault="00F26A70" w:rsidP="00F26A70">
      <w:pPr>
        <w:pStyle w:val="Sinespaciado"/>
        <w:jc w:val="left"/>
        <w:rPr>
          <w:rFonts w:asciiTheme="minorHAnsi" w:hAnsiTheme="minorHAnsi" w:cstheme="minorHAnsi"/>
          <w:sz w:val="16"/>
          <w:szCs w:val="16"/>
          <w:lang w:val="en-US"/>
        </w:rPr>
      </w:pPr>
    </w:p>
    <w:p w14:paraId="0B5F95D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D038E7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3C7DBB7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E8D48F4" w14:textId="77777777" w:rsidR="00F26A70" w:rsidRPr="002D261C" w:rsidRDefault="00F26A70" w:rsidP="00F26A70">
      <w:pPr>
        <w:pStyle w:val="Sinespaciado"/>
        <w:jc w:val="left"/>
        <w:rPr>
          <w:rFonts w:asciiTheme="minorHAnsi" w:hAnsiTheme="minorHAnsi" w:cstheme="minorHAnsi"/>
          <w:sz w:val="16"/>
          <w:szCs w:val="16"/>
          <w:lang w:val="en-US"/>
        </w:rPr>
      </w:pPr>
    </w:p>
    <w:p w14:paraId="4D347D20"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1B10F36"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30A17B9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E0FE63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RemoverReporte(Reporte Reporte)</w:t>
      </w:r>
    </w:p>
    <w:p w14:paraId="02FF9DF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35B688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04C65A3E"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880BA6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Reporte.Eliminar();</w:t>
      </w:r>
    </w:p>
    <w:p w14:paraId="0D7C4FB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50A3BA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24A037C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188EF10" w14:textId="77777777" w:rsidR="00F26A70" w:rsidRPr="002D261C" w:rsidRDefault="00F26A70" w:rsidP="00F26A70">
      <w:pPr>
        <w:pStyle w:val="Sinespaciado"/>
        <w:jc w:val="left"/>
        <w:rPr>
          <w:rFonts w:asciiTheme="minorHAnsi" w:hAnsiTheme="minorHAnsi" w:cstheme="minorHAnsi"/>
          <w:sz w:val="16"/>
          <w:szCs w:val="16"/>
          <w:lang w:val="en-US"/>
        </w:rPr>
      </w:pPr>
    </w:p>
    <w:p w14:paraId="6D4818DE"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1EEF79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479DD1F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C8DF191" w14:textId="77777777" w:rsidR="00F26A70" w:rsidRPr="002D261C" w:rsidRDefault="00F26A70" w:rsidP="00F26A70">
      <w:pPr>
        <w:pStyle w:val="Sinespaciado"/>
        <w:jc w:val="left"/>
        <w:rPr>
          <w:rFonts w:asciiTheme="minorHAnsi" w:hAnsiTheme="minorHAnsi" w:cstheme="minorHAnsi"/>
          <w:sz w:val="16"/>
          <w:szCs w:val="16"/>
          <w:lang w:val="en-US"/>
        </w:rPr>
      </w:pPr>
    </w:p>
    <w:p w14:paraId="3C790E8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w:t>
      </w:r>
    </w:p>
    <w:p w14:paraId="0B30575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5893AB2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41ABFE1" w14:textId="77777777" w:rsidR="00F26A70" w:rsidRPr="002D261C" w:rsidRDefault="00F26A70" w:rsidP="00F26A70">
      <w:pPr>
        <w:pStyle w:val="Sinespaciado"/>
        <w:jc w:val="left"/>
        <w:rPr>
          <w:rFonts w:asciiTheme="minorHAnsi" w:hAnsiTheme="minorHAnsi" w:cstheme="minorHAnsi"/>
          <w:sz w:val="16"/>
          <w:szCs w:val="16"/>
          <w:lang w:val="en-US"/>
        </w:rPr>
      </w:pPr>
    </w:p>
    <w:p w14:paraId="013FEF1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//CRUD</w:t>
      </w:r>
    </w:p>
    <w:p w14:paraId="0CC4CCE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Crear()</w:t>
      </w:r>
    </w:p>
    <w:p w14:paraId="74F4A70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8B9CF30"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3B4E59D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7D9CBD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"sp_perfil_crear", CommandType = System.Data.CommandType.StoredProcedure };</w:t>
      </w:r>
    </w:p>
    <w:p w14:paraId="096F156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"inNombre", Direction = System.Data.ParameterDirection.Input, Value = this.Nombre });</w:t>
      </w:r>
    </w:p>
    <w:p w14:paraId="0594359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"inUrlImagen", Direction = System.Data.ParameterDirection.Input, Value = this.UrlImagen });</w:t>
      </w:r>
    </w:p>
    <w:p w14:paraId="21D94F7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"inEmail", Direction = System.Data.ParameterDirection.Input, Value = this.Cuenta.Email });</w:t>
      </w:r>
    </w:p>
    <w:p w14:paraId="28C9EE4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"inUbicacion", Direction = System.Data.ParameterDirection.Input, Value = this.Ubicacion.Id });</w:t>
      </w:r>
    </w:p>
    <w:p w14:paraId="65C8060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"outId", Direction = System.Data.ParameterDirection.Output });</w:t>
      </w:r>
    </w:p>
    <w:p w14:paraId="459BC5E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DB.QueryCommand(command);</w:t>
      </w:r>
    </w:p>
    <w:p w14:paraId="04052CAE"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 == 1)</w:t>
      </w:r>
    </w:p>
    <w:p w14:paraId="558FD44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9D02D3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this.Id = Convert.ToInt64(command.Parameters["outId"].Value);</w:t>
      </w:r>
    </w:p>
    <w:p w14:paraId="12638D5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103328B1"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5ACC41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FEBDCF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36886FB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B3332C6" w14:textId="77777777" w:rsidR="00F26A70" w:rsidRPr="002D261C" w:rsidRDefault="00F26A70" w:rsidP="00F26A70">
      <w:pPr>
        <w:pStyle w:val="Sinespaciado"/>
        <w:jc w:val="left"/>
        <w:rPr>
          <w:rFonts w:asciiTheme="minorHAnsi" w:hAnsiTheme="minorHAnsi" w:cstheme="minorHAnsi"/>
          <w:sz w:val="16"/>
          <w:szCs w:val="16"/>
          <w:lang w:val="en-US"/>
        </w:rPr>
      </w:pPr>
    </w:p>
    <w:p w14:paraId="662FA79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D3D9856"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4F09E97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A4E6C59" w14:textId="77777777" w:rsidR="00F26A70" w:rsidRPr="002D261C" w:rsidRDefault="00F26A70" w:rsidP="00F26A70">
      <w:pPr>
        <w:pStyle w:val="Sinespaciado"/>
        <w:jc w:val="left"/>
        <w:rPr>
          <w:rFonts w:asciiTheme="minorHAnsi" w:hAnsiTheme="minorHAnsi" w:cstheme="minorHAnsi"/>
          <w:sz w:val="16"/>
          <w:szCs w:val="16"/>
          <w:lang w:val="en-US"/>
        </w:rPr>
      </w:pPr>
    </w:p>
    <w:p w14:paraId="3D9F5E4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5F1DD9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4ACE71A6"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CEAC2F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Seleccionar(Int64 Perfil_Id)</w:t>
      </w:r>
    </w:p>
    <w:p w14:paraId="0545AF5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D651032" w14:textId="77777777" w:rsidR="00F26A70" w:rsidRPr="002D261C" w:rsidRDefault="00F26A70" w:rsidP="00F26A70">
      <w:pPr>
        <w:pStyle w:val="Sinespaciado"/>
        <w:jc w:val="left"/>
        <w:rPr>
          <w:rFonts w:asciiTheme="minorHAnsi" w:hAnsiTheme="minorHAnsi" w:cstheme="minorHAnsi"/>
          <w:sz w:val="16"/>
          <w:szCs w:val="16"/>
          <w:lang w:val="en-US"/>
        </w:rPr>
      </w:pPr>
    </w:p>
    <w:p w14:paraId="092B3BB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5A9E7E0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D557BE8"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"sp_perfil_seleccionar", CommandType = System.Data.CommandType.StoredProcedure };</w:t>
      </w:r>
    </w:p>
    <w:p w14:paraId="237F30F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"inId", Direction = System.Data.ParameterDirection.Input, Value = Perfil_Id });</w:t>
      </w:r>
    </w:p>
    <w:p w14:paraId="6185A08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5E6D765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286128F8"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w:t>
      </w:r>
    </w:p>
    <w:p w14:paraId="326D6B44"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this.SetDesde(datos.Tables[0].Rows[0]);</w:t>
      </w:r>
    </w:p>
    <w:p w14:paraId="2AB8D9E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return true;</w:t>
      </w:r>
    </w:p>
    <w:p w14:paraId="108B863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3A816D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281E8E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7CD2120E"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20B9F65" w14:textId="77777777" w:rsidR="00F26A70" w:rsidRPr="002D261C" w:rsidRDefault="00F26A70" w:rsidP="00F26A70">
      <w:pPr>
        <w:pStyle w:val="Sinespaciado"/>
        <w:jc w:val="left"/>
        <w:rPr>
          <w:rFonts w:asciiTheme="minorHAnsi" w:hAnsiTheme="minorHAnsi" w:cstheme="minorHAnsi"/>
          <w:sz w:val="16"/>
          <w:szCs w:val="16"/>
          <w:lang w:val="en-US"/>
        </w:rPr>
      </w:pPr>
    </w:p>
    <w:p w14:paraId="32EEA65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870C18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68BD5B6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367F521" w14:textId="77777777" w:rsidR="00F26A70" w:rsidRPr="002D261C" w:rsidRDefault="00F26A70" w:rsidP="00F26A70">
      <w:pPr>
        <w:pStyle w:val="Sinespaciado"/>
        <w:jc w:val="left"/>
        <w:rPr>
          <w:rFonts w:asciiTheme="minorHAnsi" w:hAnsiTheme="minorHAnsi" w:cstheme="minorHAnsi"/>
          <w:sz w:val="16"/>
          <w:szCs w:val="16"/>
          <w:lang w:val="en-US"/>
        </w:rPr>
      </w:pPr>
    </w:p>
    <w:p w14:paraId="0633B8C0"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943555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772E08A0"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C0DE566" w14:textId="77777777" w:rsidR="00F26A70" w:rsidRPr="002D261C" w:rsidRDefault="00F26A70" w:rsidP="00F26A70">
      <w:pPr>
        <w:pStyle w:val="Sinespaciado"/>
        <w:jc w:val="left"/>
        <w:rPr>
          <w:rFonts w:asciiTheme="minorHAnsi" w:hAnsiTheme="minorHAnsi" w:cstheme="minorHAnsi"/>
          <w:sz w:val="16"/>
          <w:szCs w:val="16"/>
          <w:lang w:val="en-US"/>
        </w:rPr>
      </w:pPr>
    </w:p>
    <w:p w14:paraId="7C265CE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public bool Seleccionar(string email)</w:t>
      </w:r>
    </w:p>
    <w:p w14:paraId="66C63A58"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DB91FB4" w14:textId="77777777" w:rsidR="00F26A70" w:rsidRPr="002D261C" w:rsidRDefault="00F26A70" w:rsidP="00F26A70">
      <w:pPr>
        <w:pStyle w:val="Sinespaciado"/>
        <w:jc w:val="left"/>
        <w:rPr>
          <w:rFonts w:asciiTheme="minorHAnsi" w:hAnsiTheme="minorHAnsi" w:cstheme="minorHAnsi"/>
          <w:sz w:val="16"/>
          <w:szCs w:val="16"/>
          <w:lang w:val="en-US"/>
        </w:rPr>
      </w:pPr>
    </w:p>
    <w:p w14:paraId="22021F26"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4671B7B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3A1C931"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"sp_perfil_seleccionar_email", CommandType = System.Data.CommandType.StoredProcedure };</w:t>
      </w:r>
    </w:p>
    <w:p w14:paraId="40B00AE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"inEmail", Direction = System.Data.ParameterDirection.Input, Value = email });</w:t>
      </w:r>
    </w:p>
    <w:p w14:paraId="3C9E4EC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2040F77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77637662"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w:t>
      </w:r>
    </w:p>
    <w:p w14:paraId="3DC19718"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this.SetDesde(datos.Tables[0].Rows[0]);</w:t>
      </w:r>
    </w:p>
    <w:p w14:paraId="46CE598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return true;</w:t>
      </w:r>
    </w:p>
    <w:p w14:paraId="754E23E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1C533A8"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55B97E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75DFA45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FB10151" w14:textId="77777777" w:rsidR="00F26A70" w:rsidRPr="002D261C" w:rsidRDefault="00F26A70" w:rsidP="00F26A70">
      <w:pPr>
        <w:pStyle w:val="Sinespaciado"/>
        <w:jc w:val="left"/>
        <w:rPr>
          <w:rFonts w:asciiTheme="minorHAnsi" w:hAnsiTheme="minorHAnsi" w:cstheme="minorHAnsi"/>
          <w:sz w:val="16"/>
          <w:szCs w:val="16"/>
          <w:lang w:val="en-US"/>
        </w:rPr>
      </w:pPr>
    </w:p>
    <w:p w14:paraId="648C343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1BB761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3FAD7FC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E0CF7FF" w14:textId="77777777" w:rsidR="00F26A70" w:rsidRPr="002D261C" w:rsidRDefault="00F26A70" w:rsidP="00F26A70">
      <w:pPr>
        <w:pStyle w:val="Sinespaciado"/>
        <w:jc w:val="left"/>
        <w:rPr>
          <w:rFonts w:asciiTheme="minorHAnsi" w:hAnsiTheme="minorHAnsi" w:cstheme="minorHAnsi"/>
          <w:sz w:val="16"/>
          <w:szCs w:val="16"/>
          <w:lang w:val="en-US"/>
        </w:rPr>
      </w:pPr>
    </w:p>
    <w:p w14:paraId="5292DCA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7271B60"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62521A9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2D4436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Modificar()</w:t>
      </w:r>
    </w:p>
    <w:p w14:paraId="242B2AC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715C68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096E018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C3DAC1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"sp_perfil_modificar", CommandType = System.Data.CommandType.StoredProcedure };</w:t>
      </w:r>
    </w:p>
    <w:p w14:paraId="4500384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"inId", Direction = System.Data.ParameterDirection.Input, Value = this.Id });</w:t>
      </w:r>
    </w:p>
    <w:p w14:paraId="347C365E"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"inNombre", Direction = System.Data.ParameterDirection.Input, Value = this.Nombre });</w:t>
      </w:r>
    </w:p>
    <w:p w14:paraId="1C3E7291"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"inUrl", Direction = System.Data.ParameterDirection.Input, Value = this.UrlImagen });</w:t>
      </w:r>
    </w:p>
    <w:p w14:paraId="22BDE3E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"inEmail", Direction = System.Data.ParameterDirection.Input, Value = this.Cuenta.Email });</w:t>
      </w:r>
    </w:p>
    <w:p w14:paraId="69DD6D8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"inUbicacion", Direction = System.Data.ParameterDirection.Input, Value = this.Ubicacion.Id });</w:t>
      </w:r>
    </w:p>
    <w:p w14:paraId="6EBFFF5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temp = DB.QueryCommand(command);</w:t>
      </w:r>
    </w:p>
    <w:p w14:paraId="56B31C3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(temp == 1)</w:t>
      </w:r>
    </w:p>
    <w:p w14:paraId="304D8C8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A159D4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1A40163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7A04EB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BF9629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3947B14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E684DF4" w14:textId="77777777" w:rsidR="00F26A70" w:rsidRPr="002D261C" w:rsidRDefault="00F26A70" w:rsidP="00F26A70">
      <w:pPr>
        <w:pStyle w:val="Sinespaciado"/>
        <w:jc w:val="left"/>
        <w:rPr>
          <w:rFonts w:asciiTheme="minorHAnsi" w:hAnsiTheme="minorHAnsi" w:cstheme="minorHAnsi"/>
          <w:sz w:val="16"/>
          <w:szCs w:val="16"/>
          <w:lang w:val="en-US"/>
        </w:rPr>
      </w:pPr>
    </w:p>
    <w:p w14:paraId="528351B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2E2F60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28046F5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D3104F2" w14:textId="77777777" w:rsidR="00F26A70" w:rsidRPr="002D261C" w:rsidRDefault="00F26A70" w:rsidP="00F26A70">
      <w:pPr>
        <w:pStyle w:val="Sinespaciado"/>
        <w:jc w:val="left"/>
        <w:rPr>
          <w:rFonts w:asciiTheme="minorHAnsi" w:hAnsiTheme="minorHAnsi" w:cstheme="minorHAnsi"/>
          <w:sz w:val="16"/>
          <w:szCs w:val="16"/>
          <w:lang w:val="en-US"/>
        </w:rPr>
      </w:pPr>
    </w:p>
    <w:p w14:paraId="6C97A0A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FFB710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3C2CCAB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D6A1498"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Eliminar()</w:t>
      </w:r>
    </w:p>
    <w:p w14:paraId="09A4C89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1AFF34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26144A3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36F5FD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"sp_perfil_eliminar", CommandType = System.Data.CommandType.StoredProcedure };</w:t>
      </w:r>
    </w:p>
    <w:p w14:paraId="12BCA8B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command.Parameters.Add(new MySqlParameter() { ParameterName = "inId", Direction = System.Data.ParameterDirection.Input, Value = this.Id });</w:t>
      </w:r>
    </w:p>
    <w:p w14:paraId="6AA1B78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temp = DB.QueryCommand(command);</w:t>
      </w:r>
    </w:p>
    <w:p w14:paraId="590A3BE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(temp == 1)</w:t>
      </w:r>
    </w:p>
    <w:p w14:paraId="78A853B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CA1AFE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11E567B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8C89FA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3A106F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4395B20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0DCD259" w14:textId="77777777" w:rsidR="00F26A70" w:rsidRPr="002D261C" w:rsidRDefault="00F26A70" w:rsidP="00F26A70">
      <w:pPr>
        <w:pStyle w:val="Sinespaciado"/>
        <w:jc w:val="left"/>
        <w:rPr>
          <w:rFonts w:asciiTheme="minorHAnsi" w:hAnsiTheme="minorHAnsi" w:cstheme="minorHAnsi"/>
          <w:sz w:val="16"/>
          <w:szCs w:val="16"/>
          <w:lang w:val="en-US"/>
        </w:rPr>
      </w:pPr>
    </w:p>
    <w:p w14:paraId="127E8590"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AD6A800"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37F7D4C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9AB9D48" w14:textId="77777777" w:rsidR="00F26A70" w:rsidRPr="002D261C" w:rsidRDefault="00F26A70" w:rsidP="00F26A70">
      <w:pPr>
        <w:pStyle w:val="Sinespaciado"/>
        <w:jc w:val="left"/>
        <w:rPr>
          <w:rFonts w:asciiTheme="minorHAnsi" w:hAnsiTheme="minorHAnsi" w:cstheme="minorHAnsi"/>
          <w:sz w:val="16"/>
          <w:szCs w:val="16"/>
          <w:lang w:val="en-US"/>
        </w:rPr>
      </w:pPr>
    </w:p>
    <w:p w14:paraId="07BDA0B6"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0CB198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5A9ECE0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952735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private void SetDesde(DataRow dr)</w:t>
      </w:r>
    </w:p>
    <w:p w14:paraId="0B1F2B5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5CF846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this.Id = Convert.ToInt64(dr["Id"]);</w:t>
      </w:r>
    </w:p>
    <w:p w14:paraId="451803D1" w14:textId="77777777" w:rsidR="00F26A70" w:rsidRPr="00101273" w:rsidRDefault="00F26A70" w:rsidP="00F26A70">
      <w:pPr>
        <w:pStyle w:val="Sinespaciado"/>
        <w:jc w:val="left"/>
        <w:rPr>
          <w:rFonts w:asciiTheme="minorHAnsi" w:hAnsiTheme="minorHAnsi" w:cstheme="minorHAnsi"/>
          <w:sz w:val="16"/>
          <w:szCs w:val="16"/>
          <w:lang w:val="en-US"/>
          <w:rPrChange w:id="916" w:author="Profesor" w:date="2017-07-19T14:10:00Z">
            <w:rPr>
              <w:rFonts w:asciiTheme="minorHAnsi" w:hAnsiTheme="minorHAnsi" w:cstheme="minorHAnsi"/>
              <w:sz w:val="16"/>
              <w:szCs w:val="16"/>
            </w:rPr>
          </w:rPrChange>
        </w:rPr>
      </w:pPr>
      <w:r w:rsidRPr="002D261C">
        <w:rPr>
          <w:rFonts w:asciiTheme="minorHAnsi" w:hAnsiTheme="minorHAnsi" w:cstheme="minorHAnsi"/>
          <w:sz w:val="16"/>
          <w:szCs w:val="16"/>
          <w:lang w:val="en-US"/>
        </w:rPr>
        <w:t xml:space="preserve">            </w:t>
      </w:r>
      <w:r w:rsidRPr="00101273">
        <w:rPr>
          <w:rFonts w:asciiTheme="minorHAnsi" w:hAnsiTheme="minorHAnsi" w:cstheme="minorHAnsi"/>
          <w:sz w:val="16"/>
          <w:szCs w:val="16"/>
          <w:lang w:val="en-US"/>
          <w:rPrChange w:id="917" w:author="Profesor" w:date="2017-07-19T14:10:00Z">
            <w:rPr>
              <w:rFonts w:asciiTheme="minorHAnsi" w:hAnsiTheme="minorHAnsi" w:cstheme="minorHAnsi"/>
              <w:sz w:val="16"/>
              <w:szCs w:val="16"/>
            </w:rPr>
          </w:rPrChange>
        </w:rPr>
        <w:t>this.Nombre = dr["Nombre"].ToString();</w:t>
      </w:r>
    </w:p>
    <w:p w14:paraId="455747EF" w14:textId="77777777" w:rsidR="00F26A70" w:rsidRPr="002D261C" w:rsidRDefault="00F26A70" w:rsidP="00F26A70">
      <w:pPr>
        <w:pStyle w:val="Sinespaciado"/>
        <w:jc w:val="left"/>
        <w:rPr>
          <w:rFonts w:asciiTheme="minorHAnsi" w:hAnsiTheme="minorHAnsi" w:cstheme="minorHAnsi"/>
          <w:sz w:val="16"/>
          <w:szCs w:val="16"/>
          <w:lang w:val="en-US"/>
        </w:rPr>
      </w:pPr>
      <w:r w:rsidRPr="00101273">
        <w:rPr>
          <w:rFonts w:asciiTheme="minorHAnsi" w:hAnsiTheme="minorHAnsi" w:cstheme="minorHAnsi"/>
          <w:sz w:val="16"/>
          <w:szCs w:val="16"/>
          <w:lang w:val="en-US"/>
          <w:rPrChange w:id="918" w:author="Profesor" w:date="2017-07-19T14:10:00Z">
            <w:rPr>
              <w:rFonts w:asciiTheme="minorHAnsi" w:hAnsiTheme="minorHAnsi" w:cstheme="minorHAnsi"/>
              <w:sz w:val="16"/>
              <w:szCs w:val="16"/>
            </w:rPr>
          </w:rPrChange>
        </w:rPr>
        <w:t xml:space="preserve">            </w:t>
      </w:r>
      <w:r w:rsidRPr="002D261C">
        <w:rPr>
          <w:rFonts w:asciiTheme="minorHAnsi" w:hAnsiTheme="minorHAnsi" w:cstheme="minorHAnsi"/>
          <w:sz w:val="16"/>
          <w:szCs w:val="16"/>
          <w:lang w:val="en-US"/>
        </w:rPr>
        <w:t>this.UrlImagen = dr["UrlImagen"].ToString();</w:t>
      </w:r>
    </w:p>
    <w:p w14:paraId="406F81F4" w14:textId="77777777" w:rsidR="00F26A70" w:rsidRPr="00101273" w:rsidRDefault="00F26A70" w:rsidP="00F26A70">
      <w:pPr>
        <w:pStyle w:val="Sinespaciado"/>
        <w:jc w:val="left"/>
        <w:rPr>
          <w:rFonts w:asciiTheme="minorHAnsi" w:hAnsiTheme="minorHAnsi" w:cstheme="minorHAnsi"/>
          <w:sz w:val="16"/>
          <w:szCs w:val="16"/>
          <w:lang w:val="en-US"/>
          <w:rPrChange w:id="919" w:author="Profesor" w:date="2017-07-19T14:10:00Z">
            <w:rPr>
              <w:rFonts w:asciiTheme="minorHAnsi" w:hAnsiTheme="minorHAnsi" w:cstheme="minorHAnsi"/>
              <w:sz w:val="16"/>
              <w:szCs w:val="16"/>
            </w:rPr>
          </w:rPrChange>
        </w:rPr>
      </w:pPr>
      <w:r w:rsidRPr="002D261C">
        <w:rPr>
          <w:rFonts w:asciiTheme="minorHAnsi" w:hAnsiTheme="minorHAnsi" w:cstheme="minorHAnsi"/>
          <w:sz w:val="16"/>
          <w:szCs w:val="16"/>
          <w:lang w:val="en-US"/>
        </w:rPr>
        <w:t xml:space="preserve">            </w:t>
      </w:r>
      <w:r w:rsidRPr="00101273">
        <w:rPr>
          <w:rFonts w:asciiTheme="minorHAnsi" w:hAnsiTheme="minorHAnsi" w:cstheme="minorHAnsi"/>
          <w:sz w:val="16"/>
          <w:szCs w:val="16"/>
          <w:lang w:val="en-US"/>
          <w:rPrChange w:id="920" w:author="Profesor" w:date="2017-07-19T14:10:00Z">
            <w:rPr>
              <w:rFonts w:asciiTheme="minorHAnsi" w:hAnsiTheme="minorHAnsi" w:cstheme="minorHAnsi"/>
              <w:sz w:val="16"/>
              <w:szCs w:val="16"/>
            </w:rPr>
          </w:rPrChange>
        </w:rPr>
        <w:t>this.Cuenta = new Cuenta();</w:t>
      </w:r>
    </w:p>
    <w:p w14:paraId="10D93739" w14:textId="77777777" w:rsidR="00F26A70" w:rsidRPr="00101273" w:rsidRDefault="00F26A70" w:rsidP="00F26A70">
      <w:pPr>
        <w:pStyle w:val="Sinespaciado"/>
        <w:jc w:val="left"/>
        <w:rPr>
          <w:rFonts w:asciiTheme="minorHAnsi" w:hAnsiTheme="minorHAnsi" w:cstheme="minorHAnsi"/>
          <w:sz w:val="16"/>
          <w:szCs w:val="16"/>
          <w:lang w:val="en-US"/>
          <w:rPrChange w:id="921" w:author="Profesor" w:date="2017-07-19T14:10:00Z">
            <w:rPr>
              <w:rFonts w:asciiTheme="minorHAnsi" w:hAnsiTheme="minorHAnsi" w:cstheme="minorHAnsi"/>
              <w:sz w:val="16"/>
              <w:szCs w:val="16"/>
            </w:rPr>
          </w:rPrChange>
        </w:rPr>
      </w:pPr>
      <w:r w:rsidRPr="00101273">
        <w:rPr>
          <w:rFonts w:asciiTheme="minorHAnsi" w:hAnsiTheme="minorHAnsi" w:cstheme="minorHAnsi"/>
          <w:sz w:val="16"/>
          <w:szCs w:val="16"/>
          <w:lang w:val="en-US"/>
          <w:rPrChange w:id="922" w:author="Profesor" w:date="2017-07-19T14:10:00Z">
            <w:rPr>
              <w:rFonts w:asciiTheme="minorHAnsi" w:hAnsiTheme="minorHAnsi" w:cstheme="minorHAnsi"/>
              <w:sz w:val="16"/>
              <w:szCs w:val="16"/>
            </w:rPr>
          </w:rPrChange>
        </w:rPr>
        <w:t xml:space="preserve">            this.Cuenta.Seleccionar(dr["Cuenta_Email"].ToString());</w:t>
      </w:r>
    </w:p>
    <w:p w14:paraId="7828476B" w14:textId="77777777" w:rsidR="00F26A70" w:rsidRPr="002D261C" w:rsidRDefault="00F26A70" w:rsidP="00F26A70">
      <w:pPr>
        <w:pStyle w:val="Sinespaciado"/>
        <w:jc w:val="left"/>
        <w:rPr>
          <w:rFonts w:asciiTheme="minorHAnsi" w:hAnsiTheme="minorHAnsi" w:cstheme="minorHAnsi"/>
          <w:sz w:val="16"/>
          <w:szCs w:val="16"/>
        </w:rPr>
      </w:pPr>
      <w:r w:rsidRPr="00101273">
        <w:rPr>
          <w:rFonts w:asciiTheme="minorHAnsi" w:hAnsiTheme="minorHAnsi" w:cstheme="minorHAnsi"/>
          <w:sz w:val="16"/>
          <w:szCs w:val="16"/>
          <w:lang w:val="en-US"/>
          <w:rPrChange w:id="923" w:author="Profesor" w:date="2017-07-19T14:10:00Z">
            <w:rPr>
              <w:rFonts w:asciiTheme="minorHAnsi" w:hAnsiTheme="minorHAnsi" w:cstheme="minorHAnsi"/>
              <w:sz w:val="16"/>
              <w:szCs w:val="16"/>
            </w:rPr>
          </w:rPrChange>
        </w:rPr>
        <w:t xml:space="preserve">            </w:t>
      </w:r>
      <w:r w:rsidRPr="002D261C">
        <w:rPr>
          <w:rFonts w:asciiTheme="minorHAnsi" w:hAnsiTheme="minorHAnsi" w:cstheme="minorHAnsi"/>
          <w:sz w:val="16"/>
          <w:szCs w:val="16"/>
        </w:rPr>
        <w:t>this.Ubicacion = new Ubicacion();</w:t>
      </w:r>
    </w:p>
    <w:p w14:paraId="3C48B92D"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this.Ubicacion.Seleccionar(Convert.ToInt64(dr["Ubicacion_Id"]));</w:t>
      </w:r>
    </w:p>
    <w:p w14:paraId="4CF4BD00" w14:textId="77777777" w:rsidR="00F26A70" w:rsidRPr="002D261C" w:rsidRDefault="00F26A70" w:rsidP="00F26A70">
      <w:pPr>
        <w:pStyle w:val="Sinespaciado"/>
        <w:jc w:val="left"/>
        <w:rPr>
          <w:rFonts w:asciiTheme="minorHAnsi" w:hAnsiTheme="minorHAnsi" w:cstheme="minorHAnsi"/>
          <w:sz w:val="16"/>
          <w:szCs w:val="16"/>
        </w:rPr>
      </w:pPr>
    </w:p>
    <w:p w14:paraId="6403980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w:t>
      </w:r>
    </w:p>
    <w:p w14:paraId="78ECBF2D" w14:textId="77777777" w:rsidR="00F26A70" w:rsidRPr="002D261C" w:rsidRDefault="00F26A70" w:rsidP="00F26A70">
      <w:pPr>
        <w:pStyle w:val="Sinespaciado"/>
        <w:jc w:val="left"/>
        <w:rPr>
          <w:rFonts w:asciiTheme="minorHAnsi" w:hAnsiTheme="minorHAnsi" w:cstheme="minorHAnsi"/>
          <w:sz w:val="16"/>
          <w:szCs w:val="16"/>
          <w:lang w:val="en-US"/>
        </w:rPr>
      </w:pPr>
    </w:p>
    <w:p w14:paraId="62996852" w14:textId="445D262B" w:rsidR="00082A33"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2D3379C" w14:textId="77777777" w:rsidR="00655A3F" w:rsidRPr="002D261C" w:rsidRDefault="00655A3F" w:rsidP="00655A3F">
      <w:pPr>
        <w:pStyle w:val="Subttulo"/>
        <w:rPr>
          <w:sz w:val="36"/>
          <w:szCs w:val="16"/>
          <w:lang w:val="en-US"/>
        </w:rPr>
      </w:pPr>
    </w:p>
    <w:p w14:paraId="6B1A6B90" w14:textId="279A9BCA" w:rsidR="00655A3F" w:rsidRPr="002D261C" w:rsidRDefault="003040FB" w:rsidP="00655A3F">
      <w:pPr>
        <w:pStyle w:val="Subttulo"/>
        <w:rPr>
          <w:sz w:val="32"/>
          <w:szCs w:val="16"/>
          <w:lang w:val="en-US"/>
        </w:rPr>
      </w:pPr>
      <w:r w:rsidRPr="002D261C">
        <w:rPr>
          <w:b/>
          <w:sz w:val="36"/>
          <w:szCs w:val="16"/>
          <w:lang w:val="en-US"/>
        </w:rPr>
        <w:t>Apéndice A.5</w:t>
      </w:r>
      <w:r w:rsidR="00655A3F" w:rsidRPr="002D261C">
        <w:rPr>
          <w:sz w:val="36"/>
          <w:szCs w:val="16"/>
          <w:lang w:val="en-US"/>
        </w:rPr>
        <w:t xml:space="preserve">: </w:t>
      </w:r>
      <w:r w:rsidR="00655A3F" w:rsidRPr="002D261C">
        <w:rPr>
          <w:sz w:val="32"/>
          <w:szCs w:val="16"/>
          <w:lang w:val="en-US"/>
        </w:rPr>
        <w:t>Clase Reporte</w:t>
      </w:r>
    </w:p>
    <w:p w14:paraId="0C93EFEE" w14:textId="0BB351D9" w:rsidR="00655A3F" w:rsidRPr="002D261C" w:rsidRDefault="00655A3F" w:rsidP="00655A3F">
      <w:pPr>
        <w:pStyle w:val="Sinespaciado"/>
        <w:jc w:val="left"/>
        <w:rPr>
          <w:rFonts w:asciiTheme="minorHAnsi" w:hAnsiTheme="minorHAnsi" w:cstheme="minorHAnsi"/>
          <w:sz w:val="16"/>
          <w:szCs w:val="16"/>
          <w:lang w:val="en-US"/>
        </w:rPr>
      </w:pPr>
    </w:p>
    <w:p w14:paraId="226824A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class Reporte</w:t>
      </w:r>
    </w:p>
    <w:p w14:paraId="1052CE1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3B8533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Int64 Id { get; set; }</w:t>
      </w:r>
    </w:p>
    <w:p w14:paraId="615E4F0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Perfil Perfil { get; set; }</w:t>
      </w:r>
    </w:p>
    <w:p w14:paraId="7A0ADA1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DateTime FechaExpedicion { get; set; }</w:t>
      </w:r>
    </w:p>
    <w:p w14:paraId="0D5EA68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string Descripcion { get; set; }</w:t>
      </w:r>
    </w:p>
    <w:p w14:paraId="0327B68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Ubicacion Ubicacion { get; set; }</w:t>
      </w:r>
    </w:p>
    <w:p w14:paraId="2591397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TipoIncidente Incidente { get; set; }</w:t>
      </w:r>
    </w:p>
    <w:p w14:paraId="4F55A84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DateTime FechaUltimaModificacion { get; set; }</w:t>
      </w:r>
    </w:p>
    <w:p w14:paraId="2426734E" w14:textId="77777777" w:rsidR="00655A3F" w:rsidRPr="002D261C" w:rsidRDefault="00655A3F" w:rsidP="00655A3F">
      <w:pPr>
        <w:pStyle w:val="Sinespaciado"/>
        <w:jc w:val="left"/>
        <w:rPr>
          <w:rFonts w:asciiTheme="minorHAnsi" w:hAnsiTheme="minorHAnsi" w:cstheme="minorHAnsi"/>
          <w:sz w:val="16"/>
          <w:szCs w:val="16"/>
          <w:lang w:val="en-US"/>
        </w:rPr>
      </w:pPr>
    </w:p>
    <w:p w14:paraId="72224F4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//CRUD</w:t>
      </w:r>
    </w:p>
    <w:p w14:paraId="2949204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Crear()</w:t>
      </w:r>
    </w:p>
    <w:p w14:paraId="75672B0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1EA044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59B3111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5A3EF3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"sp_reporte_crear", CommandType = System.Data.CommandType.StoredProcedure };</w:t>
      </w:r>
    </w:p>
    <w:p w14:paraId="3D1C992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"inPerfil_Id", Direction = System.Data.ParameterDirection.Input, Value = this.Perfil.Id });</w:t>
      </w:r>
    </w:p>
    <w:p w14:paraId="0D2C18E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"inFecha", Direction = System.Data.ParameterDirection.Input, Value = this.FechaExpedicion });</w:t>
      </w:r>
    </w:p>
    <w:p w14:paraId="6FC518E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"inIncidente", Direction = System.Data.ParameterDirection.Input, Value = this.Incidente });</w:t>
      </w:r>
    </w:p>
    <w:p w14:paraId="775A64A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"inDescripcion", Direction = System.Data.ParameterDirection.Input, Value = this.Descripcion });</w:t>
      </w:r>
    </w:p>
    <w:p w14:paraId="61D5821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command.Parameters.Add(new MySqlParameter() { ParameterName = "inUbicacion", Direction = System.Data.ParameterDirection.Input, Value = this.Ubicacion.Id });</w:t>
      </w:r>
    </w:p>
    <w:p w14:paraId="56EC713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"outId", Direction = System.Data.ParameterDirection.Output });</w:t>
      </w:r>
    </w:p>
    <w:p w14:paraId="47C0220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DB.QueryCommand(command);</w:t>
      </w:r>
    </w:p>
    <w:p w14:paraId="30E702B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 == 1)</w:t>
      </w:r>
    </w:p>
    <w:p w14:paraId="296131C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0C06C3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this.Id = Convert.ToInt64(command.Parameters["outId"].Value);</w:t>
      </w:r>
    </w:p>
    <w:p w14:paraId="4103BB7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473C97E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A9B7B0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9CC027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6287E60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2915180" w14:textId="77777777" w:rsidR="00655A3F" w:rsidRPr="002D261C" w:rsidRDefault="00655A3F" w:rsidP="00655A3F">
      <w:pPr>
        <w:pStyle w:val="Sinespaciado"/>
        <w:jc w:val="left"/>
        <w:rPr>
          <w:rFonts w:asciiTheme="minorHAnsi" w:hAnsiTheme="minorHAnsi" w:cstheme="minorHAnsi"/>
          <w:sz w:val="16"/>
          <w:szCs w:val="16"/>
          <w:lang w:val="en-US"/>
        </w:rPr>
      </w:pPr>
    </w:p>
    <w:p w14:paraId="6BF047A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BF8EB2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176297E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C6962B0" w14:textId="77777777" w:rsidR="00655A3F" w:rsidRPr="002D261C" w:rsidRDefault="00655A3F" w:rsidP="00655A3F">
      <w:pPr>
        <w:pStyle w:val="Sinespaciado"/>
        <w:jc w:val="left"/>
        <w:rPr>
          <w:rFonts w:asciiTheme="minorHAnsi" w:hAnsiTheme="minorHAnsi" w:cstheme="minorHAnsi"/>
          <w:sz w:val="16"/>
          <w:szCs w:val="16"/>
          <w:lang w:val="en-US"/>
        </w:rPr>
      </w:pPr>
    </w:p>
    <w:p w14:paraId="31FBCC8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3E1778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1BB29FB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EA672D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Seleccionar(Int64 ID)</w:t>
      </w:r>
    </w:p>
    <w:p w14:paraId="428FAA5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C87CE5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210297B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B82703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"sp_reporte_seleccionar", CommandType = System.Data.CommandType.StoredProcedure };</w:t>
      </w:r>
    </w:p>
    <w:p w14:paraId="5616CA3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"inId", Direction = System.Data.ParameterDirection.Input, Value = ID });</w:t>
      </w:r>
    </w:p>
    <w:p w14:paraId="43576AE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0BAC129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 1)</w:t>
      </w:r>
    </w:p>
    <w:p w14:paraId="6352881E"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w:t>
      </w:r>
    </w:p>
    <w:p w14:paraId="703CCF7F"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this.SetDesde(datos.Tables[0].Rows[0]);</w:t>
      </w:r>
    </w:p>
    <w:p w14:paraId="67F12AD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return true;</w:t>
      </w:r>
    </w:p>
    <w:p w14:paraId="2A05E6C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F743F1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9A5D99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1A98FCC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A25207F" w14:textId="77777777" w:rsidR="00655A3F" w:rsidRPr="002D261C" w:rsidRDefault="00655A3F" w:rsidP="00655A3F">
      <w:pPr>
        <w:pStyle w:val="Sinespaciado"/>
        <w:jc w:val="left"/>
        <w:rPr>
          <w:rFonts w:asciiTheme="minorHAnsi" w:hAnsiTheme="minorHAnsi" w:cstheme="minorHAnsi"/>
          <w:sz w:val="16"/>
          <w:szCs w:val="16"/>
          <w:lang w:val="en-US"/>
        </w:rPr>
      </w:pPr>
    </w:p>
    <w:p w14:paraId="7D5CA4A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62609C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5C516F5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B29D704" w14:textId="77777777" w:rsidR="00655A3F" w:rsidRPr="002D261C" w:rsidRDefault="00655A3F" w:rsidP="00655A3F">
      <w:pPr>
        <w:pStyle w:val="Sinespaciado"/>
        <w:jc w:val="left"/>
        <w:rPr>
          <w:rFonts w:asciiTheme="minorHAnsi" w:hAnsiTheme="minorHAnsi" w:cstheme="minorHAnsi"/>
          <w:sz w:val="16"/>
          <w:szCs w:val="16"/>
          <w:lang w:val="en-US"/>
        </w:rPr>
      </w:pPr>
    </w:p>
    <w:p w14:paraId="4F2A8FF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EE0E21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044DBE5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58C7F8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Modificar()</w:t>
      </w:r>
    </w:p>
    <w:p w14:paraId="6A05290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304846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3F5760F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62FDAD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"sp_reporte_modificar", CommandType = System.Data.CommandType.StoredProcedure };</w:t>
      </w:r>
    </w:p>
    <w:p w14:paraId="44EC492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"inId", Direction = System.Data.ParameterDirection.Input, Value = this.Id });</w:t>
      </w:r>
    </w:p>
    <w:p w14:paraId="37BEE9C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"inPerfil_Id", Direction = System.Data.ParameterDirection.Input, Value = this.Perfil.Id });</w:t>
      </w:r>
    </w:p>
    <w:p w14:paraId="321A7EB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"inFecha", Direction = System.Data.ParameterDirection.Input, Value = this.FechaExpedicion });</w:t>
      </w:r>
    </w:p>
    <w:p w14:paraId="3D7CC22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"inIncidente", Direction = System.Data.ParameterDirection.Input, Value = this.Incidente });</w:t>
      </w:r>
    </w:p>
    <w:p w14:paraId="7631DD9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"inDescripcion", Direction = System.Data.ParameterDirection.Input, Value = this.Descripcion });</w:t>
      </w:r>
    </w:p>
    <w:p w14:paraId="720EA7E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"inUbicacion", Direction = System.Data.ParameterDirection.Input, Value = this.Ubicacion.Id });</w:t>
      </w:r>
    </w:p>
    <w:p w14:paraId="374BE55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command.Parameters.Add(new MySqlParameter() { ParameterName = "outUltimaModificacion", Direction = System.Data.ParameterDirection.Output });</w:t>
      </w:r>
    </w:p>
    <w:p w14:paraId="75A9284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DB.QueryCommand(command);</w:t>
      </w:r>
    </w:p>
    <w:p w14:paraId="757AC2B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 == 1)</w:t>
      </w:r>
    </w:p>
    <w:p w14:paraId="018CFD2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8D8F28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this.FechaUltimaModificacion = Convert.ToDateTime(command.Parameters["outUltimaModificacion"].Value);</w:t>
      </w:r>
    </w:p>
    <w:p w14:paraId="55DCD65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1417E73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40EFBA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DD9367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110B7CB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0BCAB0A" w14:textId="77777777" w:rsidR="00655A3F" w:rsidRPr="002D261C" w:rsidRDefault="00655A3F" w:rsidP="00655A3F">
      <w:pPr>
        <w:pStyle w:val="Sinespaciado"/>
        <w:jc w:val="left"/>
        <w:rPr>
          <w:rFonts w:asciiTheme="minorHAnsi" w:hAnsiTheme="minorHAnsi" w:cstheme="minorHAnsi"/>
          <w:sz w:val="16"/>
          <w:szCs w:val="16"/>
          <w:lang w:val="en-US"/>
        </w:rPr>
      </w:pPr>
    </w:p>
    <w:p w14:paraId="60FA4C5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D4F77C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6CB3E2B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C0E62D2" w14:textId="77777777" w:rsidR="00655A3F" w:rsidRPr="002D261C" w:rsidRDefault="00655A3F" w:rsidP="00655A3F">
      <w:pPr>
        <w:pStyle w:val="Sinespaciado"/>
        <w:jc w:val="left"/>
        <w:rPr>
          <w:rFonts w:asciiTheme="minorHAnsi" w:hAnsiTheme="minorHAnsi" w:cstheme="minorHAnsi"/>
          <w:sz w:val="16"/>
          <w:szCs w:val="16"/>
          <w:lang w:val="en-US"/>
        </w:rPr>
      </w:pPr>
    </w:p>
    <w:p w14:paraId="5EF1FD5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491A1E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61FD72A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323AEE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Eliminar()</w:t>
      </w:r>
    </w:p>
    <w:p w14:paraId="1AF8DB8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809E80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0F178AF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53C176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"sp_reporte_eliminar", CommandType = System.Data.CommandType.StoredProcedure };</w:t>
      </w:r>
    </w:p>
    <w:p w14:paraId="3D5B92A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"inId", Direction = System.Data.ParameterDirection.Input, Value = this.Id });</w:t>
      </w:r>
    </w:p>
    <w:p w14:paraId="7D16EE2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temp = DB.QueryCommand(command);</w:t>
      </w:r>
    </w:p>
    <w:p w14:paraId="73BA6EC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(temp == 1)</w:t>
      </w:r>
    </w:p>
    <w:p w14:paraId="5238E62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BE2CEA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771F682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AEBD86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4DA4D8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15DCE08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59F5704" w14:textId="77777777" w:rsidR="00655A3F" w:rsidRPr="002D261C" w:rsidRDefault="00655A3F" w:rsidP="00655A3F">
      <w:pPr>
        <w:pStyle w:val="Sinespaciado"/>
        <w:jc w:val="left"/>
        <w:rPr>
          <w:rFonts w:asciiTheme="minorHAnsi" w:hAnsiTheme="minorHAnsi" w:cstheme="minorHAnsi"/>
          <w:sz w:val="16"/>
          <w:szCs w:val="16"/>
          <w:lang w:val="en-US"/>
        </w:rPr>
      </w:pPr>
    </w:p>
    <w:p w14:paraId="5CDA0D7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443865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1D8597F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923A8D6" w14:textId="77777777" w:rsidR="00655A3F" w:rsidRPr="002D261C" w:rsidRDefault="00655A3F" w:rsidP="00655A3F">
      <w:pPr>
        <w:pStyle w:val="Sinespaciado"/>
        <w:jc w:val="left"/>
        <w:rPr>
          <w:rFonts w:asciiTheme="minorHAnsi" w:hAnsiTheme="minorHAnsi" w:cstheme="minorHAnsi"/>
          <w:sz w:val="16"/>
          <w:szCs w:val="16"/>
          <w:lang w:val="en-US"/>
        </w:rPr>
      </w:pPr>
    </w:p>
    <w:p w14:paraId="5810E5D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B4F647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4FCE1BD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110106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private void SetDesde(DataRow dr)</w:t>
      </w:r>
    </w:p>
    <w:p w14:paraId="505229D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B1B0E1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this.Id = Convert.ToInt64(dr["Id"]);</w:t>
      </w:r>
    </w:p>
    <w:p w14:paraId="57F78588"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this.FechaExpedicion = Convert.ToDateTime(dr["Fecha"]);</w:t>
      </w:r>
    </w:p>
    <w:p w14:paraId="4DCA86DA"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this.Descripcion = dr["Descripcion"].ToString();</w:t>
      </w:r>
    </w:p>
    <w:p w14:paraId="6DA427DE"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this.Ubicacion = new Ubicacion();</w:t>
      </w:r>
    </w:p>
    <w:p w14:paraId="4D9A6536"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this.Ubicacion.Seleccionar(Convert.ToInt64(dr["Ubicacion_Id"]));</w:t>
      </w:r>
    </w:p>
    <w:p w14:paraId="3729A24F" w14:textId="77777777" w:rsidR="00655A3F" w:rsidRPr="00101273" w:rsidRDefault="00655A3F" w:rsidP="00655A3F">
      <w:pPr>
        <w:pStyle w:val="Sinespaciado"/>
        <w:jc w:val="left"/>
        <w:rPr>
          <w:rFonts w:asciiTheme="minorHAnsi" w:hAnsiTheme="minorHAnsi" w:cstheme="minorHAnsi"/>
          <w:sz w:val="16"/>
          <w:szCs w:val="16"/>
          <w:rPrChange w:id="924" w:author="Profesor" w:date="2017-07-19T14:10:00Z">
            <w:rPr>
              <w:rFonts w:asciiTheme="minorHAnsi" w:hAnsiTheme="minorHAnsi" w:cstheme="minorHAnsi"/>
              <w:sz w:val="16"/>
              <w:szCs w:val="16"/>
              <w:lang w:val="en-US"/>
            </w:rPr>
          </w:rPrChange>
        </w:rPr>
      </w:pPr>
      <w:r w:rsidRPr="002D261C">
        <w:rPr>
          <w:rFonts w:asciiTheme="minorHAnsi" w:hAnsiTheme="minorHAnsi" w:cstheme="minorHAnsi"/>
          <w:sz w:val="16"/>
          <w:szCs w:val="16"/>
        </w:rPr>
        <w:t xml:space="preserve">            </w:t>
      </w:r>
      <w:r w:rsidRPr="00101273">
        <w:rPr>
          <w:rFonts w:asciiTheme="minorHAnsi" w:hAnsiTheme="minorHAnsi" w:cstheme="minorHAnsi"/>
          <w:sz w:val="16"/>
          <w:szCs w:val="16"/>
          <w:rPrChange w:id="925" w:author="Profesor" w:date="2017-07-19T14:10:00Z">
            <w:rPr>
              <w:rFonts w:asciiTheme="minorHAnsi" w:hAnsiTheme="minorHAnsi" w:cstheme="minorHAnsi"/>
              <w:sz w:val="16"/>
              <w:szCs w:val="16"/>
              <w:lang w:val="en-US"/>
            </w:rPr>
          </w:rPrChange>
        </w:rPr>
        <w:t>this.Perfil = new Perfil();</w:t>
      </w:r>
    </w:p>
    <w:p w14:paraId="5344746F" w14:textId="77777777" w:rsidR="00655A3F" w:rsidRPr="00101273" w:rsidRDefault="00655A3F" w:rsidP="00655A3F">
      <w:pPr>
        <w:pStyle w:val="Sinespaciado"/>
        <w:jc w:val="left"/>
        <w:rPr>
          <w:rFonts w:asciiTheme="minorHAnsi" w:hAnsiTheme="minorHAnsi" w:cstheme="minorHAnsi"/>
          <w:sz w:val="16"/>
          <w:szCs w:val="16"/>
          <w:rPrChange w:id="926" w:author="Profesor" w:date="2017-07-19T14:10:00Z">
            <w:rPr>
              <w:rFonts w:asciiTheme="minorHAnsi" w:hAnsiTheme="minorHAnsi" w:cstheme="minorHAnsi"/>
              <w:sz w:val="16"/>
              <w:szCs w:val="16"/>
              <w:lang w:val="en-US"/>
            </w:rPr>
          </w:rPrChange>
        </w:rPr>
      </w:pPr>
      <w:r w:rsidRPr="00101273">
        <w:rPr>
          <w:rFonts w:asciiTheme="minorHAnsi" w:hAnsiTheme="minorHAnsi" w:cstheme="minorHAnsi"/>
          <w:sz w:val="16"/>
          <w:szCs w:val="16"/>
          <w:rPrChange w:id="927" w:author="Profesor" w:date="2017-07-19T14:10:00Z">
            <w:rPr>
              <w:rFonts w:asciiTheme="minorHAnsi" w:hAnsiTheme="minorHAnsi" w:cstheme="minorHAnsi"/>
              <w:sz w:val="16"/>
              <w:szCs w:val="16"/>
              <w:lang w:val="en-US"/>
            </w:rPr>
          </w:rPrChange>
        </w:rPr>
        <w:t xml:space="preserve">            this.Perfil.Seleccionar(Convert.ToInt64(dr["Perfil_Id"]));</w:t>
      </w:r>
    </w:p>
    <w:p w14:paraId="0433A7F6" w14:textId="77777777" w:rsidR="00655A3F" w:rsidRPr="002D261C" w:rsidRDefault="00655A3F" w:rsidP="00655A3F">
      <w:pPr>
        <w:pStyle w:val="Sinespaciado"/>
        <w:jc w:val="left"/>
        <w:rPr>
          <w:rFonts w:asciiTheme="minorHAnsi" w:hAnsiTheme="minorHAnsi" w:cstheme="minorHAnsi"/>
          <w:sz w:val="16"/>
          <w:szCs w:val="16"/>
        </w:rPr>
      </w:pPr>
      <w:r w:rsidRPr="00101273">
        <w:rPr>
          <w:rFonts w:asciiTheme="minorHAnsi" w:hAnsiTheme="minorHAnsi" w:cstheme="minorHAnsi"/>
          <w:sz w:val="16"/>
          <w:szCs w:val="16"/>
          <w:rPrChange w:id="928" w:author="Profesor" w:date="2017-07-19T14:10:00Z">
            <w:rPr>
              <w:rFonts w:asciiTheme="minorHAnsi" w:hAnsiTheme="minorHAnsi" w:cstheme="minorHAnsi"/>
              <w:sz w:val="16"/>
              <w:szCs w:val="16"/>
              <w:lang w:val="en-US"/>
            </w:rPr>
          </w:rPrChange>
        </w:rPr>
        <w:t xml:space="preserve">            </w:t>
      </w:r>
      <w:r w:rsidRPr="002D261C">
        <w:rPr>
          <w:rFonts w:asciiTheme="minorHAnsi" w:hAnsiTheme="minorHAnsi" w:cstheme="minorHAnsi"/>
          <w:sz w:val="16"/>
          <w:szCs w:val="16"/>
        </w:rPr>
        <w:t>this.Incidente = (TipoIncidente)Convert.ToInt64(dr["Incidente"]);</w:t>
      </w:r>
    </w:p>
    <w:p w14:paraId="4CBF2F7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this.FechaUltimaModificacion = Convert.ToDateTime(dr["UltimaModificacion"]);</w:t>
      </w:r>
    </w:p>
    <w:p w14:paraId="5D8D547A"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w:t>
      </w:r>
    </w:p>
    <w:p w14:paraId="368B4CC1" w14:textId="1603DC3C"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w:t>
      </w:r>
    </w:p>
    <w:p w14:paraId="37DBA9D9" w14:textId="20CA7101" w:rsidR="00655A3F" w:rsidRDefault="00655A3F" w:rsidP="00655A3F"/>
    <w:p w14:paraId="6A7579BC" w14:textId="1934CE0B" w:rsidR="00655A3F" w:rsidRDefault="003040FB" w:rsidP="00655A3F">
      <w:pPr>
        <w:pStyle w:val="Subttulo"/>
        <w:rPr>
          <w:sz w:val="32"/>
        </w:rPr>
      </w:pPr>
      <w:r>
        <w:rPr>
          <w:b/>
          <w:sz w:val="36"/>
        </w:rPr>
        <w:t>Apéndice A.6</w:t>
      </w:r>
      <w:r w:rsidR="00655A3F" w:rsidRPr="00655A3F">
        <w:rPr>
          <w:sz w:val="36"/>
        </w:rPr>
        <w:t xml:space="preserve">: </w:t>
      </w:r>
      <w:r w:rsidR="00655A3F" w:rsidRPr="00655A3F">
        <w:rPr>
          <w:sz w:val="32"/>
        </w:rPr>
        <w:t xml:space="preserve">Clase </w:t>
      </w:r>
      <w:r w:rsidR="00655A3F">
        <w:rPr>
          <w:sz w:val="32"/>
        </w:rPr>
        <w:t>Ubicación</w:t>
      </w:r>
    </w:p>
    <w:p w14:paraId="19D1291B" w14:textId="77777777" w:rsidR="003040FB" w:rsidRPr="003040FB" w:rsidRDefault="003040FB" w:rsidP="003040FB"/>
    <w:p w14:paraId="05BEA638" w14:textId="339D5F1B"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public class Ubicacion</w:t>
      </w:r>
    </w:p>
    <w:p w14:paraId="7DFB619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lastRenderedPageBreak/>
        <w:t xml:space="preserve">    </w:t>
      </w:r>
      <w:r w:rsidRPr="002D261C">
        <w:rPr>
          <w:rFonts w:asciiTheme="minorHAnsi" w:hAnsiTheme="minorHAnsi" w:cstheme="minorHAnsi"/>
          <w:sz w:val="16"/>
          <w:szCs w:val="16"/>
          <w:lang w:val="en-US"/>
        </w:rPr>
        <w:t>{</w:t>
      </w:r>
    </w:p>
    <w:p w14:paraId="2FDD023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Int64 Id { get; set; }</w:t>
      </w:r>
    </w:p>
    <w:p w14:paraId="4CAA5F0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float Latitud { get; set; }</w:t>
      </w:r>
    </w:p>
    <w:p w14:paraId="3F0C7D1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float Longitud { get; set; }</w:t>
      </w:r>
    </w:p>
    <w:p w14:paraId="5D27A44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string Direccion { get; set; }</w:t>
      </w:r>
    </w:p>
    <w:p w14:paraId="54D56E1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Int32 CodigoPostal { get; set; }</w:t>
      </w:r>
    </w:p>
    <w:p w14:paraId="1AEC3FD8" w14:textId="77777777" w:rsidR="00655A3F" w:rsidRPr="002D261C" w:rsidRDefault="00655A3F" w:rsidP="00655A3F">
      <w:pPr>
        <w:pStyle w:val="Sinespaciado"/>
        <w:jc w:val="left"/>
        <w:rPr>
          <w:rFonts w:asciiTheme="minorHAnsi" w:hAnsiTheme="minorHAnsi" w:cstheme="minorHAnsi"/>
          <w:sz w:val="16"/>
          <w:szCs w:val="16"/>
          <w:lang w:val="en-US"/>
        </w:rPr>
      </w:pPr>
    </w:p>
    <w:p w14:paraId="745A07C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List&lt;Ubicacion&gt; Seleciconar(string direccion)</w:t>
      </w:r>
    </w:p>
    <w:p w14:paraId="3CE8392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3E45B8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throw new NotImplementedException();</w:t>
      </w:r>
    </w:p>
    <w:p w14:paraId="5A97971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48C39C8" w14:textId="77777777" w:rsidR="00655A3F" w:rsidRPr="002D261C" w:rsidRDefault="00655A3F" w:rsidP="00655A3F">
      <w:pPr>
        <w:pStyle w:val="Sinespaciado"/>
        <w:jc w:val="left"/>
        <w:rPr>
          <w:rFonts w:asciiTheme="minorHAnsi" w:hAnsiTheme="minorHAnsi" w:cstheme="minorHAnsi"/>
          <w:sz w:val="16"/>
          <w:szCs w:val="16"/>
          <w:lang w:val="en-US"/>
        </w:rPr>
      </w:pPr>
    </w:p>
    <w:p w14:paraId="12915AC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List&lt;Ubicacion&gt; Seleciconar(Int32 cp)</w:t>
      </w:r>
    </w:p>
    <w:p w14:paraId="6D53D20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3ACC1D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throw new NotImplementedException();</w:t>
      </w:r>
    </w:p>
    <w:p w14:paraId="5596100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8F1C716" w14:textId="77777777" w:rsidR="00655A3F" w:rsidRPr="002D261C" w:rsidRDefault="00655A3F" w:rsidP="00655A3F">
      <w:pPr>
        <w:pStyle w:val="Sinespaciado"/>
        <w:jc w:val="left"/>
        <w:rPr>
          <w:rFonts w:asciiTheme="minorHAnsi" w:hAnsiTheme="minorHAnsi" w:cstheme="minorHAnsi"/>
          <w:sz w:val="16"/>
          <w:szCs w:val="16"/>
          <w:lang w:val="en-US"/>
        </w:rPr>
      </w:pPr>
    </w:p>
    <w:p w14:paraId="6E6FA26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//CRUD</w:t>
      </w:r>
    </w:p>
    <w:p w14:paraId="4BB7578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Crear()</w:t>
      </w:r>
    </w:p>
    <w:p w14:paraId="53A518A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FB087C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3254C7F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98801E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"sp_ubicacion_crear", CommandType = System.Data.CommandType.StoredProcedure };</w:t>
      </w:r>
    </w:p>
    <w:p w14:paraId="71BDFD7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"inLatitude", Direction = System.Data.ParameterDirection.Input, Value = this.Latitud });</w:t>
      </w:r>
    </w:p>
    <w:p w14:paraId="20B0C21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"inLongitude", Direction = System.Data.ParameterDirection.Input, Value = this.Longitud });</w:t>
      </w:r>
    </w:p>
    <w:p w14:paraId="38122DA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"outId", Direction = System.Data.ParameterDirection.Output });</w:t>
      </w:r>
    </w:p>
    <w:p w14:paraId="2C6DC52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"inDelegacion", Direction = System.Data.ParameterDirection.Input, Value = this.Direccion });</w:t>
      </w:r>
    </w:p>
    <w:p w14:paraId="0A30EAB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"inCodigoPostal", Direction = System.Data.ParameterDirection.Input, Value = this.CodigoPostal });</w:t>
      </w:r>
    </w:p>
    <w:p w14:paraId="11AA4DB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temp = DB.QueryCommand(command);</w:t>
      </w:r>
    </w:p>
    <w:p w14:paraId="4D75603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(temp == 1)</w:t>
      </w:r>
    </w:p>
    <w:p w14:paraId="2AFA0BC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5A2C8A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this.Id = Convert.ToInt64(command.Parameters["outId"].Value);</w:t>
      </w:r>
    </w:p>
    <w:p w14:paraId="60F8961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3BA1FD7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086932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5C82AD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7B20549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25B1B6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C37D8F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258BA10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8AD317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7500E6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454573A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472157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Seleccionar(Int64 Id)</w:t>
      </w:r>
    </w:p>
    <w:p w14:paraId="77AE93F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F6EDF0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5B6F75F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E0CB3B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"sp_ubicacion_seleccionar", CommandType = System.Data.CommandType.StoredProcedure };</w:t>
      </w:r>
    </w:p>
    <w:p w14:paraId="2857FF9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"inId", Direction = System.Data.ParameterDirection.Input, Value = Id });</w:t>
      </w:r>
    </w:p>
    <w:p w14:paraId="52F480C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08FDD62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0D0D2096"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w:t>
      </w:r>
    </w:p>
    <w:p w14:paraId="4BA7D77C"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this.SetDesde(datos.Tables[0].Rows[0]);</w:t>
      </w:r>
    </w:p>
    <w:p w14:paraId="0102845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return true;</w:t>
      </w:r>
    </w:p>
    <w:p w14:paraId="589BE4B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FA1CB3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CFD217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05FAC10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w:t>
      </w:r>
    </w:p>
    <w:p w14:paraId="7FCB2238" w14:textId="77777777" w:rsidR="00655A3F" w:rsidRPr="002D261C" w:rsidRDefault="00655A3F" w:rsidP="00655A3F">
      <w:pPr>
        <w:pStyle w:val="Sinespaciado"/>
        <w:jc w:val="left"/>
        <w:rPr>
          <w:rFonts w:asciiTheme="minorHAnsi" w:hAnsiTheme="minorHAnsi" w:cstheme="minorHAnsi"/>
          <w:sz w:val="16"/>
          <w:szCs w:val="16"/>
          <w:lang w:val="en-US"/>
        </w:rPr>
      </w:pPr>
    </w:p>
    <w:p w14:paraId="2EECBCE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B17957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62CD4B1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8C5D9C3" w14:textId="77777777" w:rsidR="00655A3F" w:rsidRPr="002D261C" w:rsidRDefault="00655A3F" w:rsidP="00655A3F">
      <w:pPr>
        <w:pStyle w:val="Sinespaciado"/>
        <w:jc w:val="left"/>
        <w:rPr>
          <w:rFonts w:asciiTheme="minorHAnsi" w:hAnsiTheme="minorHAnsi" w:cstheme="minorHAnsi"/>
          <w:sz w:val="16"/>
          <w:szCs w:val="16"/>
          <w:lang w:val="en-US"/>
        </w:rPr>
      </w:pPr>
    </w:p>
    <w:p w14:paraId="5940011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776443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5F22E32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871BA8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Modificar()</w:t>
      </w:r>
    </w:p>
    <w:p w14:paraId="1E0D484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E99811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61FB026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5985E1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"sp_ubicacion_modificar", CommandType = System.Data.CommandType.StoredProcedure };</w:t>
      </w:r>
    </w:p>
    <w:p w14:paraId="715DAFE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"inLatitude", Direction = System.Data.ParameterDirection.Input, Value = this.Latitud });</w:t>
      </w:r>
    </w:p>
    <w:p w14:paraId="3232295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"inLongitude", Direction = System.Data.ParameterDirection.Input, Value = this.Longitud });</w:t>
      </w:r>
    </w:p>
    <w:p w14:paraId="4968517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"inId", Direction = System.Data.ParameterDirection.Input, Value = this.Id });</w:t>
      </w:r>
    </w:p>
    <w:p w14:paraId="4209DC7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"inDelegacion", Direction = System.Data.ParameterDirection.Input, Value = this.Direccion });</w:t>
      </w:r>
    </w:p>
    <w:p w14:paraId="0F5B3E0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"inCodigoPostal", Direction = System.Data.ParameterDirection.Input, Value = this.CodigoPostal });</w:t>
      </w:r>
    </w:p>
    <w:p w14:paraId="3A66B3D6" w14:textId="77777777" w:rsidR="00655A3F" w:rsidRPr="002D261C" w:rsidRDefault="00655A3F" w:rsidP="00655A3F">
      <w:pPr>
        <w:pStyle w:val="Sinespaciado"/>
        <w:jc w:val="left"/>
        <w:rPr>
          <w:rFonts w:asciiTheme="minorHAnsi" w:hAnsiTheme="minorHAnsi" w:cstheme="minorHAnsi"/>
          <w:sz w:val="16"/>
          <w:szCs w:val="16"/>
          <w:lang w:val="en-US"/>
        </w:rPr>
      </w:pPr>
    </w:p>
    <w:p w14:paraId="110DDBC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temp = DB.QueryCommand(command);</w:t>
      </w:r>
    </w:p>
    <w:p w14:paraId="5BB6371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(temp == 1)</w:t>
      </w:r>
    </w:p>
    <w:p w14:paraId="786D461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32722D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5F718D2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241816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60D99D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12D3B60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EFA299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E1A6EE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171D871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2D4116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CADC33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3127D4E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02052F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Eliminar()</w:t>
      </w:r>
    </w:p>
    <w:p w14:paraId="531B1FB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29CE82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6883FCB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A8391D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"sp_ubicacion_eliminar", CommandType = System.Data.CommandType.StoredProcedure };</w:t>
      </w:r>
    </w:p>
    <w:p w14:paraId="147E9AE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"inId", Direction = System.Data.ParameterDirection.Input, Value = this.Id });</w:t>
      </w:r>
    </w:p>
    <w:p w14:paraId="580979C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temp = DB.QueryCommand(command);</w:t>
      </w:r>
    </w:p>
    <w:p w14:paraId="7E922D7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(temp == 1)</w:t>
      </w:r>
    </w:p>
    <w:p w14:paraId="48E754C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DACE7D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1D479CE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F5BADA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B20AD3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0FA0F10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C4AF37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26B850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01DB6B7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9B6426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01DDCD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54ADB47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6F01D7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private void SetDesde(DataRow dr)</w:t>
      </w:r>
    </w:p>
    <w:p w14:paraId="64A6D32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EFEEA6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this.Id = Convert.ToInt64(dr["Id"]);</w:t>
      </w:r>
    </w:p>
    <w:p w14:paraId="4473B24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var latitud =  Convert.ToDouble( dr[ "Latitude" ] ).ToString( System.Globalization.CultureInfo.InvariantCulture );</w:t>
      </w:r>
    </w:p>
    <w:p w14:paraId="258B62F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longitud = Convert.ToDouble( dr[ "Longitude" ] ).ToString( System.Globalization.CultureInfo.InvariantCulture );</w:t>
      </w:r>
    </w:p>
    <w:p w14:paraId="6F60DD1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this.Latitud = float.Parse( latitud , System.Globalization.CultureInfo.InvariantCulture );</w:t>
      </w:r>
    </w:p>
    <w:p w14:paraId="720EDE7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this.Longitud = float.Parse( longitud , System.Globalization.CultureInfo.InvariantCulture );</w:t>
      </w:r>
    </w:p>
    <w:p w14:paraId="3F79B26E"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this.Direccion = dr["Delegacion"].ToString();</w:t>
      </w:r>
    </w:p>
    <w:p w14:paraId="3ABF0425"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this.CodigoPostal = Convert.ToInt32(dr["CodigoPostal"]);</w:t>
      </w:r>
    </w:p>
    <w:p w14:paraId="4D0EE5A5"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w:t>
      </w:r>
    </w:p>
    <w:p w14:paraId="4F8CBB7D"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w:t>
      </w:r>
    </w:p>
    <w:p w14:paraId="65018E5D" w14:textId="25EE460E" w:rsidR="00655A3F" w:rsidRPr="00655A3F" w:rsidRDefault="00655A3F" w:rsidP="00655A3F">
      <w:pPr>
        <w:pStyle w:val="Sinespaciado"/>
        <w:jc w:val="left"/>
        <w:rPr>
          <w:rFonts w:asciiTheme="minorHAnsi" w:hAnsiTheme="minorHAnsi" w:cstheme="minorHAnsi"/>
          <w:sz w:val="24"/>
          <w:szCs w:val="24"/>
        </w:rPr>
      </w:pPr>
    </w:p>
    <w:p w14:paraId="68144CC5" w14:textId="77777777" w:rsidR="00655A3F" w:rsidRPr="00655A3F" w:rsidRDefault="00655A3F" w:rsidP="00655A3F"/>
    <w:p w14:paraId="5F6488BA" w14:textId="77777777" w:rsidR="00655A3F" w:rsidRDefault="00655A3F" w:rsidP="00AD5B45">
      <w:pPr>
        <w:pStyle w:val="Puesto"/>
      </w:pPr>
    </w:p>
    <w:p w14:paraId="6C1EBFF4" w14:textId="77777777" w:rsidR="00655A3F" w:rsidRDefault="00655A3F" w:rsidP="00AD5B45">
      <w:pPr>
        <w:pStyle w:val="Puesto"/>
      </w:pPr>
    </w:p>
    <w:p w14:paraId="0316386B" w14:textId="77777777" w:rsidR="00655A3F" w:rsidRDefault="00655A3F" w:rsidP="00AD5B45">
      <w:pPr>
        <w:pStyle w:val="Puesto"/>
      </w:pPr>
    </w:p>
    <w:p w14:paraId="649D2AA7" w14:textId="152E0D92" w:rsidR="00655A3F" w:rsidRDefault="003040FB" w:rsidP="00655A3F">
      <w:pPr>
        <w:pStyle w:val="Subttulo"/>
        <w:rPr>
          <w:sz w:val="32"/>
        </w:rPr>
      </w:pPr>
      <w:r>
        <w:rPr>
          <w:b/>
          <w:sz w:val="36"/>
        </w:rPr>
        <w:t>Apéndice A.7</w:t>
      </w:r>
      <w:r w:rsidR="00655A3F" w:rsidRPr="00655A3F">
        <w:rPr>
          <w:sz w:val="36"/>
        </w:rPr>
        <w:t xml:space="preserve">: </w:t>
      </w:r>
      <w:r w:rsidR="00655A3F" w:rsidRPr="00655A3F">
        <w:rPr>
          <w:sz w:val="32"/>
        </w:rPr>
        <w:t xml:space="preserve">Clase </w:t>
      </w:r>
      <w:r w:rsidR="00655A3F">
        <w:rPr>
          <w:sz w:val="32"/>
        </w:rPr>
        <w:t>Estantería</w:t>
      </w:r>
    </w:p>
    <w:p w14:paraId="5F6992AF" w14:textId="771E1FCD" w:rsidR="00655A3F" w:rsidRDefault="00655A3F" w:rsidP="00655A3F"/>
    <w:p w14:paraId="0D3C60CB" w14:textId="7AC27969"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public class Estanteria</w:t>
      </w:r>
    </w:p>
    <w:p w14:paraId="605A0477" w14:textId="77777777" w:rsidR="00655A3F" w:rsidRPr="003A53D3"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w:t>
      </w:r>
      <w:r w:rsidRPr="003A53D3">
        <w:rPr>
          <w:rFonts w:asciiTheme="minorHAnsi" w:hAnsiTheme="minorHAnsi" w:cstheme="minorHAnsi"/>
          <w:sz w:val="16"/>
          <w:szCs w:val="16"/>
        </w:rPr>
        <w:t>{</w:t>
      </w:r>
    </w:p>
    <w:p w14:paraId="786A3653" w14:textId="77777777" w:rsidR="00655A3F" w:rsidRPr="003A53D3" w:rsidRDefault="00655A3F" w:rsidP="00655A3F">
      <w:pPr>
        <w:pStyle w:val="Sinespaciado"/>
        <w:jc w:val="left"/>
        <w:rPr>
          <w:rFonts w:asciiTheme="minorHAnsi" w:hAnsiTheme="minorHAnsi" w:cstheme="minorHAnsi"/>
          <w:sz w:val="16"/>
          <w:szCs w:val="16"/>
        </w:rPr>
      </w:pPr>
      <w:r w:rsidRPr="003A53D3">
        <w:rPr>
          <w:rFonts w:asciiTheme="minorHAnsi" w:hAnsiTheme="minorHAnsi" w:cstheme="minorHAnsi"/>
          <w:sz w:val="16"/>
          <w:szCs w:val="16"/>
        </w:rPr>
        <w:t xml:space="preserve">        public List&lt;Reporte&gt; BusquedaAvanzada(int pagina, int cantResult, String palabra, String fecha, TipoIncidente incidente, String direccion, String nombrePerfil, Ubicacion ubicacion, int radio)</w:t>
      </w:r>
    </w:p>
    <w:p w14:paraId="1DB2F9FA" w14:textId="77777777" w:rsidR="00655A3F" w:rsidRPr="002D261C" w:rsidRDefault="00655A3F" w:rsidP="00655A3F">
      <w:pPr>
        <w:pStyle w:val="Sinespaciado"/>
        <w:jc w:val="left"/>
        <w:rPr>
          <w:rFonts w:asciiTheme="minorHAnsi" w:hAnsiTheme="minorHAnsi" w:cstheme="minorHAnsi"/>
          <w:sz w:val="16"/>
          <w:szCs w:val="16"/>
          <w:lang w:val="en-US"/>
        </w:rPr>
      </w:pPr>
      <w:r w:rsidRPr="003A53D3">
        <w:rPr>
          <w:rFonts w:asciiTheme="minorHAnsi" w:hAnsiTheme="minorHAnsi" w:cstheme="minorHAnsi"/>
          <w:sz w:val="16"/>
          <w:szCs w:val="16"/>
        </w:rPr>
        <w:t xml:space="preserve">        </w:t>
      </w:r>
      <w:r w:rsidRPr="002D261C">
        <w:rPr>
          <w:rFonts w:asciiTheme="minorHAnsi" w:hAnsiTheme="minorHAnsi" w:cstheme="minorHAnsi"/>
          <w:sz w:val="16"/>
          <w:szCs w:val="16"/>
          <w:lang w:val="en-US"/>
        </w:rPr>
        <w:t>{</w:t>
      </w:r>
    </w:p>
    <w:p w14:paraId="762CADF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int index = pagina;</w:t>
      </w:r>
    </w:p>
    <w:p w14:paraId="2B1B5EE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(pagina &gt; 0)</w:t>
      </w:r>
    </w:p>
    <w:p w14:paraId="5415CE4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index = cantResult * (pagina - 1);</w:t>
      </w:r>
    </w:p>
    <w:p w14:paraId="6396DF91" w14:textId="77777777" w:rsidR="00655A3F" w:rsidRPr="002D261C" w:rsidRDefault="00655A3F" w:rsidP="00655A3F">
      <w:pPr>
        <w:pStyle w:val="Sinespaciado"/>
        <w:jc w:val="left"/>
        <w:rPr>
          <w:rFonts w:asciiTheme="minorHAnsi" w:hAnsiTheme="minorHAnsi" w:cstheme="minorHAnsi"/>
          <w:sz w:val="16"/>
          <w:szCs w:val="16"/>
          <w:lang w:val="en-US"/>
        </w:rPr>
      </w:pPr>
    </w:p>
    <w:p w14:paraId="2E0BA7D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reportes = new List&lt;Reporte&gt;();</w:t>
      </w:r>
    </w:p>
    <w:p w14:paraId="1033186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133D23A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B8E9D6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"sp_Estanteria_Busqueda_Avanzada_Ubicacion", CommandType = System.Data.CommandType.StoredProcedure };</w:t>
      </w:r>
    </w:p>
    <w:p w14:paraId="193883E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"inPalabra", Direction = System.Data.ParameterDirection.Input, Value = palabra });</w:t>
      </w:r>
    </w:p>
    <w:p w14:paraId="282923D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"inFecha", Direction = System.Data.ParameterDirection.Input, Value = fecha });</w:t>
      </w:r>
    </w:p>
    <w:p w14:paraId="4D4FB5C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"inIncidente", Direction = System.Data.ParameterDirection.Input, Value = (int)incidente });</w:t>
      </w:r>
    </w:p>
    <w:p w14:paraId="05FE987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"inDireccion", Direction = System.Data.ParameterDirection.Input, Value = direccion });</w:t>
      </w:r>
    </w:p>
    <w:p w14:paraId="132C1E5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"inPerfil", Direction = System.Data.ParameterDirection.Input, Value = nombrePerfil });</w:t>
      </w:r>
    </w:p>
    <w:p w14:paraId="1E95CFC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"inUbicacion_Latitude", Direction = System.Data.ParameterDirection.Input, Value = ubicacion.Latitud });</w:t>
      </w:r>
    </w:p>
    <w:p w14:paraId="7450875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"inUbicacion_Longitude", Direction = System.Data.ParameterDirection.Input, Value = ubicacion.Longitud });</w:t>
      </w:r>
    </w:p>
    <w:p w14:paraId="5064049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"inRadio", Direction = System.Data.ParameterDirection.Input, Value = radio });</w:t>
      </w:r>
    </w:p>
    <w:p w14:paraId="281110D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"inPage", Direction = System.Data.ParameterDirection.Input, Value = index });</w:t>
      </w:r>
    </w:p>
    <w:p w14:paraId="31C0B95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"inCantResult", Direction = System.Data.ParameterDirection.Input, Value = cantResult });</w:t>
      </w:r>
    </w:p>
    <w:p w14:paraId="4993FEC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4DA1D18A" w14:textId="77777777" w:rsidR="00655A3F" w:rsidRPr="002D261C" w:rsidRDefault="00655A3F" w:rsidP="00655A3F">
      <w:pPr>
        <w:pStyle w:val="Sinespaciado"/>
        <w:jc w:val="left"/>
        <w:rPr>
          <w:rFonts w:asciiTheme="minorHAnsi" w:hAnsiTheme="minorHAnsi" w:cstheme="minorHAnsi"/>
          <w:sz w:val="16"/>
          <w:szCs w:val="16"/>
          <w:lang w:val="en-US"/>
        </w:rPr>
      </w:pPr>
    </w:p>
    <w:p w14:paraId="53F06C4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4976D52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w:t>
      </w:r>
    </w:p>
    <w:p w14:paraId="6EDB3E0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for (int i = 0; i &lt; datos.Tables[0].Rows.Count; i++)</w:t>
      </w:r>
    </w:p>
    <w:p w14:paraId="6BE8B4F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972662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 reporte = new Reporte();</w:t>
      </w:r>
    </w:p>
    <w:p w14:paraId="14C6CA7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reporte.Id = (Convert.ToInt64(datos.Tables[0].Rows[i]["Reporte_Id"]));</w:t>
      </w:r>
    </w:p>
    <w:p w14:paraId="29519284" w14:textId="77777777" w:rsidR="00655A3F" w:rsidRPr="00101273" w:rsidRDefault="00655A3F" w:rsidP="00655A3F">
      <w:pPr>
        <w:pStyle w:val="Sinespaciado"/>
        <w:jc w:val="left"/>
        <w:rPr>
          <w:rFonts w:asciiTheme="minorHAnsi" w:hAnsiTheme="minorHAnsi" w:cstheme="minorHAnsi"/>
          <w:sz w:val="16"/>
          <w:szCs w:val="16"/>
          <w:lang w:val="en-US"/>
          <w:rPrChange w:id="929" w:author="Profesor" w:date="2017-07-19T14:10:00Z">
            <w:rPr>
              <w:rFonts w:asciiTheme="minorHAnsi" w:hAnsiTheme="minorHAnsi" w:cstheme="minorHAnsi"/>
              <w:sz w:val="16"/>
              <w:szCs w:val="16"/>
            </w:rPr>
          </w:rPrChange>
        </w:rPr>
      </w:pPr>
      <w:r w:rsidRPr="002D261C">
        <w:rPr>
          <w:rFonts w:asciiTheme="minorHAnsi" w:hAnsiTheme="minorHAnsi" w:cstheme="minorHAnsi"/>
          <w:sz w:val="16"/>
          <w:szCs w:val="16"/>
          <w:lang w:val="en-US"/>
        </w:rPr>
        <w:t xml:space="preserve">                        </w:t>
      </w:r>
      <w:r w:rsidRPr="00101273">
        <w:rPr>
          <w:rFonts w:asciiTheme="minorHAnsi" w:hAnsiTheme="minorHAnsi" w:cstheme="minorHAnsi"/>
          <w:sz w:val="16"/>
          <w:szCs w:val="16"/>
          <w:lang w:val="en-US"/>
          <w:rPrChange w:id="930" w:author="Profesor" w:date="2017-07-19T14:10:00Z">
            <w:rPr>
              <w:rFonts w:asciiTheme="minorHAnsi" w:hAnsiTheme="minorHAnsi" w:cstheme="minorHAnsi"/>
              <w:sz w:val="16"/>
              <w:szCs w:val="16"/>
            </w:rPr>
          </w:rPrChange>
        </w:rPr>
        <w:t>reporte.Descripcion = (datos.Tables[0].Rows[i]["Reporte_Descripcion"].ToString());</w:t>
      </w:r>
    </w:p>
    <w:p w14:paraId="396EABA5" w14:textId="77777777" w:rsidR="00655A3F" w:rsidRPr="002D261C" w:rsidRDefault="00655A3F" w:rsidP="00655A3F">
      <w:pPr>
        <w:pStyle w:val="Sinespaciado"/>
        <w:jc w:val="left"/>
        <w:rPr>
          <w:rFonts w:asciiTheme="minorHAnsi" w:hAnsiTheme="minorHAnsi" w:cstheme="minorHAnsi"/>
          <w:sz w:val="16"/>
          <w:szCs w:val="16"/>
        </w:rPr>
      </w:pPr>
      <w:r w:rsidRPr="00101273">
        <w:rPr>
          <w:rFonts w:asciiTheme="minorHAnsi" w:hAnsiTheme="minorHAnsi" w:cstheme="minorHAnsi"/>
          <w:sz w:val="16"/>
          <w:szCs w:val="16"/>
          <w:lang w:val="en-US"/>
          <w:rPrChange w:id="931" w:author="Profesor" w:date="2017-07-19T14:10:00Z">
            <w:rPr>
              <w:rFonts w:asciiTheme="minorHAnsi" w:hAnsiTheme="minorHAnsi" w:cstheme="minorHAnsi"/>
              <w:sz w:val="16"/>
              <w:szCs w:val="16"/>
            </w:rPr>
          </w:rPrChange>
        </w:rPr>
        <w:t xml:space="preserve">                        </w:t>
      </w:r>
      <w:r w:rsidRPr="002D261C">
        <w:rPr>
          <w:rFonts w:asciiTheme="minorHAnsi" w:hAnsiTheme="minorHAnsi" w:cstheme="minorHAnsi"/>
          <w:sz w:val="16"/>
          <w:szCs w:val="16"/>
        </w:rPr>
        <w:t>reporte.FechaExpedicion = Convert.ToDateTime(datos.Tables[0].Rows[i]["Reporte_Fecha"]);</w:t>
      </w:r>
    </w:p>
    <w:p w14:paraId="65BB9CAD"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reporte.Incidente = (TipoIncidente)(datos.Tables[0].Rows[i]["Reporte_Incidente"]);</w:t>
      </w:r>
    </w:p>
    <w:p w14:paraId="69767A7A" w14:textId="77777777" w:rsidR="00655A3F" w:rsidRPr="00101273" w:rsidRDefault="00655A3F" w:rsidP="00655A3F">
      <w:pPr>
        <w:pStyle w:val="Sinespaciado"/>
        <w:jc w:val="left"/>
        <w:rPr>
          <w:rFonts w:asciiTheme="minorHAnsi" w:hAnsiTheme="minorHAnsi" w:cstheme="minorHAnsi"/>
          <w:sz w:val="16"/>
          <w:szCs w:val="16"/>
          <w:rPrChange w:id="932" w:author="Profesor" w:date="2017-07-19T14:10:00Z">
            <w:rPr>
              <w:rFonts w:asciiTheme="minorHAnsi" w:hAnsiTheme="minorHAnsi" w:cstheme="minorHAnsi"/>
              <w:sz w:val="16"/>
              <w:szCs w:val="16"/>
              <w:lang w:val="en-US"/>
            </w:rPr>
          </w:rPrChange>
        </w:rPr>
      </w:pPr>
      <w:r w:rsidRPr="002D261C">
        <w:rPr>
          <w:rFonts w:asciiTheme="minorHAnsi" w:hAnsiTheme="minorHAnsi" w:cstheme="minorHAnsi"/>
          <w:sz w:val="16"/>
          <w:szCs w:val="16"/>
        </w:rPr>
        <w:t xml:space="preserve">                        </w:t>
      </w:r>
      <w:r w:rsidRPr="00101273">
        <w:rPr>
          <w:rFonts w:asciiTheme="minorHAnsi" w:hAnsiTheme="minorHAnsi" w:cstheme="minorHAnsi"/>
          <w:sz w:val="16"/>
          <w:szCs w:val="16"/>
          <w:rPrChange w:id="933" w:author="Profesor" w:date="2017-07-19T14:10:00Z">
            <w:rPr>
              <w:rFonts w:asciiTheme="minorHAnsi" w:hAnsiTheme="minorHAnsi" w:cstheme="minorHAnsi"/>
              <w:sz w:val="16"/>
              <w:szCs w:val="16"/>
              <w:lang w:val="en-US"/>
            </w:rPr>
          </w:rPrChange>
        </w:rPr>
        <w:t>reporte.Perfil = new Perfil();</w:t>
      </w:r>
    </w:p>
    <w:p w14:paraId="01458E2A" w14:textId="77777777" w:rsidR="00655A3F" w:rsidRPr="00101273" w:rsidRDefault="00655A3F" w:rsidP="00655A3F">
      <w:pPr>
        <w:pStyle w:val="Sinespaciado"/>
        <w:jc w:val="left"/>
        <w:rPr>
          <w:rFonts w:asciiTheme="minorHAnsi" w:hAnsiTheme="minorHAnsi" w:cstheme="minorHAnsi"/>
          <w:sz w:val="16"/>
          <w:szCs w:val="16"/>
          <w:rPrChange w:id="934" w:author="Profesor" w:date="2017-07-19T14:10:00Z">
            <w:rPr>
              <w:rFonts w:asciiTheme="minorHAnsi" w:hAnsiTheme="minorHAnsi" w:cstheme="minorHAnsi"/>
              <w:sz w:val="16"/>
              <w:szCs w:val="16"/>
              <w:lang w:val="en-US"/>
            </w:rPr>
          </w:rPrChange>
        </w:rPr>
      </w:pPr>
      <w:r w:rsidRPr="00101273">
        <w:rPr>
          <w:rFonts w:asciiTheme="minorHAnsi" w:hAnsiTheme="minorHAnsi" w:cstheme="minorHAnsi"/>
          <w:sz w:val="16"/>
          <w:szCs w:val="16"/>
          <w:rPrChange w:id="935" w:author="Profesor" w:date="2017-07-19T14:10:00Z">
            <w:rPr>
              <w:rFonts w:asciiTheme="minorHAnsi" w:hAnsiTheme="minorHAnsi" w:cstheme="minorHAnsi"/>
              <w:sz w:val="16"/>
              <w:szCs w:val="16"/>
              <w:lang w:val="en-US"/>
            </w:rPr>
          </w:rPrChange>
        </w:rPr>
        <w:t xml:space="preserve">                        reporte.Perfil.Id = (Convert.ToInt64(datos.Tables[0].Rows[i]["Perfil_Id"]));</w:t>
      </w:r>
    </w:p>
    <w:p w14:paraId="646B8DB0" w14:textId="77777777" w:rsidR="00655A3F" w:rsidRPr="002D261C" w:rsidRDefault="00655A3F" w:rsidP="00655A3F">
      <w:pPr>
        <w:pStyle w:val="Sinespaciado"/>
        <w:jc w:val="left"/>
        <w:rPr>
          <w:rFonts w:asciiTheme="minorHAnsi" w:hAnsiTheme="minorHAnsi" w:cstheme="minorHAnsi"/>
          <w:sz w:val="16"/>
          <w:szCs w:val="16"/>
        </w:rPr>
      </w:pPr>
      <w:r w:rsidRPr="00101273">
        <w:rPr>
          <w:rFonts w:asciiTheme="minorHAnsi" w:hAnsiTheme="minorHAnsi" w:cstheme="minorHAnsi"/>
          <w:sz w:val="16"/>
          <w:szCs w:val="16"/>
          <w:rPrChange w:id="936" w:author="Profesor" w:date="2017-07-19T14:10:00Z">
            <w:rPr>
              <w:rFonts w:asciiTheme="minorHAnsi" w:hAnsiTheme="minorHAnsi" w:cstheme="minorHAnsi"/>
              <w:sz w:val="16"/>
              <w:szCs w:val="16"/>
              <w:lang w:val="en-US"/>
            </w:rPr>
          </w:rPrChange>
        </w:rPr>
        <w:t xml:space="preserve">                        </w:t>
      </w:r>
      <w:r w:rsidRPr="002D261C">
        <w:rPr>
          <w:rFonts w:asciiTheme="minorHAnsi" w:hAnsiTheme="minorHAnsi" w:cstheme="minorHAnsi"/>
          <w:sz w:val="16"/>
          <w:szCs w:val="16"/>
        </w:rPr>
        <w:t>reporte.Perfil.Nombre = (datos.Tables[0].Rows[i]["Perfil_Nombre"].ToString());</w:t>
      </w:r>
    </w:p>
    <w:p w14:paraId="0D278E21"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reporte.Perfil.UrlImagen = (datos.Tables[0].Rows[i]["Perfil_UrlImagen"].ToString());</w:t>
      </w:r>
    </w:p>
    <w:p w14:paraId="41844A3A"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 = new Cuenta();</w:t>
      </w:r>
    </w:p>
    <w:p w14:paraId="0B205C6E"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reporte.Perfil.Cuenta.Email = (datos.Tables[0].Rows[i]["Cuenta_Email"].ToString());</w:t>
      </w:r>
    </w:p>
    <w:p w14:paraId="738694C4"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reporte.Perfil.Cuenta.Contrasena = (datos.Tables[0].Rows[i]["Cuenta_Contrasena"].ToString());</w:t>
      </w:r>
    </w:p>
    <w:p w14:paraId="0D0614DF"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 = new Ubicacion();</w:t>
      </w:r>
    </w:p>
    <w:p w14:paraId="3D5B779E"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latitud = Convert.ToDouble(datos.Tables[0].Rows[i]["Ubicacion_Latitud"]).ToString(System.Globalization.CultureInfo.InvariantCulture);</w:t>
      </w:r>
    </w:p>
    <w:p w14:paraId="7908C29C"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longitud = Convert.ToDouble(datos.Tables[0].Rows[i]["Ubicacion_Longitud"]).ToString(System.Globalization.CultureInfo.InvariantCulture);</w:t>
      </w:r>
    </w:p>
    <w:p w14:paraId="601ECF2F"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reporte.Ubicacion.Latitud = float.Parse(latitud, System.Globalization.CultureInfo.InvariantCulture);</w:t>
      </w:r>
    </w:p>
    <w:p w14:paraId="18FF294D"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reporte.Ubicacion.Longitud = float.Parse(longitud, System.Globalization.CultureInfo.InvariantCulture);</w:t>
      </w:r>
    </w:p>
    <w:p w14:paraId="0FE01FAE"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reporte.Ubicacion.Direccion = datos.Tables[0].Rows[i]["Ubicacion_Direccion"].ToString();</w:t>
      </w:r>
    </w:p>
    <w:p w14:paraId="242C0C3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reportes.Add(reporte);</w:t>
      </w:r>
    </w:p>
    <w:p w14:paraId="48DE3236" w14:textId="77777777" w:rsidR="00655A3F" w:rsidRPr="002D261C" w:rsidRDefault="00655A3F" w:rsidP="00655A3F">
      <w:pPr>
        <w:pStyle w:val="Sinespaciado"/>
        <w:jc w:val="left"/>
        <w:rPr>
          <w:rFonts w:asciiTheme="minorHAnsi" w:hAnsiTheme="minorHAnsi" w:cstheme="minorHAnsi"/>
          <w:sz w:val="16"/>
          <w:szCs w:val="16"/>
          <w:lang w:val="en-US"/>
        </w:rPr>
      </w:pPr>
    </w:p>
    <w:p w14:paraId="0F39285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ECD92E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4F8AA1E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4730FC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D307FB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689F403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06FE13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F20B7C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4537263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FC2969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71769E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7845CCE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8D2B6E6" w14:textId="77777777" w:rsidR="00655A3F" w:rsidRPr="002D261C" w:rsidRDefault="00655A3F" w:rsidP="00655A3F">
      <w:pPr>
        <w:pStyle w:val="Sinespaciado"/>
        <w:jc w:val="left"/>
        <w:rPr>
          <w:rFonts w:asciiTheme="minorHAnsi" w:hAnsiTheme="minorHAnsi" w:cstheme="minorHAnsi"/>
          <w:sz w:val="16"/>
          <w:szCs w:val="16"/>
          <w:lang w:val="en-US"/>
        </w:rPr>
      </w:pPr>
    </w:p>
    <w:p w14:paraId="36BF6E7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List&lt;Reporte&gt; BusquedaAvanzada(int pagina, int cantResult, String palabra, String fecha, TipoIncidente incidente, String direccion, String nombrePerfil)</w:t>
      </w:r>
    </w:p>
    <w:p w14:paraId="68FEC8E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16E9D7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int index = pagina;</w:t>
      </w:r>
    </w:p>
    <w:p w14:paraId="5B9C8E2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(pagina &gt; 0)</w:t>
      </w:r>
    </w:p>
    <w:p w14:paraId="2005CAB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index = cantResult * (pagina - 1);</w:t>
      </w:r>
    </w:p>
    <w:p w14:paraId="193F1EA2" w14:textId="77777777" w:rsidR="00655A3F" w:rsidRPr="002D261C" w:rsidRDefault="00655A3F" w:rsidP="00655A3F">
      <w:pPr>
        <w:pStyle w:val="Sinespaciado"/>
        <w:jc w:val="left"/>
        <w:rPr>
          <w:rFonts w:asciiTheme="minorHAnsi" w:hAnsiTheme="minorHAnsi" w:cstheme="minorHAnsi"/>
          <w:sz w:val="16"/>
          <w:szCs w:val="16"/>
          <w:lang w:val="en-US"/>
        </w:rPr>
      </w:pPr>
    </w:p>
    <w:p w14:paraId="2586F74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reportes = new List&lt;Reporte&gt;();</w:t>
      </w:r>
    </w:p>
    <w:p w14:paraId="45C8609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332F455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7851B4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"sp_Estanteria_Busqueda_Avanzada", CommandType = System.Data.CommandType.StoredProcedure };</w:t>
      </w:r>
    </w:p>
    <w:p w14:paraId="0874AE3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"inPalabra", Direction = System.Data.ParameterDirection.Input, Value = palabra });</w:t>
      </w:r>
    </w:p>
    <w:p w14:paraId="7F4B4C2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"inFecha", Direction = System.Data.ParameterDirection.Input, Value = fecha});</w:t>
      </w:r>
    </w:p>
    <w:p w14:paraId="06B4DFB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"inIncidente", Direction = System.Data.ParameterDirection.Input, Value = (int)incidente });</w:t>
      </w:r>
    </w:p>
    <w:p w14:paraId="63F732D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"inDireccion", Direction = System.Data.ParameterDirection.Input, Value = direccion });</w:t>
      </w:r>
    </w:p>
    <w:p w14:paraId="1D66474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"inPerfil", Direction = System.Data.ParameterDirection.Input, Value = nombrePerfil });</w:t>
      </w:r>
    </w:p>
    <w:p w14:paraId="77C8910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"inPage", Direction = System.Data.ParameterDirection.Input, Value = index });</w:t>
      </w:r>
    </w:p>
    <w:p w14:paraId="6471BD5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"inCantResult", Direction = System.Data.ParameterDirection.Input, Value = cantResult });</w:t>
      </w:r>
    </w:p>
    <w:p w14:paraId="7A7AC5F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5308A5FC" w14:textId="77777777" w:rsidR="00655A3F" w:rsidRPr="002D261C" w:rsidRDefault="00655A3F" w:rsidP="00655A3F">
      <w:pPr>
        <w:pStyle w:val="Sinespaciado"/>
        <w:jc w:val="left"/>
        <w:rPr>
          <w:rFonts w:asciiTheme="minorHAnsi" w:hAnsiTheme="minorHAnsi" w:cstheme="minorHAnsi"/>
          <w:sz w:val="16"/>
          <w:szCs w:val="16"/>
          <w:lang w:val="en-US"/>
        </w:rPr>
      </w:pPr>
    </w:p>
    <w:p w14:paraId="0DD4A31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318099F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D9E996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for (int i = 0; i &lt; datos.Tables[0].Rows.Count; i++)</w:t>
      </w:r>
    </w:p>
    <w:p w14:paraId="3870D38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B6E945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 reporte = new Reporte();</w:t>
      </w:r>
    </w:p>
    <w:p w14:paraId="3C3E9CD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reporte.Id = (Convert.ToInt64(datos.Tables[0].Rows[i]["Reporte_Id"]));</w:t>
      </w:r>
    </w:p>
    <w:p w14:paraId="49138A8B" w14:textId="77777777" w:rsidR="00655A3F" w:rsidRPr="00101273" w:rsidRDefault="00655A3F" w:rsidP="00655A3F">
      <w:pPr>
        <w:pStyle w:val="Sinespaciado"/>
        <w:jc w:val="left"/>
        <w:rPr>
          <w:rFonts w:asciiTheme="minorHAnsi" w:hAnsiTheme="minorHAnsi" w:cstheme="minorHAnsi"/>
          <w:sz w:val="16"/>
          <w:szCs w:val="16"/>
          <w:lang w:val="en-US"/>
          <w:rPrChange w:id="937" w:author="Profesor" w:date="2017-07-19T14:10:00Z">
            <w:rPr>
              <w:rFonts w:asciiTheme="minorHAnsi" w:hAnsiTheme="minorHAnsi" w:cstheme="minorHAnsi"/>
              <w:sz w:val="16"/>
              <w:szCs w:val="16"/>
            </w:rPr>
          </w:rPrChange>
        </w:rPr>
      </w:pPr>
      <w:r w:rsidRPr="002D261C">
        <w:rPr>
          <w:rFonts w:asciiTheme="minorHAnsi" w:hAnsiTheme="minorHAnsi" w:cstheme="minorHAnsi"/>
          <w:sz w:val="16"/>
          <w:szCs w:val="16"/>
          <w:lang w:val="en-US"/>
        </w:rPr>
        <w:t xml:space="preserve">                        </w:t>
      </w:r>
      <w:r w:rsidRPr="00101273">
        <w:rPr>
          <w:rFonts w:asciiTheme="minorHAnsi" w:hAnsiTheme="minorHAnsi" w:cstheme="minorHAnsi"/>
          <w:sz w:val="16"/>
          <w:szCs w:val="16"/>
          <w:lang w:val="en-US"/>
          <w:rPrChange w:id="938" w:author="Profesor" w:date="2017-07-19T14:10:00Z">
            <w:rPr>
              <w:rFonts w:asciiTheme="minorHAnsi" w:hAnsiTheme="minorHAnsi" w:cstheme="minorHAnsi"/>
              <w:sz w:val="16"/>
              <w:szCs w:val="16"/>
            </w:rPr>
          </w:rPrChange>
        </w:rPr>
        <w:t>reporte.Descripcion = (datos.Tables[0].Rows[i]["Reporte_Descripcion"].ToString());</w:t>
      </w:r>
    </w:p>
    <w:p w14:paraId="0DB6D74F" w14:textId="77777777" w:rsidR="00655A3F" w:rsidRPr="002D261C" w:rsidRDefault="00655A3F" w:rsidP="00655A3F">
      <w:pPr>
        <w:pStyle w:val="Sinespaciado"/>
        <w:jc w:val="left"/>
        <w:rPr>
          <w:rFonts w:asciiTheme="minorHAnsi" w:hAnsiTheme="minorHAnsi" w:cstheme="minorHAnsi"/>
          <w:sz w:val="16"/>
          <w:szCs w:val="16"/>
        </w:rPr>
      </w:pPr>
      <w:r w:rsidRPr="00101273">
        <w:rPr>
          <w:rFonts w:asciiTheme="minorHAnsi" w:hAnsiTheme="minorHAnsi" w:cstheme="minorHAnsi"/>
          <w:sz w:val="16"/>
          <w:szCs w:val="16"/>
          <w:lang w:val="en-US"/>
          <w:rPrChange w:id="939" w:author="Profesor" w:date="2017-07-19T14:10:00Z">
            <w:rPr>
              <w:rFonts w:asciiTheme="minorHAnsi" w:hAnsiTheme="minorHAnsi" w:cstheme="minorHAnsi"/>
              <w:sz w:val="16"/>
              <w:szCs w:val="16"/>
            </w:rPr>
          </w:rPrChange>
        </w:rPr>
        <w:t xml:space="preserve">                        </w:t>
      </w:r>
      <w:r w:rsidRPr="002D261C">
        <w:rPr>
          <w:rFonts w:asciiTheme="minorHAnsi" w:hAnsiTheme="minorHAnsi" w:cstheme="minorHAnsi"/>
          <w:sz w:val="16"/>
          <w:szCs w:val="16"/>
        </w:rPr>
        <w:t>reporte.FechaExpedicion = Convert.ToDateTime(datos.Tables[0].Rows[i]["Reporte_Fecha"]);</w:t>
      </w:r>
    </w:p>
    <w:p w14:paraId="3A6E98E3"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reporte.Incidente = (TipoIncidente)(datos.Tables[0].Rows[i]["Reporte_Incidente"]);</w:t>
      </w:r>
    </w:p>
    <w:p w14:paraId="3FEC163B" w14:textId="77777777" w:rsidR="00655A3F" w:rsidRPr="00101273" w:rsidRDefault="00655A3F" w:rsidP="00655A3F">
      <w:pPr>
        <w:pStyle w:val="Sinespaciado"/>
        <w:jc w:val="left"/>
        <w:rPr>
          <w:rFonts w:asciiTheme="minorHAnsi" w:hAnsiTheme="minorHAnsi" w:cstheme="minorHAnsi"/>
          <w:sz w:val="16"/>
          <w:szCs w:val="16"/>
          <w:rPrChange w:id="940" w:author="Profesor" w:date="2017-07-19T14:10:00Z">
            <w:rPr>
              <w:rFonts w:asciiTheme="minorHAnsi" w:hAnsiTheme="minorHAnsi" w:cstheme="minorHAnsi"/>
              <w:sz w:val="16"/>
              <w:szCs w:val="16"/>
              <w:lang w:val="en-US"/>
            </w:rPr>
          </w:rPrChange>
        </w:rPr>
      </w:pPr>
      <w:r w:rsidRPr="002D261C">
        <w:rPr>
          <w:rFonts w:asciiTheme="minorHAnsi" w:hAnsiTheme="minorHAnsi" w:cstheme="minorHAnsi"/>
          <w:sz w:val="16"/>
          <w:szCs w:val="16"/>
        </w:rPr>
        <w:t xml:space="preserve">                        </w:t>
      </w:r>
      <w:r w:rsidRPr="00101273">
        <w:rPr>
          <w:rFonts w:asciiTheme="minorHAnsi" w:hAnsiTheme="minorHAnsi" w:cstheme="minorHAnsi"/>
          <w:sz w:val="16"/>
          <w:szCs w:val="16"/>
          <w:rPrChange w:id="941" w:author="Profesor" w:date="2017-07-19T14:10:00Z">
            <w:rPr>
              <w:rFonts w:asciiTheme="minorHAnsi" w:hAnsiTheme="minorHAnsi" w:cstheme="minorHAnsi"/>
              <w:sz w:val="16"/>
              <w:szCs w:val="16"/>
              <w:lang w:val="en-US"/>
            </w:rPr>
          </w:rPrChange>
        </w:rPr>
        <w:t>reporte.Perfil = new Perfil();</w:t>
      </w:r>
    </w:p>
    <w:p w14:paraId="5F1DA023" w14:textId="77777777" w:rsidR="00655A3F" w:rsidRPr="00101273" w:rsidRDefault="00655A3F" w:rsidP="00655A3F">
      <w:pPr>
        <w:pStyle w:val="Sinespaciado"/>
        <w:jc w:val="left"/>
        <w:rPr>
          <w:rFonts w:asciiTheme="minorHAnsi" w:hAnsiTheme="minorHAnsi" w:cstheme="minorHAnsi"/>
          <w:sz w:val="16"/>
          <w:szCs w:val="16"/>
          <w:rPrChange w:id="942" w:author="Profesor" w:date="2017-07-19T14:10:00Z">
            <w:rPr>
              <w:rFonts w:asciiTheme="minorHAnsi" w:hAnsiTheme="minorHAnsi" w:cstheme="minorHAnsi"/>
              <w:sz w:val="16"/>
              <w:szCs w:val="16"/>
              <w:lang w:val="en-US"/>
            </w:rPr>
          </w:rPrChange>
        </w:rPr>
      </w:pPr>
      <w:r w:rsidRPr="00101273">
        <w:rPr>
          <w:rFonts w:asciiTheme="minorHAnsi" w:hAnsiTheme="minorHAnsi" w:cstheme="minorHAnsi"/>
          <w:sz w:val="16"/>
          <w:szCs w:val="16"/>
          <w:rPrChange w:id="943" w:author="Profesor" w:date="2017-07-19T14:10:00Z">
            <w:rPr>
              <w:rFonts w:asciiTheme="minorHAnsi" w:hAnsiTheme="minorHAnsi" w:cstheme="minorHAnsi"/>
              <w:sz w:val="16"/>
              <w:szCs w:val="16"/>
              <w:lang w:val="en-US"/>
            </w:rPr>
          </w:rPrChange>
        </w:rPr>
        <w:t xml:space="preserve">                        reporte.Perfil.Id = (Convert.ToInt64(datos.Tables[0].Rows[i]["Perfil_Id"]));</w:t>
      </w:r>
    </w:p>
    <w:p w14:paraId="0E953C3B" w14:textId="77777777" w:rsidR="00655A3F" w:rsidRPr="002D261C" w:rsidRDefault="00655A3F" w:rsidP="00655A3F">
      <w:pPr>
        <w:pStyle w:val="Sinespaciado"/>
        <w:jc w:val="left"/>
        <w:rPr>
          <w:rFonts w:asciiTheme="minorHAnsi" w:hAnsiTheme="minorHAnsi" w:cstheme="minorHAnsi"/>
          <w:sz w:val="16"/>
          <w:szCs w:val="16"/>
        </w:rPr>
      </w:pPr>
      <w:r w:rsidRPr="00101273">
        <w:rPr>
          <w:rFonts w:asciiTheme="minorHAnsi" w:hAnsiTheme="minorHAnsi" w:cstheme="minorHAnsi"/>
          <w:sz w:val="16"/>
          <w:szCs w:val="16"/>
          <w:rPrChange w:id="944" w:author="Profesor" w:date="2017-07-19T14:10:00Z">
            <w:rPr>
              <w:rFonts w:asciiTheme="minorHAnsi" w:hAnsiTheme="minorHAnsi" w:cstheme="minorHAnsi"/>
              <w:sz w:val="16"/>
              <w:szCs w:val="16"/>
              <w:lang w:val="en-US"/>
            </w:rPr>
          </w:rPrChange>
        </w:rPr>
        <w:t xml:space="preserve">                        </w:t>
      </w:r>
      <w:r w:rsidRPr="002D261C">
        <w:rPr>
          <w:rFonts w:asciiTheme="minorHAnsi" w:hAnsiTheme="minorHAnsi" w:cstheme="minorHAnsi"/>
          <w:sz w:val="16"/>
          <w:szCs w:val="16"/>
        </w:rPr>
        <w:t>reporte.Perfil.Nombre = (datos.Tables[0].Rows[i]["Perfil_Nombre"].ToString());</w:t>
      </w:r>
    </w:p>
    <w:p w14:paraId="0E344AED"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reporte.Perfil.UrlImagen = (datos.Tables[0].Rows[i]["Perfil_UrlImagen"].ToString());</w:t>
      </w:r>
    </w:p>
    <w:p w14:paraId="072B0F03"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 = new Cuenta();</w:t>
      </w:r>
    </w:p>
    <w:p w14:paraId="19EBA050"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reporte.Perfil.Cuenta.Email = (datos.Tables[0].Rows[i]["Cuenta_Email"].ToString());</w:t>
      </w:r>
    </w:p>
    <w:p w14:paraId="7F71D5B4"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reporte.Perfil.Cuenta.Contrasena = (datos.Tables[0].Rows[i]["Cuenta_Contrasena"].ToString());</w:t>
      </w:r>
    </w:p>
    <w:p w14:paraId="4D2066E1"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 = new Ubicacion();</w:t>
      </w:r>
    </w:p>
    <w:p w14:paraId="6F17B5C1"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latitud = Convert.ToDouble(datos.Tables[0].Rows[i]["Ubicacion_Latitud"]).ToString(System.Globalization.CultureInfo.InvariantCulture);</w:t>
      </w:r>
    </w:p>
    <w:p w14:paraId="7BA49C27"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longitud = Convert.ToDouble(datos.Tables[0].Rows[i]["Ubicacion_Longitud"]).ToString(System.Globalization.CultureInfo.InvariantCulture);</w:t>
      </w:r>
    </w:p>
    <w:p w14:paraId="75078BDC"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reporte.Ubicacion.Latitud = float.Parse(latitud, System.Globalization.CultureInfo.InvariantCulture);</w:t>
      </w:r>
    </w:p>
    <w:p w14:paraId="3D8D7554"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reporte.Ubicacion.Longitud = float.Parse(longitud, System.Globalization.CultureInfo.InvariantCulture);</w:t>
      </w:r>
    </w:p>
    <w:p w14:paraId="76DADB79"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reporte.Ubicacion.Direccion = datos.Tables[0].Rows[i]["Ubicacion_Direccion"].ToString();</w:t>
      </w:r>
    </w:p>
    <w:p w14:paraId="4522A77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reportes.Add(reporte);</w:t>
      </w:r>
    </w:p>
    <w:p w14:paraId="5D807466" w14:textId="77777777" w:rsidR="00655A3F" w:rsidRPr="002D261C" w:rsidRDefault="00655A3F" w:rsidP="00655A3F">
      <w:pPr>
        <w:pStyle w:val="Sinespaciado"/>
        <w:jc w:val="left"/>
        <w:rPr>
          <w:rFonts w:asciiTheme="minorHAnsi" w:hAnsiTheme="minorHAnsi" w:cstheme="minorHAnsi"/>
          <w:sz w:val="16"/>
          <w:szCs w:val="16"/>
          <w:lang w:val="en-US"/>
        </w:rPr>
      </w:pPr>
    </w:p>
    <w:p w14:paraId="23FE4EE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E26230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481A89F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D2C0BC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DCC572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0337BA0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BE7552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4B9EFF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2C37B5C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0467DA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B4F0CA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02A5BAF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B033E99" w14:textId="77777777" w:rsidR="00655A3F" w:rsidRPr="002D261C" w:rsidRDefault="00655A3F" w:rsidP="00655A3F">
      <w:pPr>
        <w:pStyle w:val="Sinespaciado"/>
        <w:jc w:val="left"/>
        <w:rPr>
          <w:rFonts w:asciiTheme="minorHAnsi" w:hAnsiTheme="minorHAnsi" w:cstheme="minorHAnsi"/>
          <w:sz w:val="16"/>
          <w:szCs w:val="16"/>
          <w:lang w:val="en-US"/>
        </w:rPr>
      </w:pPr>
    </w:p>
    <w:p w14:paraId="3685406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List&lt;Reporte&gt; Buscar(string termino, Ubicacion ubicacion, int pagina, int cantResult, int radio)</w:t>
      </w:r>
    </w:p>
    <w:p w14:paraId="3103E76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DD191F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int index = pagina;</w:t>
      </w:r>
    </w:p>
    <w:p w14:paraId="6BDA97D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(pagina &gt; 0)</w:t>
      </w:r>
    </w:p>
    <w:p w14:paraId="3C00C3F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index = cantResult * (pagina - 1);</w:t>
      </w:r>
    </w:p>
    <w:p w14:paraId="046B9E8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(String.IsNullOrEmpty(termino))</w:t>
      </w:r>
    </w:p>
    <w:p w14:paraId="2FAC42F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E917C2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termino = "";</w:t>
      </w:r>
    </w:p>
    <w:p w14:paraId="2E54EB7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ADAF60D" w14:textId="77777777" w:rsidR="00655A3F" w:rsidRPr="002D261C" w:rsidRDefault="00655A3F" w:rsidP="00655A3F">
      <w:pPr>
        <w:pStyle w:val="Sinespaciado"/>
        <w:jc w:val="left"/>
        <w:rPr>
          <w:rFonts w:asciiTheme="minorHAnsi" w:hAnsiTheme="minorHAnsi" w:cstheme="minorHAnsi"/>
          <w:sz w:val="16"/>
          <w:szCs w:val="16"/>
          <w:lang w:val="en-US"/>
        </w:rPr>
      </w:pPr>
    </w:p>
    <w:p w14:paraId="0D1E09D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reportes = new List&lt;Reporte&gt;();</w:t>
      </w:r>
    </w:p>
    <w:p w14:paraId="546B808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3B2D85B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C6FA7C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"sp_Reporte_Seleccionar_Reportes_Termino_Ubicacion", CommandType = System.Data.CommandType.StoredProcedure };</w:t>
      </w:r>
    </w:p>
    <w:p w14:paraId="42855A0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"inTermino", Direction = System.Data.ParameterDirection.Input, Value = termino });</w:t>
      </w:r>
    </w:p>
    <w:p w14:paraId="10DAE63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"inUbicacion_Latitude", Direction = System.Data.ParameterDirection.Input, Value = ubicacion.Latitud });</w:t>
      </w:r>
    </w:p>
    <w:p w14:paraId="38BE2CD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"inUbicacion_Longitude", Direction = System.Data.ParameterDirection.Input, Value = ubicacion.Longitud });</w:t>
      </w:r>
    </w:p>
    <w:p w14:paraId="72C9EBD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"inRadio", Direction = System.Data.ParameterDirection.Input, Value = radio });</w:t>
      </w:r>
    </w:p>
    <w:p w14:paraId="4768C35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"inPage", Direction = System.Data.ParameterDirection.Input, Value = index });</w:t>
      </w:r>
    </w:p>
    <w:p w14:paraId="191A916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command.Parameters.Add(new MySqlParameter() { ParameterName = "inCantResult", Direction = System.Data.ParameterDirection.Input, Value = cantResult });</w:t>
      </w:r>
    </w:p>
    <w:p w14:paraId="2B483FF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0DCA6E4D" w14:textId="77777777" w:rsidR="00655A3F" w:rsidRPr="002D261C" w:rsidRDefault="00655A3F" w:rsidP="00655A3F">
      <w:pPr>
        <w:pStyle w:val="Sinespaciado"/>
        <w:jc w:val="left"/>
        <w:rPr>
          <w:rFonts w:asciiTheme="minorHAnsi" w:hAnsiTheme="minorHAnsi" w:cstheme="minorHAnsi"/>
          <w:sz w:val="16"/>
          <w:szCs w:val="16"/>
          <w:lang w:val="en-US"/>
        </w:rPr>
      </w:pPr>
    </w:p>
    <w:p w14:paraId="29F640B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671D5D8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C9B0FD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for (int i = 0; i &lt; datos.Tables[0].Rows.Count; i++)</w:t>
      </w:r>
    </w:p>
    <w:p w14:paraId="13BA88B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61C7CF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 reporte = new Reporte();</w:t>
      </w:r>
    </w:p>
    <w:p w14:paraId="3DF32CC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reporte.Id = (Convert.ToInt64(datos.Tables[0].Rows[i]["Reporte_Id"]));</w:t>
      </w:r>
    </w:p>
    <w:p w14:paraId="3509C3B5" w14:textId="77777777" w:rsidR="00655A3F" w:rsidRPr="00101273" w:rsidRDefault="00655A3F" w:rsidP="00655A3F">
      <w:pPr>
        <w:pStyle w:val="Sinespaciado"/>
        <w:jc w:val="left"/>
        <w:rPr>
          <w:rFonts w:asciiTheme="minorHAnsi" w:hAnsiTheme="minorHAnsi" w:cstheme="minorHAnsi"/>
          <w:sz w:val="16"/>
          <w:szCs w:val="16"/>
          <w:lang w:val="en-US"/>
          <w:rPrChange w:id="945" w:author="Profesor" w:date="2017-07-19T14:10:00Z">
            <w:rPr>
              <w:rFonts w:asciiTheme="minorHAnsi" w:hAnsiTheme="minorHAnsi" w:cstheme="minorHAnsi"/>
              <w:sz w:val="16"/>
              <w:szCs w:val="16"/>
            </w:rPr>
          </w:rPrChange>
        </w:rPr>
      </w:pPr>
      <w:r w:rsidRPr="002D261C">
        <w:rPr>
          <w:rFonts w:asciiTheme="minorHAnsi" w:hAnsiTheme="minorHAnsi" w:cstheme="minorHAnsi"/>
          <w:sz w:val="16"/>
          <w:szCs w:val="16"/>
          <w:lang w:val="en-US"/>
        </w:rPr>
        <w:t xml:space="preserve">                        </w:t>
      </w:r>
      <w:r w:rsidRPr="00101273">
        <w:rPr>
          <w:rFonts w:asciiTheme="minorHAnsi" w:hAnsiTheme="minorHAnsi" w:cstheme="minorHAnsi"/>
          <w:sz w:val="16"/>
          <w:szCs w:val="16"/>
          <w:lang w:val="en-US"/>
          <w:rPrChange w:id="946" w:author="Profesor" w:date="2017-07-19T14:10:00Z">
            <w:rPr>
              <w:rFonts w:asciiTheme="minorHAnsi" w:hAnsiTheme="minorHAnsi" w:cstheme="minorHAnsi"/>
              <w:sz w:val="16"/>
              <w:szCs w:val="16"/>
            </w:rPr>
          </w:rPrChange>
        </w:rPr>
        <w:t>reporte.Descripcion = (datos.Tables[0].Rows[i]["Reporte_Descripcion"].ToString());</w:t>
      </w:r>
    </w:p>
    <w:p w14:paraId="52A5C26E" w14:textId="77777777" w:rsidR="00655A3F" w:rsidRPr="002D261C" w:rsidRDefault="00655A3F" w:rsidP="00655A3F">
      <w:pPr>
        <w:pStyle w:val="Sinespaciado"/>
        <w:jc w:val="left"/>
        <w:rPr>
          <w:rFonts w:asciiTheme="minorHAnsi" w:hAnsiTheme="minorHAnsi" w:cstheme="minorHAnsi"/>
          <w:sz w:val="16"/>
          <w:szCs w:val="16"/>
        </w:rPr>
      </w:pPr>
      <w:r w:rsidRPr="00101273">
        <w:rPr>
          <w:rFonts w:asciiTheme="minorHAnsi" w:hAnsiTheme="minorHAnsi" w:cstheme="minorHAnsi"/>
          <w:sz w:val="16"/>
          <w:szCs w:val="16"/>
          <w:lang w:val="en-US"/>
          <w:rPrChange w:id="947" w:author="Profesor" w:date="2017-07-19T14:10:00Z">
            <w:rPr>
              <w:rFonts w:asciiTheme="minorHAnsi" w:hAnsiTheme="minorHAnsi" w:cstheme="minorHAnsi"/>
              <w:sz w:val="16"/>
              <w:szCs w:val="16"/>
            </w:rPr>
          </w:rPrChange>
        </w:rPr>
        <w:t xml:space="preserve">                        </w:t>
      </w:r>
      <w:r w:rsidRPr="002D261C">
        <w:rPr>
          <w:rFonts w:asciiTheme="minorHAnsi" w:hAnsiTheme="minorHAnsi" w:cstheme="minorHAnsi"/>
          <w:sz w:val="16"/>
          <w:szCs w:val="16"/>
        </w:rPr>
        <w:t>reporte.FechaExpedicion = Convert.ToDateTime(datos.Tables[0].Rows[i]["Reporte_Fecha"]);</w:t>
      </w:r>
    </w:p>
    <w:p w14:paraId="3C20E155"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reporte.Incidente = (TipoIncidente)(datos.Tables[0].Rows[i]["Reporte_Incidente"]);</w:t>
      </w:r>
    </w:p>
    <w:p w14:paraId="54715EE2" w14:textId="77777777" w:rsidR="00655A3F" w:rsidRPr="00101273" w:rsidRDefault="00655A3F" w:rsidP="00655A3F">
      <w:pPr>
        <w:pStyle w:val="Sinespaciado"/>
        <w:jc w:val="left"/>
        <w:rPr>
          <w:rFonts w:asciiTheme="minorHAnsi" w:hAnsiTheme="minorHAnsi" w:cstheme="minorHAnsi"/>
          <w:sz w:val="16"/>
          <w:szCs w:val="16"/>
          <w:rPrChange w:id="948" w:author="Profesor" w:date="2017-07-19T14:10:00Z">
            <w:rPr>
              <w:rFonts w:asciiTheme="minorHAnsi" w:hAnsiTheme="minorHAnsi" w:cstheme="minorHAnsi"/>
              <w:sz w:val="16"/>
              <w:szCs w:val="16"/>
              <w:lang w:val="en-US"/>
            </w:rPr>
          </w:rPrChange>
        </w:rPr>
      </w:pPr>
      <w:r w:rsidRPr="002D261C">
        <w:rPr>
          <w:rFonts w:asciiTheme="minorHAnsi" w:hAnsiTheme="minorHAnsi" w:cstheme="minorHAnsi"/>
          <w:sz w:val="16"/>
          <w:szCs w:val="16"/>
        </w:rPr>
        <w:t xml:space="preserve">                        </w:t>
      </w:r>
      <w:r w:rsidRPr="00101273">
        <w:rPr>
          <w:rFonts w:asciiTheme="minorHAnsi" w:hAnsiTheme="minorHAnsi" w:cstheme="minorHAnsi"/>
          <w:sz w:val="16"/>
          <w:szCs w:val="16"/>
          <w:rPrChange w:id="949" w:author="Profesor" w:date="2017-07-19T14:10:00Z">
            <w:rPr>
              <w:rFonts w:asciiTheme="minorHAnsi" w:hAnsiTheme="minorHAnsi" w:cstheme="minorHAnsi"/>
              <w:sz w:val="16"/>
              <w:szCs w:val="16"/>
              <w:lang w:val="en-US"/>
            </w:rPr>
          </w:rPrChange>
        </w:rPr>
        <w:t>reporte.Perfil = new Perfil();</w:t>
      </w:r>
    </w:p>
    <w:p w14:paraId="1C51D840" w14:textId="77777777" w:rsidR="00655A3F" w:rsidRPr="00101273" w:rsidRDefault="00655A3F" w:rsidP="00655A3F">
      <w:pPr>
        <w:pStyle w:val="Sinespaciado"/>
        <w:jc w:val="left"/>
        <w:rPr>
          <w:rFonts w:asciiTheme="minorHAnsi" w:hAnsiTheme="minorHAnsi" w:cstheme="minorHAnsi"/>
          <w:sz w:val="16"/>
          <w:szCs w:val="16"/>
          <w:rPrChange w:id="950" w:author="Profesor" w:date="2017-07-19T14:10:00Z">
            <w:rPr>
              <w:rFonts w:asciiTheme="minorHAnsi" w:hAnsiTheme="minorHAnsi" w:cstheme="minorHAnsi"/>
              <w:sz w:val="16"/>
              <w:szCs w:val="16"/>
              <w:lang w:val="en-US"/>
            </w:rPr>
          </w:rPrChange>
        </w:rPr>
      </w:pPr>
      <w:r w:rsidRPr="00101273">
        <w:rPr>
          <w:rFonts w:asciiTheme="minorHAnsi" w:hAnsiTheme="minorHAnsi" w:cstheme="minorHAnsi"/>
          <w:sz w:val="16"/>
          <w:szCs w:val="16"/>
          <w:rPrChange w:id="951" w:author="Profesor" w:date="2017-07-19T14:10:00Z">
            <w:rPr>
              <w:rFonts w:asciiTheme="minorHAnsi" w:hAnsiTheme="minorHAnsi" w:cstheme="minorHAnsi"/>
              <w:sz w:val="16"/>
              <w:szCs w:val="16"/>
              <w:lang w:val="en-US"/>
            </w:rPr>
          </w:rPrChange>
        </w:rPr>
        <w:t xml:space="preserve">                        reporte.Perfil.Id = (Convert.ToInt64(datos.Tables[0].Rows[i]["Perfil_Id"]));</w:t>
      </w:r>
    </w:p>
    <w:p w14:paraId="0AE1C20E" w14:textId="77777777" w:rsidR="00655A3F" w:rsidRPr="002D261C" w:rsidRDefault="00655A3F" w:rsidP="00655A3F">
      <w:pPr>
        <w:pStyle w:val="Sinespaciado"/>
        <w:jc w:val="left"/>
        <w:rPr>
          <w:rFonts w:asciiTheme="minorHAnsi" w:hAnsiTheme="minorHAnsi" w:cstheme="minorHAnsi"/>
          <w:sz w:val="16"/>
          <w:szCs w:val="16"/>
        </w:rPr>
      </w:pPr>
      <w:r w:rsidRPr="00101273">
        <w:rPr>
          <w:rFonts w:asciiTheme="minorHAnsi" w:hAnsiTheme="minorHAnsi" w:cstheme="minorHAnsi"/>
          <w:sz w:val="16"/>
          <w:szCs w:val="16"/>
          <w:rPrChange w:id="952" w:author="Profesor" w:date="2017-07-19T14:10:00Z">
            <w:rPr>
              <w:rFonts w:asciiTheme="minorHAnsi" w:hAnsiTheme="minorHAnsi" w:cstheme="minorHAnsi"/>
              <w:sz w:val="16"/>
              <w:szCs w:val="16"/>
              <w:lang w:val="en-US"/>
            </w:rPr>
          </w:rPrChange>
        </w:rPr>
        <w:t xml:space="preserve">                        </w:t>
      </w:r>
      <w:r w:rsidRPr="002D261C">
        <w:rPr>
          <w:rFonts w:asciiTheme="minorHAnsi" w:hAnsiTheme="minorHAnsi" w:cstheme="minorHAnsi"/>
          <w:sz w:val="16"/>
          <w:szCs w:val="16"/>
        </w:rPr>
        <w:t>reporte.Perfil.Nombre = (datos.Tables[0].Rows[i]["Perfil_Nombre"].ToString());</w:t>
      </w:r>
    </w:p>
    <w:p w14:paraId="11DE4C69"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reporte.Perfil.UrlImagen = (datos.Tables[0].Rows[i]["Perfil_UrlImagen"].ToString());</w:t>
      </w:r>
    </w:p>
    <w:p w14:paraId="182609E6"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 = new Cuenta();</w:t>
      </w:r>
    </w:p>
    <w:p w14:paraId="06568769"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reporte.Perfil.Cuenta.Email = (datos.Tables[0].Rows[i]["Cuenta_Email"].ToString());</w:t>
      </w:r>
    </w:p>
    <w:p w14:paraId="40958C3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reporte.Perfil.Cuenta.Contrasena = (datos.Tables[0].Rows[i]["Cuenta_Contrasena"].ToString());</w:t>
      </w:r>
    </w:p>
    <w:p w14:paraId="4431790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 = new Ubicacion();</w:t>
      </w:r>
    </w:p>
    <w:p w14:paraId="38FD6B05"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latitud = Convert.ToDouble(datos.Tables[0].Rows[i]["Ubicacion_Latitud"]).ToString(System.Globalization.CultureInfo.InvariantCulture);</w:t>
      </w:r>
    </w:p>
    <w:p w14:paraId="6CFF785A"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longitud = Convert.ToDouble(datos.Tables[0].Rows[i]["Ubicacion_Longitud"]).ToString(System.Globalization.CultureInfo.InvariantCulture);</w:t>
      </w:r>
    </w:p>
    <w:p w14:paraId="1FB91739"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reporte.Ubicacion.Latitud = float.Parse(latitud, System.Globalization.CultureInfo.InvariantCulture);</w:t>
      </w:r>
    </w:p>
    <w:p w14:paraId="1ABCA95F"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reporte.Ubicacion.Longitud = float.Parse(longitud, System.Globalization.CultureInfo.InvariantCulture);</w:t>
      </w:r>
    </w:p>
    <w:p w14:paraId="52BA55D0"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reporte.Ubicacion.Direccion = datos.Tables[0].Rows[i]["Ubicacion_Direccion"].ToString();</w:t>
      </w:r>
    </w:p>
    <w:p w14:paraId="517ADE2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reportes.Add(reporte);</w:t>
      </w:r>
    </w:p>
    <w:p w14:paraId="71A99D50" w14:textId="77777777" w:rsidR="00655A3F" w:rsidRPr="002D261C" w:rsidRDefault="00655A3F" w:rsidP="00655A3F">
      <w:pPr>
        <w:pStyle w:val="Sinespaciado"/>
        <w:jc w:val="left"/>
        <w:rPr>
          <w:rFonts w:asciiTheme="minorHAnsi" w:hAnsiTheme="minorHAnsi" w:cstheme="minorHAnsi"/>
          <w:sz w:val="16"/>
          <w:szCs w:val="16"/>
          <w:lang w:val="en-US"/>
        </w:rPr>
      </w:pPr>
    </w:p>
    <w:p w14:paraId="1304FEC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1AEBD6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67A42F1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0AE908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3EBF78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6E8366A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207185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53DE0F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51ECBE1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2449DE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D6B10F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2F77CB3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1BB35BA" w14:textId="77777777" w:rsidR="00655A3F" w:rsidRPr="002D261C" w:rsidRDefault="00655A3F" w:rsidP="00655A3F">
      <w:pPr>
        <w:pStyle w:val="Sinespaciado"/>
        <w:jc w:val="left"/>
        <w:rPr>
          <w:rFonts w:asciiTheme="minorHAnsi" w:hAnsiTheme="minorHAnsi" w:cstheme="minorHAnsi"/>
          <w:sz w:val="16"/>
          <w:szCs w:val="16"/>
          <w:lang w:val="en-US"/>
        </w:rPr>
      </w:pPr>
    </w:p>
    <w:p w14:paraId="2608DE0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List&lt;Reporte&gt; Buscar(TipoIncidente incidente, int pagina, int cantResult)</w:t>
      </w:r>
    </w:p>
    <w:p w14:paraId="3D39F0D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2D8E9C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int index = pagina;</w:t>
      </w:r>
    </w:p>
    <w:p w14:paraId="068C6AC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(pagina &gt; 0)</w:t>
      </w:r>
    </w:p>
    <w:p w14:paraId="53EA24A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index = cantResult * (pagina - 1);</w:t>
      </w:r>
    </w:p>
    <w:p w14:paraId="588CB68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List&lt;Reporte&gt; reportes = new List&lt;Reporte&gt;();</w:t>
      </w:r>
    </w:p>
    <w:p w14:paraId="2943BBD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268A6D5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7927A7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"sp_Reporte_Seleccionar_Reportes_Termino_Incidente", CommandType = System.Data.CommandType.StoredProcedure };</w:t>
      </w:r>
    </w:p>
    <w:p w14:paraId="39707CA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"inIncidente", Direction = System.Data.ParameterDirection.Input, Value = (int)incidente });</w:t>
      </w:r>
    </w:p>
    <w:p w14:paraId="2B6BA5B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"inPage", Direction = System.Data.ParameterDirection.Input, Value = index });</w:t>
      </w:r>
    </w:p>
    <w:p w14:paraId="5BC1C93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"inCantResult", Direction = System.Data.ParameterDirection.Input, Value = cantResult });</w:t>
      </w:r>
    </w:p>
    <w:p w14:paraId="3450BAA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1815DF61" w14:textId="77777777" w:rsidR="00655A3F" w:rsidRPr="002D261C" w:rsidRDefault="00655A3F" w:rsidP="00655A3F">
      <w:pPr>
        <w:pStyle w:val="Sinespaciado"/>
        <w:jc w:val="left"/>
        <w:rPr>
          <w:rFonts w:asciiTheme="minorHAnsi" w:hAnsiTheme="minorHAnsi" w:cstheme="minorHAnsi"/>
          <w:sz w:val="16"/>
          <w:szCs w:val="16"/>
          <w:lang w:val="en-US"/>
        </w:rPr>
      </w:pPr>
    </w:p>
    <w:p w14:paraId="1A275AF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72DA721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1573EC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for (int i = 0; i &lt; datos.Tables[0].Rows.Count; i++)</w:t>
      </w:r>
    </w:p>
    <w:p w14:paraId="4B0F7C0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C170E4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Reporte reporte = new Reporte();</w:t>
      </w:r>
    </w:p>
    <w:p w14:paraId="0B8BE14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reporte.Id = (Convert.ToInt64(datos.Tables[0].Rows[i]["Reporte_Id"]));</w:t>
      </w:r>
    </w:p>
    <w:p w14:paraId="104D798C" w14:textId="77777777" w:rsidR="00655A3F" w:rsidRPr="00101273" w:rsidRDefault="00655A3F" w:rsidP="00655A3F">
      <w:pPr>
        <w:pStyle w:val="Sinespaciado"/>
        <w:jc w:val="left"/>
        <w:rPr>
          <w:rFonts w:asciiTheme="minorHAnsi" w:hAnsiTheme="minorHAnsi" w:cstheme="minorHAnsi"/>
          <w:sz w:val="16"/>
          <w:szCs w:val="16"/>
          <w:lang w:val="en-US"/>
          <w:rPrChange w:id="953" w:author="Profesor" w:date="2017-07-19T14:10:00Z">
            <w:rPr>
              <w:rFonts w:asciiTheme="minorHAnsi" w:hAnsiTheme="minorHAnsi" w:cstheme="minorHAnsi"/>
              <w:sz w:val="16"/>
              <w:szCs w:val="16"/>
            </w:rPr>
          </w:rPrChange>
        </w:rPr>
      </w:pPr>
      <w:r w:rsidRPr="002D261C">
        <w:rPr>
          <w:rFonts w:asciiTheme="minorHAnsi" w:hAnsiTheme="minorHAnsi" w:cstheme="minorHAnsi"/>
          <w:sz w:val="16"/>
          <w:szCs w:val="16"/>
          <w:lang w:val="en-US"/>
        </w:rPr>
        <w:t xml:space="preserve">                        </w:t>
      </w:r>
      <w:r w:rsidRPr="00101273">
        <w:rPr>
          <w:rFonts w:asciiTheme="minorHAnsi" w:hAnsiTheme="minorHAnsi" w:cstheme="minorHAnsi"/>
          <w:sz w:val="16"/>
          <w:szCs w:val="16"/>
          <w:lang w:val="en-US"/>
          <w:rPrChange w:id="954" w:author="Profesor" w:date="2017-07-19T14:10:00Z">
            <w:rPr>
              <w:rFonts w:asciiTheme="minorHAnsi" w:hAnsiTheme="minorHAnsi" w:cstheme="minorHAnsi"/>
              <w:sz w:val="16"/>
              <w:szCs w:val="16"/>
            </w:rPr>
          </w:rPrChange>
        </w:rPr>
        <w:t>reporte.Descripcion = (datos.Tables[0].Rows[i]["Reporte_Descripcion"].ToString());</w:t>
      </w:r>
    </w:p>
    <w:p w14:paraId="073C97CD" w14:textId="77777777" w:rsidR="00655A3F" w:rsidRPr="002D261C" w:rsidRDefault="00655A3F" w:rsidP="00655A3F">
      <w:pPr>
        <w:pStyle w:val="Sinespaciado"/>
        <w:jc w:val="left"/>
        <w:rPr>
          <w:rFonts w:asciiTheme="minorHAnsi" w:hAnsiTheme="minorHAnsi" w:cstheme="minorHAnsi"/>
          <w:sz w:val="16"/>
          <w:szCs w:val="16"/>
        </w:rPr>
      </w:pPr>
      <w:r w:rsidRPr="00101273">
        <w:rPr>
          <w:rFonts w:asciiTheme="minorHAnsi" w:hAnsiTheme="minorHAnsi" w:cstheme="minorHAnsi"/>
          <w:sz w:val="16"/>
          <w:szCs w:val="16"/>
          <w:lang w:val="en-US"/>
          <w:rPrChange w:id="955" w:author="Profesor" w:date="2017-07-19T14:10:00Z">
            <w:rPr>
              <w:rFonts w:asciiTheme="minorHAnsi" w:hAnsiTheme="minorHAnsi" w:cstheme="minorHAnsi"/>
              <w:sz w:val="16"/>
              <w:szCs w:val="16"/>
            </w:rPr>
          </w:rPrChange>
        </w:rPr>
        <w:t xml:space="preserve">                        </w:t>
      </w:r>
      <w:r w:rsidRPr="002D261C">
        <w:rPr>
          <w:rFonts w:asciiTheme="minorHAnsi" w:hAnsiTheme="minorHAnsi" w:cstheme="minorHAnsi"/>
          <w:sz w:val="16"/>
          <w:szCs w:val="16"/>
        </w:rPr>
        <w:t>reporte.FechaExpedicion = Convert.ToDateTime(datos.Tables[0].Rows[i]["Reporte_Fecha"]);</w:t>
      </w:r>
    </w:p>
    <w:p w14:paraId="3A983FD5"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reporte.Incidente = (TipoIncidente)(datos.Tables[0].Rows[i]["Reporte_Incidente"]);</w:t>
      </w:r>
    </w:p>
    <w:p w14:paraId="7DD5963B" w14:textId="77777777" w:rsidR="00655A3F" w:rsidRPr="00101273" w:rsidRDefault="00655A3F" w:rsidP="00655A3F">
      <w:pPr>
        <w:pStyle w:val="Sinespaciado"/>
        <w:jc w:val="left"/>
        <w:rPr>
          <w:rFonts w:asciiTheme="minorHAnsi" w:hAnsiTheme="minorHAnsi" w:cstheme="minorHAnsi"/>
          <w:sz w:val="16"/>
          <w:szCs w:val="16"/>
          <w:rPrChange w:id="956" w:author="Profesor" w:date="2017-07-19T14:10:00Z">
            <w:rPr>
              <w:rFonts w:asciiTheme="minorHAnsi" w:hAnsiTheme="minorHAnsi" w:cstheme="minorHAnsi"/>
              <w:sz w:val="16"/>
              <w:szCs w:val="16"/>
              <w:lang w:val="en-US"/>
            </w:rPr>
          </w:rPrChange>
        </w:rPr>
      </w:pPr>
      <w:r w:rsidRPr="002D261C">
        <w:rPr>
          <w:rFonts w:asciiTheme="minorHAnsi" w:hAnsiTheme="minorHAnsi" w:cstheme="minorHAnsi"/>
          <w:sz w:val="16"/>
          <w:szCs w:val="16"/>
        </w:rPr>
        <w:t xml:space="preserve">                        </w:t>
      </w:r>
      <w:r w:rsidRPr="00101273">
        <w:rPr>
          <w:rFonts w:asciiTheme="minorHAnsi" w:hAnsiTheme="minorHAnsi" w:cstheme="minorHAnsi"/>
          <w:sz w:val="16"/>
          <w:szCs w:val="16"/>
          <w:rPrChange w:id="957" w:author="Profesor" w:date="2017-07-19T14:10:00Z">
            <w:rPr>
              <w:rFonts w:asciiTheme="minorHAnsi" w:hAnsiTheme="minorHAnsi" w:cstheme="minorHAnsi"/>
              <w:sz w:val="16"/>
              <w:szCs w:val="16"/>
              <w:lang w:val="en-US"/>
            </w:rPr>
          </w:rPrChange>
        </w:rPr>
        <w:t>reporte.Perfil = new Perfil();</w:t>
      </w:r>
    </w:p>
    <w:p w14:paraId="05F15D0F" w14:textId="77777777" w:rsidR="00655A3F" w:rsidRPr="00101273" w:rsidRDefault="00655A3F" w:rsidP="00655A3F">
      <w:pPr>
        <w:pStyle w:val="Sinespaciado"/>
        <w:jc w:val="left"/>
        <w:rPr>
          <w:rFonts w:asciiTheme="minorHAnsi" w:hAnsiTheme="minorHAnsi" w:cstheme="minorHAnsi"/>
          <w:sz w:val="16"/>
          <w:szCs w:val="16"/>
          <w:rPrChange w:id="958" w:author="Profesor" w:date="2017-07-19T14:10:00Z">
            <w:rPr>
              <w:rFonts w:asciiTheme="minorHAnsi" w:hAnsiTheme="minorHAnsi" w:cstheme="minorHAnsi"/>
              <w:sz w:val="16"/>
              <w:szCs w:val="16"/>
              <w:lang w:val="en-US"/>
            </w:rPr>
          </w:rPrChange>
        </w:rPr>
      </w:pPr>
      <w:r w:rsidRPr="00101273">
        <w:rPr>
          <w:rFonts w:asciiTheme="minorHAnsi" w:hAnsiTheme="minorHAnsi" w:cstheme="minorHAnsi"/>
          <w:sz w:val="16"/>
          <w:szCs w:val="16"/>
          <w:rPrChange w:id="959" w:author="Profesor" w:date="2017-07-19T14:10:00Z">
            <w:rPr>
              <w:rFonts w:asciiTheme="minorHAnsi" w:hAnsiTheme="minorHAnsi" w:cstheme="minorHAnsi"/>
              <w:sz w:val="16"/>
              <w:szCs w:val="16"/>
              <w:lang w:val="en-US"/>
            </w:rPr>
          </w:rPrChange>
        </w:rPr>
        <w:t xml:space="preserve">                        reporte.Perfil.Id = (Convert.ToInt64(datos.Tables[0].Rows[i]["Perfil_Id"]));</w:t>
      </w:r>
    </w:p>
    <w:p w14:paraId="178BB33C" w14:textId="77777777" w:rsidR="00655A3F" w:rsidRPr="002D261C" w:rsidRDefault="00655A3F" w:rsidP="00655A3F">
      <w:pPr>
        <w:pStyle w:val="Sinespaciado"/>
        <w:jc w:val="left"/>
        <w:rPr>
          <w:rFonts w:asciiTheme="minorHAnsi" w:hAnsiTheme="minorHAnsi" w:cstheme="minorHAnsi"/>
          <w:sz w:val="16"/>
          <w:szCs w:val="16"/>
        </w:rPr>
      </w:pPr>
      <w:r w:rsidRPr="00101273">
        <w:rPr>
          <w:rFonts w:asciiTheme="minorHAnsi" w:hAnsiTheme="minorHAnsi" w:cstheme="minorHAnsi"/>
          <w:sz w:val="16"/>
          <w:szCs w:val="16"/>
          <w:rPrChange w:id="960" w:author="Profesor" w:date="2017-07-19T14:10:00Z">
            <w:rPr>
              <w:rFonts w:asciiTheme="minorHAnsi" w:hAnsiTheme="minorHAnsi" w:cstheme="minorHAnsi"/>
              <w:sz w:val="16"/>
              <w:szCs w:val="16"/>
              <w:lang w:val="en-US"/>
            </w:rPr>
          </w:rPrChange>
        </w:rPr>
        <w:t xml:space="preserve">                        </w:t>
      </w:r>
      <w:r w:rsidRPr="002D261C">
        <w:rPr>
          <w:rFonts w:asciiTheme="minorHAnsi" w:hAnsiTheme="minorHAnsi" w:cstheme="minorHAnsi"/>
          <w:sz w:val="16"/>
          <w:szCs w:val="16"/>
        </w:rPr>
        <w:t>reporte.Perfil.Nombre = (datos.Tables[0].Rows[i]["Perfil_Nombre"].ToString());</w:t>
      </w:r>
    </w:p>
    <w:p w14:paraId="6567D3C5"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reporte.Perfil.UrlImagen = (datos.Tables[0].Rows[i]["Perfil_UrlImagen"].ToString());</w:t>
      </w:r>
    </w:p>
    <w:p w14:paraId="5B3417A3"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 = new Cuenta();</w:t>
      </w:r>
    </w:p>
    <w:p w14:paraId="787BB7B4"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reporte.Perfil.Cuenta.Email = (datos.Tables[0].Rows[i]["Cuenta_Email"].ToString());</w:t>
      </w:r>
    </w:p>
    <w:p w14:paraId="3D437F62"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reporte.Perfil.Cuenta.Contrasena = (datos.Tables[0].Rows[i]["Cuenta_Contrasena"].ToString());</w:t>
      </w:r>
    </w:p>
    <w:p w14:paraId="617AAA57"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 = new Ubicacion();</w:t>
      </w:r>
    </w:p>
    <w:p w14:paraId="39E5C058"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latitud = Convert.ToDouble(datos.Tables[0].Rows[i]["Ubicacion_Latitud"]).ToString(System.Globalization.CultureInfo.InvariantCulture);</w:t>
      </w:r>
    </w:p>
    <w:p w14:paraId="3E10C9A9"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longitud = Convert.ToDouble(datos.Tables[0].Rows[i]["Ubicacion_Longitud"]).ToString(System.Globalization.CultureInfo.InvariantCulture);</w:t>
      </w:r>
    </w:p>
    <w:p w14:paraId="25151C22"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reporte.Ubicacion.Latitud = float.Parse(latitud, System.Globalization.CultureInfo.InvariantCulture);</w:t>
      </w:r>
    </w:p>
    <w:p w14:paraId="35E4FF9F"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reporte.Ubicacion.Longitud = float.Parse(longitud, System.Globalization.CultureInfo.InvariantCulture);</w:t>
      </w:r>
    </w:p>
    <w:p w14:paraId="2D2F443D"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reporte.Ubicacion.Direccion = datos.Tables[0].Rows[i]["Ubicacion_Direccion"].ToString();</w:t>
      </w:r>
    </w:p>
    <w:p w14:paraId="0959AAF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reportes.Add(reporte);</w:t>
      </w:r>
    </w:p>
    <w:p w14:paraId="500047D4" w14:textId="77777777" w:rsidR="00655A3F" w:rsidRPr="002D261C" w:rsidRDefault="00655A3F" w:rsidP="00655A3F">
      <w:pPr>
        <w:pStyle w:val="Sinespaciado"/>
        <w:jc w:val="left"/>
        <w:rPr>
          <w:rFonts w:asciiTheme="minorHAnsi" w:hAnsiTheme="minorHAnsi" w:cstheme="minorHAnsi"/>
          <w:sz w:val="16"/>
          <w:szCs w:val="16"/>
          <w:lang w:val="en-US"/>
        </w:rPr>
      </w:pPr>
    </w:p>
    <w:p w14:paraId="35D06D2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7F8428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2A1D8C0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A912DC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E96DBB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3C7848A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D87556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BE529F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21889E4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12C319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777C2C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787914D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821DBFD" w14:textId="77777777" w:rsidR="00655A3F" w:rsidRPr="002D261C" w:rsidRDefault="00655A3F" w:rsidP="00655A3F">
      <w:pPr>
        <w:pStyle w:val="Sinespaciado"/>
        <w:jc w:val="left"/>
        <w:rPr>
          <w:rFonts w:asciiTheme="minorHAnsi" w:hAnsiTheme="minorHAnsi" w:cstheme="minorHAnsi"/>
          <w:sz w:val="16"/>
          <w:szCs w:val="16"/>
          <w:lang w:val="en-US"/>
        </w:rPr>
      </w:pPr>
    </w:p>
    <w:p w14:paraId="26016F3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List&lt;Reporte&gt; BuscarPorFecha(String fecha, int pagina, int cantResult)</w:t>
      </w:r>
    </w:p>
    <w:p w14:paraId="2014B04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4BB741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int index = pagina;</w:t>
      </w:r>
    </w:p>
    <w:p w14:paraId="3660E66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(pagina &gt; 0)</w:t>
      </w:r>
    </w:p>
    <w:p w14:paraId="3E73CDA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index = cantResult * (pagina - 1);</w:t>
      </w:r>
    </w:p>
    <w:p w14:paraId="7BA5E13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List&lt;Reporte&gt; reportes = new List&lt;Reporte&gt;();</w:t>
      </w:r>
    </w:p>
    <w:p w14:paraId="25BD57B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6BD9E60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159CA3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"sp_Reporte_Seleccionar_Reportes_Termino_Fecha", CommandType = System.Data.CommandType.StoredProcedure };</w:t>
      </w:r>
    </w:p>
    <w:p w14:paraId="0CAFAAF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"inFecha", Direction = System.Data.ParameterDirection.Input, Value = fecha });</w:t>
      </w:r>
    </w:p>
    <w:p w14:paraId="4A3EEA1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"inPage", Direction = System.Data.ParameterDirection.Input, Value = index });</w:t>
      </w:r>
    </w:p>
    <w:p w14:paraId="6AA8950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"inCantResult", Direction = System.Data.ParameterDirection.Input, Value = cantResult });</w:t>
      </w:r>
    </w:p>
    <w:p w14:paraId="606A31B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65022334" w14:textId="77777777" w:rsidR="00655A3F" w:rsidRPr="002D261C" w:rsidRDefault="00655A3F" w:rsidP="00655A3F">
      <w:pPr>
        <w:pStyle w:val="Sinespaciado"/>
        <w:jc w:val="left"/>
        <w:rPr>
          <w:rFonts w:asciiTheme="minorHAnsi" w:hAnsiTheme="minorHAnsi" w:cstheme="minorHAnsi"/>
          <w:sz w:val="16"/>
          <w:szCs w:val="16"/>
          <w:lang w:val="en-US"/>
        </w:rPr>
      </w:pPr>
    </w:p>
    <w:p w14:paraId="1E0D670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0336F31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E18173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for (int i = 0; i &lt; datos.Tables[0].Rows.Count; i++)</w:t>
      </w:r>
    </w:p>
    <w:p w14:paraId="2D3E6CE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EE38F1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 reporte = new Reporte();</w:t>
      </w:r>
    </w:p>
    <w:p w14:paraId="0AF5244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reporte.Id = (Convert.ToInt64(datos.Tables[0].Rows[i]["Reporte_Id"]));</w:t>
      </w:r>
    </w:p>
    <w:p w14:paraId="797E4143" w14:textId="77777777" w:rsidR="00655A3F" w:rsidRPr="00C92276" w:rsidRDefault="00655A3F" w:rsidP="00655A3F">
      <w:pPr>
        <w:pStyle w:val="Sinespaciado"/>
        <w:jc w:val="left"/>
        <w:rPr>
          <w:rFonts w:asciiTheme="minorHAnsi" w:hAnsiTheme="minorHAnsi" w:cstheme="minorHAnsi"/>
          <w:sz w:val="16"/>
          <w:szCs w:val="16"/>
          <w:lang w:val="en-US"/>
          <w:rPrChange w:id="961" w:author="Profesor" w:date="2017-07-19T14:10:00Z">
            <w:rPr>
              <w:rFonts w:asciiTheme="minorHAnsi" w:hAnsiTheme="minorHAnsi" w:cstheme="minorHAnsi"/>
              <w:sz w:val="16"/>
              <w:szCs w:val="16"/>
            </w:rPr>
          </w:rPrChange>
        </w:rPr>
      </w:pPr>
      <w:r w:rsidRPr="002D261C">
        <w:rPr>
          <w:rFonts w:asciiTheme="minorHAnsi" w:hAnsiTheme="minorHAnsi" w:cstheme="minorHAnsi"/>
          <w:sz w:val="16"/>
          <w:szCs w:val="16"/>
          <w:lang w:val="en-US"/>
        </w:rPr>
        <w:t xml:space="preserve">                        </w:t>
      </w:r>
      <w:r w:rsidRPr="00C92276">
        <w:rPr>
          <w:rFonts w:asciiTheme="minorHAnsi" w:hAnsiTheme="minorHAnsi" w:cstheme="minorHAnsi"/>
          <w:sz w:val="16"/>
          <w:szCs w:val="16"/>
          <w:lang w:val="en-US"/>
          <w:rPrChange w:id="962" w:author="Profesor" w:date="2017-07-19T14:10:00Z">
            <w:rPr>
              <w:rFonts w:asciiTheme="minorHAnsi" w:hAnsiTheme="minorHAnsi" w:cstheme="minorHAnsi"/>
              <w:sz w:val="16"/>
              <w:szCs w:val="16"/>
            </w:rPr>
          </w:rPrChange>
        </w:rPr>
        <w:t>reporte.Descripcion = (datos.Tables[0].Rows[i]["Reporte_Descripcion"].ToString());</w:t>
      </w:r>
    </w:p>
    <w:p w14:paraId="7B9A9661" w14:textId="77777777" w:rsidR="00655A3F" w:rsidRPr="002D261C" w:rsidRDefault="00655A3F" w:rsidP="00655A3F">
      <w:pPr>
        <w:pStyle w:val="Sinespaciado"/>
        <w:jc w:val="left"/>
        <w:rPr>
          <w:rFonts w:asciiTheme="minorHAnsi" w:hAnsiTheme="minorHAnsi" w:cstheme="minorHAnsi"/>
          <w:sz w:val="16"/>
          <w:szCs w:val="16"/>
        </w:rPr>
      </w:pPr>
      <w:r w:rsidRPr="00C92276">
        <w:rPr>
          <w:rFonts w:asciiTheme="minorHAnsi" w:hAnsiTheme="minorHAnsi" w:cstheme="minorHAnsi"/>
          <w:sz w:val="16"/>
          <w:szCs w:val="16"/>
          <w:lang w:val="en-US"/>
          <w:rPrChange w:id="963" w:author="Profesor" w:date="2017-07-19T14:10:00Z">
            <w:rPr>
              <w:rFonts w:asciiTheme="minorHAnsi" w:hAnsiTheme="minorHAnsi" w:cstheme="minorHAnsi"/>
              <w:sz w:val="16"/>
              <w:szCs w:val="16"/>
            </w:rPr>
          </w:rPrChange>
        </w:rPr>
        <w:t xml:space="preserve">                        </w:t>
      </w:r>
      <w:r w:rsidRPr="002D261C">
        <w:rPr>
          <w:rFonts w:asciiTheme="minorHAnsi" w:hAnsiTheme="minorHAnsi" w:cstheme="minorHAnsi"/>
          <w:sz w:val="16"/>
          <w:szCs w:val="16"/>
        </w:rPr>
        <w:t>reporte.FechaExpedicion = Convert.ToDateTime(datos.Tables[0].Rows[i]["Reporte_Fecha"]);</w:t>
      </w:r>
    </w:p>
    <w:p w14:paraId="74880EEE"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reporte.Incidente = (TipoIncidente)(datos.Tables[0].Rows[i]["Reporte_Incidente"]);</w:t>
      </w:r>
    </w:p>
    <w:p w14:paraId="22B1BEDE" w14:textId="77777777" w:rsidR="00655A3F" w:rsidRPr="00C92276" w:rsidRDefault="00655A3F" w:rsidP="00655A3F">
      <w:pPr>
        <w:pStyle w:val="Sinespaciado"/>
        <w:jc w:val="left"/>
        <w:rPr>
          <w:rFonts w:asciiTheme="minorHAnsi" w:hAnsiTheme="minorHAnsi" w:cstheme="minorHAnsi"/>
          <w:sz w:val="16"/>
          <w:szCs w:val="16"/>
          <w:rPrChange w:id="964" w:author="Profesor" w:date="2017-07-19T14:10:00Z">
            <w:rPr>
              <w:rFonts w:asciiTheme="minorHAnsi" w:hAnsiTheme="minorHAnsi" w:cstheme="minorHAnsi"/>
              <w:sz w:val="16"/>
              <w:szCs w:val="16"/>
              <w:lang w:val="en-US"/>
            </w:rPr>
          </w:rPrChange>
        </w:rPr>
      </w:pPr>
      <w:r w:rsidRPr="002D261C">
        <w:rPr>
          <w:rFonts w:asciiTheme="minorHAnsi" w:hAnsiTheme="minorHAnsi" w:cstheme="minorHAnsi"/>
          <w:sz w:val="16"/>
          <w:szCs w:val="16"/>
        </w:rPr>
        <w:t xml:space="preserve">                        </w:t>
      </w:r>
      <w:r w:rsidRPr="00C92276">
        <w:rPr>
          <w:rFonts w:asciiTheme="minorHAnsi" w:hAnsiTheme="minorHAnsi" w:cstheme="minorHAnsi"/>
          <w:sz w:val="16"/>
          <w:szCs w:val="16"/>
          <w:rPrChange w:id="965" w:author="Profesor" w:date="2017-07-19T14:10:00Z">
            <w:rPr>
              <w:rFonts w:asciiTheme="minorHAnsi" w:hAnsiTheme="minorHAnsi" w:cstheme="minorHAnsi"/>
              <w:sz w:val="16"/>
              <w:szCs w:val="16"/>
              <w:lang w:val="en-US"/>
            </w:rPr>
          </w:rPrChange>
        </w:rPr>
        <w:t>reporte.Perfil = new Perfil();</w:t>
      </w:r>
    </w:p>
    <w:p w14:paraId="17F40E9C" w14:textId="77777777" w:rsidR="00655A3F" w:rsidRPr="00C92276" w:rsidRDefault="00655A3F" w:rsidP="00655A3F">
      <w:pPr>
        <w:pStyle w:val="Sinespaciado"/>
        <w:jc w:val="left"/>
        <w:rPr>
          <w:rFonts w:asciiTheme="minorHAnsi" w:hAnsiTheme="minorHAnsi" w:cstheme="minorHAnsi"/>
          <w:sz w:val="16"/>
          <w:szCs w:val="16"/>
          <w:rPrChange w:id="966" w:author="Profesor" w:date="2017-07-19T14:10:00Z">
            <w:rPr>
              <w:rFonts w:asciiTheme="minorHAnsi" w:hAnsiTheme="minorHAnsi" w:cstheme="minorHAnsi"/>
              <w:sz w:val="16"/>
              <w:szCs w:val="16"/>
              <w:lang w:val="en-US"/>
            </w:rPr>
          </w:rPrChange>
        </w:rPr>
      </w:pPr>
      <w:r w:rsidRPr="00C92276">
        <w:rPr>
          <w:rFonts w:asciiTheme="minorHAnsi" w:hAnsiTheme="minorHAnsi" w:cstheme="minorHAnsi"/>
          <w:sz w:val="16"/>
          <w:szCs w:val="16"/>
          <w:rPrChange w:id="967" w:author="Profesor" w:date="2017-07-19T14:10:00Z">
            <w:rPr>
              <w:rFonts w:asciiTheme="minorHAnsi" w:hAnsiTheme="minorHAnsi" w:cstheme="minorHAnsi"/>
              <w:sz w:val="16"/>
              <w:szCs w:val="16"/>
              <w:lang w:val="en-US"/>
            </w:rPr>
          </w:rPrChange>
        </w:rPr>
        <w:t xml:space="preserve">                        reporte.Perfil.Id = (Convert.ToInt64(datos.Tables[0].Rows[i]["Perfil_Id"]));</w:t>
      </w:r>
    </w:p>
    <w:p w14:paraId="08E146D9" w14:textId="77777777" w:rsidR="00655A3F" w:rsidRPr="002D261C" w:rsidRDefault="00655A3F" w:rsidP="00655A3F">
      <w:pPr>
        <w:pStyle w:val="Sinespaciado"/>
        <w:jc w:val="left"/>
        <w:rPr>
          <w:rFonts w:asciiTheme="minorHAnsi" w:hAnsiTheme="minorHAnsi" w:cstheme="minorHAnsi"/>
          <w:sz w:val="16"/>
          <w:szCs w:val="16"/>
        </w:rPr>
      </w:pPr>
      <w:r w:rsidRPr="00C92276">
        <w:rPr>
          <w:rFonts w:asciiTheme="minorHAnsi" w:hAnsiTheme="minorHAnsi" w:cstheme="minorHAnsi"/>
          <w:sz w:val="16"/>
          <w:szCs w:val="16"/>
          <w:rPrChange w:id="968" w:author="Profesor" w:date="2017-07-19T14:10:00Z">
            <w:rPr>
              <w:rFonts w:asciiTheme="minorHAnsi" w:hAnsiTheme="minorHAnsi" w:cstheme="minorHAnsi"/>
              <w:sz w:val="16"/>
              <w:szCs w:val="16"/>
              <w:lang w:val="en-US"/>
            </w:rPr>
          </w:rPrChange>
        </w:rPr>
        <w:t xml:space="preserve">                        </w:t>
      </w:r>
      <w:r w:rsidRPr="002D261C">
        <w:rPr>
          <w:rFonts w:asciiTheme="minorHAnsi" w:hAnsiTheme="minorHAnsi" w:cstheme="minorHAnsi"/>
          <w:sz w:val="16"/>
          <w:szCs w:val="16"/>
        </w:rPr>
        <w:t>reporte.Perfil.Nombre = (datos.Tables[0].Rows[i]["Perfil_Nombre"].ToString());</w:t>
      </w:r>
    </w:p>
    <w:p w14:paraId="4567B3F2"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lastRenderedPageBreak/>
        <w:t xml:space="preserve">                        reporte.Perfil.UrlImagen = (datos.Tables[0].Rows[i]["Perfil_UrlImagen"].ToString());</w:t>
      </w:r>
    </w:p>
    <w:p w14:paraId="366F1ED6"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 = new Cuenta();</w:t>
      </w:r>
    </w:p>
    <w:p w14:paraId="5FFEBC00"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reporte.Perfil.Cuenta.Email = (datos.Tables[0].Rows[i]["Cuenta_Email"].ToString());</w:t>
      </w:r>
    </w:p>
    <w:p w14:paraId="4A7F380C"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reporte.Perfil.Cuenta.Contrasena = (datos.Tables[0].Rows[i]["Cuenta_Contrasena"].ToString());</w:t>
      </w:r>
    </w:p>
    <w:p w14:paraId="0D95FB5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 = new Ubicacion();</w:t>
      </w:r>
    </w:p>
    <w:p w14:paraId="4DD8811D"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latitud = Convert.ToDouble(datos.Tables[0].Rows[i]["Ubicacion_Latitud"]).ToString(System.Globalization.CultureInfo.InvariantCulture);</w:t>
      </w:r>
    </w:p>
    <w:p w14:paraId="05DE1213"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longitud = Convert.ToDouble(datos.Tables[0].Rows[i]["Ubicacion_Longitud"]).ToString(System.Globalization.CultureInfo.InvariantCulture);</w:t>
      </w:r>
    </w:p>
    <w:p w14:paraId="336822E4"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reporte.Ubicacion.Latitud = float.Parse(latitud, System.Globalization.CultureInfo.InvariantCulture);</w:t>
      </w:r>
    </w:p>
    <w:p w14:paraId="3D0F6350"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reporte.Ubicacion.Longitud = float.Parse(longitud, System.Globalization.CultureInfo.InvariantCulture);</w:t>
      </w:r>
    </w:p>
    <w:p w14:paraId="1261CFC7"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reporte.Ubicacion.Direccion = datos.Tables[0].Rows[i]["Ubicacion_Direccion"].ToString();</w:t>
      </w:r>
    </w:p>
    <w:p w14:paraId="4D6CC55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reportes.Add(reporte);</w:t>
      </w:r>
    </w:p>
    <w:p w14:paraId="60DC1983" w14:textId="77777777" w:rsidR="00655A3F" w:rsidRPr="002D261C" w:rsidRDefault="00655A3F" w:rsidP="00655A3F">
      <w:pPr>
        <w:pStyle w:val="Sinespaciado"/>
        <w:jc w:val="left"/>
        <w:rPr>
          <w:rFonts w:asciiTheme="minorHAnsi" w:hAnsiTheme="minorHAnsi" w:cstheme="minorHAnsi"/>
          <w:sz w:val="16"/>
          <w:szCs w:val="16"/>
          <w:lang w:val="en-US"/>
        </w:rPr>
      </w:pPr>
    </w:p>
    <w:p w14:paraId="76CB8E2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A1A618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611BC08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0B597B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18B1D4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60F0058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3115A0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BB7585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43C407D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26DE36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CB8C80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37DE421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49ADAED" w14:textId="77777777" w:rsidR="00655A3F" w:rsidRPr="002D261C" w:rsidRDefault="00655A3F" w:rsidP="00655A3F">
      <w:pPr>
        <w:pStyle w:val="Sinespaciado"/>
        <w:jc w:val="left"/>
        <w:rPr>
          <w:rFonts w:asciiTheme="minorHAnsi" w:hAnsiTheme="minorHAnsi" w:cstheme="minorHAnsi"/>
          <w:sz w:val="16"/>
          <w:szCs w:val="16"/>
          <w:lang w:val="en-US"/>
        </w:rPr>
      </w:pPr>
    </w:p>
    <w:p w14:paraId="23CD9D2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List&lt;Reporte&gt; BuscarPorPalabra(String palabra, int pagina, int cantResult)</w:t>
      </w:r>
    </w:p>
    <w:p w14:paraId="2211A51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9F78D1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int index = pagina;</w:t>
      </w:r>
    </w:p>
    <w:p w14:paraId="48EBAEF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(pagina &gt; 0)</w:t>
      </w:r>
    </w:p>
    <w:p w14:paraId="14A4729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index = cantResult * (pagina - 1);</w:t>
      </w:r>
    </w:p>
    <w:p w14:paraId="03CC75B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List&lt;Reporte&gt; reportes = new List&lt;Reporte&gt;();</w:t>
      </w:r>
    </w:p>
    <w:p w14:paraId="55CD31D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3BFEEE8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E12C6C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"sp_Reporte_Seleccionar_Reportes_Termino_Descripcion", CommandType = System.Data.CommandType.StoredProcedure };</w:t>
      </w:r>
    </w:p>
    <w:p w14:paraId="7160B08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"inPalabra", Direction = System.Data.ParameterDirection.Input, Value = palabra });</w:t>
      </w:r>
    </w:p>
    <w:p w14:paraId="2561555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"inPage", Direction = System.Data.ParameterDirection.Input, Value = index });</w:t>
      </w:r>
    </w:p>
    <w:p w14:paraId="221458F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"inCantResult", Direction = System.Data.ParameterDirection.Input, Value = cantResult });</w:t>
      </w:r>
    </w:p>
    <w:p w14:paraId="01A55AC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3F97C7AD" w14:textId="77777777" w:rsidR="00655A3F" w:rsidRPr="002D261C" w:rsidRDefault="00655A3F" w:rsidP="00655A3F">
      <w:pPr>
        <w:pStyle w:val="Sinespaciado"/>
        <w:jc w:val="left"/>
        <w:rPr>
          <w:rFonts w:asciiTheme="minorHAnsi" w:hAnsiTheme="minorHAnsi" w:cstheme="minorHAnsi"/>
          <w:sz w:val="16"/>
          <w:szCs w:val="16"/>
          <w:lang w:val="en-US"/>
        </w:rPr>
      </w:pPr>
    </w:p>
    <w:p w14:paraId="3CD413B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2F05069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EDA575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for (int i = 0; i &lt; datos.Tables[0].Rows.Count; i++)</w:t>
      </w:r>
    </w:p>
    <w:p w14:paraId="4954D2C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627355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 reporte = new Reporte();</w:t>
      </w:r>
    </w:p>
    <w:p w14:paraId="39375AE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reporte.Id = (Convert.ToInt64(datos.Tables[0].Rows[i]["Reporte_Id"]));</w:t>
      </w:r>
    </w:p>
    <w:p w14:paraId="1BA6034B" w14:textId="77777777" w:rsidR="00655A3F" w:rsidRPr="00C92276" w:rsidRDefault="00655A3F" w:rsidP="00655A3F">
      <w:pPr>
        <w:pStyle w:val="Sinespaciado"/>
        <w:jc w:val="left"/>
        <w:rPr>
          <w:rFonts w:asciiTheme="minorHAnsi" w:hAnsiTheme="minorHAnsi" w:cstheme="minorHAnsi"/>
          <w:sz w:val="16"/>
          <w:szCs w:val="16"/>
          <w:lang w:val="en-US"/>
          <w:rPrChange w:id="969" w:author="Profesor" w:date="2017-07-19T14:10:00Z">
            <w:rPr>
              <w:rFonts w:asciiTheme="minorHAnsi" w:hAnsiTheme="minorHAnsi" w:cstheme="minorHAnsi"/>
              <w:sz w:val="16"/>
              <w:szCs w:val="16"/>
            </w:rPr>
          </w:rPrChange>
        </w:rPr>
      </w:pPr>
      <w:r w:rsidRPr="002D261C">
        <w:rPr>
          <w:rFonts w:asciiTheme="minorHAnsi" w:hAnsiTheme="minorHAnsi" w:cstheme="minorHAnsi"/>
          <w:sz w:val="16"/>
          <w:szCs w:val="16"/>
          <w:lang w:val="en-US"/>
        </w:rPr>
        <w:t xml:space="preserve">                        </w:t>
      </w:r>
      <w:r w:rsidRPr="00C92276">
        <w:rPr>
          <w:rFonts w:asciiTheme="minorHAnsi" w:hAnsiTheme="minorHAnsi" w:cstheme="minorHAnsi"/>
          <w:sz w:val="16"/>
          <w:szCs w:val="16"/>
          <w:lang w:val="en-US"/>
          <w:rPrChange w:id="970" w:author="Profesor" w:date="2017-07-19T14:10:00Z">
            <w:rPr>
              <w:rFonts w:asciiTheme="minorHAnsi" w:hAnsiTheme="minorHAnsi" w:cstheme="minorHAnsi"/>
              <w:sz w:val="16"/>
              <w:szCs w:val="16"/>
            </w:rPr>
          </w:rPrChange>
        </w:rPr>
        <w:t>reporte.Descripcion = (datos.Tables[0].Rows[i]["Reporte_Descripcion"].ToString());</w:t>
      </w:r>
    </w:p>
    <w:p w14:paraId="4AD90566" w14:textId="77777777" w:rsidR="00655A3F" w:rsidRPr="002D261C" w:rsidRDefault="00655A3F" w:rsidP="00655A3F">
      <w:pPr>
        <w:pStyle w:val="Sinespaciado"/>
        <w:jc w:val="left"/>
        <w:rPr>
          <w:rFonts w:asciiTheme="minorHAnsi" w:hAnsiTheme="minorHAnsi" w:cstheme="minorHAnsi"/>
          <w:sz w:val="16"/>
          <w:szCs w:val="16"/>
        </w:rPr>
      </w:pPr>
      <w:r w:rsidRPr="00C92276">
        <w:rPr>
          <w:rFonts w:asciiTheme="minorHAnsi" w:hAnsiTheme="minorHAnsi" w:cstheme="minorHAnsi"/>
          <w:sz w:val="16"/>
          <w:szCs w:val="16"/>
          <w:lang w:val="en-US"/>
          <w:rPrChange w:id="971" w:author="Profesor" w:date="2017-07-19T14:10:00Z">
            <w:rPr>
              <w:rFonts w:asciiTheme="minorHAnsi" w:hAnsiTheme="minorHAnsi" w:cstheme="minorHAnsi"/>
              <w:sz w:val="16"/>
              <w:szCs w:val="16"/>
            </w:rPr>
          </w:rPrChange>
        </w:rPr>
        <w:t xml:space="preserve">                        </w:t>
      </w:r>
      <w:r w:rsidRPr="002D261C">
        <w:rPr>
          <w:rFonts w:asciiTheme="minorHAnsi" w:hAnsiTheme="minorHAnsi" w:cstheme="minorHAnsi"/>
          <w:sz w:val="16"/>
          <w:szCs w:val="16"/>
        </w:rPr>
        <w:t>reporte.FechaExpedicion = Convert.ToDateTime(datos.Tables[0].Rows[i]["Reporte_Fecha"]);</w:t>
      </w:r>
    </w:p>
    <w:p w14:paraId="02B0F9E4"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reporte.Incidente = (TipoIncidente)(datos.Tables[0].Rows[i]["Reporte_Incidente"]);</w:t>
      </w:r>
    </w:p>
    <w:p w14:paraId="5A6F5F84" w14:textId="77777777" w:rsidR="00655A3F" w:rsidRPr="00C92276" w:rsidRDefault="00655A3F" w:rsidP="00655A3F">
      <w:pPr>
        <w:pStyle w:val="Sinespaciado"/>
        <w:jc w:val="left"/>
        <w:rPr>
          <w:rFonts w:asciiTheme="minorHAnsi" w:hAnsiTheme="minorHAnsi" w:cstheme="minorHAnsi"/>
          <w:sz w:val="16"/>
          <w:szCs w:val="16"/>
          <w:rPrChange w:id="972" w:author="Profesor" w:date="2017-07-19T14:10:00Z">
            <w:rPr>
              <w:rFonts w:asciiTheme="minorHAnsi" w:hAnsiTheme="minorHAnsi" w:cstheme="minorHAnsi"/>
              <w:sz w:val="16"/>
              <w:szCs w:val="16"/>
              <w:lang w:val="en-US"/>
            </w:rPr>
          </w:rPrChange>
        </w:rPr>
      </w:pPr>
      <w:r w:rsidRPr="002D261C">
        <w:rPr>
          <w:rFonts w:asciiTheme="minorHAnsi" w:hAnsiTheme="minorHAnsi" w:cstheme="minorHAnsi"/>
          <w:sz w:val="16"/>
          <w:szCs w:val="16"/>
        </w:rPr>
        <w:t xml:space="preserve">                        </w:t>
      </w:r>
      <w:r w:rsidRPr="00C92276">
        <w:rPr>
          <w:rFonts w:asciiTheme="minorHAnsi" w:hAnsiTheme="minorHAnsi" w:cstheme="minorHAnsi"/>
          <w:sz w:val="16"/>
          <w:szCs w:val="16"/>
          <w:rPrChange w:id="973" w:author="Profesor" w:date="2017-07-19T14:10:00Z">
            <w:rPr>
              <w:rFonts w:asciiTheme="minorHAnsi" w:hAnsiTheme="minorHAnsi" w:cstheme="minorHAnsi"/>
              <w:sz w:val="16"/>
              <w:szCs w:val="16"/>
              <w:lang w:val="en-US"/>
            </w:rPr>
          </w:rPrChange>
        </w:rPr>
        <w:t>reporte.Perfil = new Perfil();</w:t>
      </w:r>
    </w:p>
    <w:p w14:paraId="7DB033ED" w14:textId="77777777" w:rsidR="00655A3F" w:rsidRPr="00C92276" w:rsidRDefault="00655A3F" w:rsidP="00655A3F">
      <w:pPr>
        <w:pStyle w:val="Sinespaciado"/>
        <w:jc w:val="left"/>
        <w:rPr>
          <w:rFonts w:asciiTheme="minorHAnsi" w:hAnsiTheme="minorHAnsi" w:cstheme="minorHAnsi"/>
          <w:sz w:val="16"/>
          <w:szCs w:val="16"/>
          <w:rPrChange w:id="974" w:author="Profesor" w:date="2017-07-19T14:10:00Z">
            <w:rPr>
              <w:rFonts w:asciiTheme="minorHAnsi" w:hAnsiTheme="minorHAnsi" w:cstheme="minorHAnsi"/>
              <w:sz w:val="16"/>
              <w:szCs w:val="16"/>
              <w:lang w:val="en-US"/>
            </w:rPr>
          </w:rPrChange>
        </w:rPr>
      </w:pPr>
      <w:r w:rsidRPr="00C92276">
        <w:rPr>
          <w:rFonts w:asciiTheme="minorHAnsi" w:hAnsiTheme="minorHAnsi" w:cstheme="minorHAnsi"/>
          <w:sz w:val="16"/>
          <w:szCs w:val="16"/>
          <w:rPrChange w:id="975" w:author="Profesor" w:date="2017-07-19T14:10:00Z">
            <w:rPr>
              <w:rFonts w:asciiTheme="minorHAnsi" w:hAnsiTheme="minorHAnsi" w:cstheme="minorHAnsi"/>
              <w:sz w:val="16"/>
              <w:szCs w:val="16"/>
              <w:lang w:val="en-US"/>
            </w:rPr>
          </w:rPrChange>
        </w:rPr>
        <w:t xml:space="preserve">                        reporte.Perfil.Id = (Convert.ToInt64(datos.Tables[0].Rows[i]["Perfil_Id"]));</w:t>
      </w:r>
    </w:p>
    <w:p w14:paraId="6BC50E4B" w14:textId="77777777" w:rsidR="00655A3F" w:rsidRPr="002D261C" w:rsidRDefault="00655A3F" w:rsidP="00655A3F">
      <w:pPr>
        <w:pStyle w:val="Sinespaciado"/>
        <w:jc w:val="left"/>
        <w:rPr>
          <w:rFonts w:asciiTheme="minorHAnsi" w:hAnsiTheme="minorHAnsi" w:cstheme="minorHAnsi"/>
          <w:sz w:val="16"/>
          <w:szCs w:val="16"/>
        </w:rPr>
      </w:pPr>
      <w:r w:rsidRPr="00C92276">
        <w:rPr>
          <w:rFonts w:asciiTheme="minorHAnsi" w:hAnsiTheme="minorHAnsi" w:cstheme="minorHAnsi"/>
          <w:sz w:val="16"/>
          <w:szCs w:val="16"/>
          <w:rPrChange w:id="976" w:author="Profesor" w:date="2017-07-19T14:10:00Z">
            <w:rPr>
              <w:rFonts w:asciiTheme="minorHAnsi" w:hAnsiTheme="minorHAnsi" w:cstheme="minorHAnsi"/>
              <w:sz w:val="16"/>
              <w:szCs w:val="16"/>
              <w:lang w:val="en-US"/>
            </w:rPr>
          </w:rPrChange>
        </w:rPr>
        <w:t xml:space="preserve">                        </w:t>
      </w:r>
      <w:r w:rsidRPr="002D261C">
        <w:rPr>
          <w:rFonts w:asciiTheme="minorHAnsi" w:hAnsiTheme="minorHAnsi" w:cstheme="minorHAnsi"/>
          <w:sz w:val="16"/>
          <w:szCs w:val="16"/>
        </w:rPr>
        <w:t>reporte.Perfil.Nombre = (datos.Tables[0].Rows[i]["Perfil_Nombre"].ToString());</w:t>
      </w:r>
    </w:p>
    <w:p w14:paraId="01C2558D"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reporte.Perfil.UrlImagen = (datos.Tables[0].Rows[i]["Perfil_UrlImagen"].ToString());</w:t>
      </w:r>
    </w:p>
    <w:p w14:paraId="1758B0E8"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 = new Cuenta();</w:t>
      </w:r>
    </w:p>
    <w:p w14:paraId="40876DF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reporte.Perfil.Cuenta.Email = (datos.Tables[0].Rows[i]["Cuenta_Email"].ToString());</w:t>
      </w:r>
    </w:p>
    <w:p w14:paraId="2692FB6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reporte.Perfil.Cuenta.Contrasena = (datos.Tables[0].Rows[i]["Cuenta_Contrasena"].ToString());</w:t>
      </w:r>
    </w:p>
    <w:p w14:paraId="6FC40B6A"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 = new Ubicacion();</w:t>
      </w:r>
    </w:p>
    <w:p w14:paraId="4EF6CFA7"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latitud = Convert.ToDouble(datos.Tables[0].Rows[i]["Ubicacion_Latitud"]).ToString(System.Globalization.CultureInfo.InvariantCulture);</w:t>
      </w:r>
    </w:p>
    <w:p w14:paraId="6D89141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lastRenderedPageBreak/>
        <w:t xml:space="preserve">                        var longitud = Convert.ToDouble(datos.Tables[0].Rows[i]["Ubicacion_Longitud"]).ToString(System.Globalization.CultureInfo.InvariantCulture);</w:t>
      </w:r>
    </w:p>
    <w:p w14:paraId="3ED532DD"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reporte.Ubicacion.Latitud = float.Parse(latitud, System.Globalization.CultureInfo.InvariantCulture);</w:t>
      </w:r>
    </w:p>
    <w:p w14:paraId="140D2739"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reporte.Ubicacion.Longitud = float.Parse(longitud, System.Globalization.CultureInfo.InvariantCulture);</w:t>
      </w:r>
    </w:p>
    <w:p w14:paraId="57A66E80"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reporte.Ubicacion.Direccion = datos.Tables[0].Rows[i]["Ubicacion_Direccion"].ToString();</w:t>
      </w:r>
    </w:p>
    <w:p w14:paraId="26EA189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reportes.Add(reporte);</w:t>
      </w:r>
    </w:p>
    <w:p w14:paraId="7DBD3403" w14:textId="77777777" w:rsidR="00655A3F" w:rsidRPr="002D261C" w:rsidRDefault="00655A3F" w:rsidP="00655A3F">
      <w:pPr>
        <w:pStyle w:val="Sinespaciado"/>
        <w:jc w:val="left"/>
        <w:rPr>
          <w:rFonts w:asciiTheme="minorHAnsi" w:hAnsiTheme="minorHAnsi" w:cstheme="minorHAnsi"/>
          <w:sz w:val="16"/>
          <w:szCs w:val="16"/>
          <w:lang w:val="en-US"/>
        </w:rPr>
      </w:pPr>
    </w:p>
    <w:p w14:paraId="5E813FE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F7DD25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38FB47B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AFC32B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831950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012E260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274914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CF67BB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06F49A1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0C6F9F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C70E56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321E7F4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706C513" w14:textId="77777777" w:rsidR="00655A3F" w:rsidRPr="002D261C" w:rsidRDefault="00655A3F" w:rsidP="00655A3F">
      <w:pPr>
        <w:pStyle w:val="Sinespaciado"/>
        <w:jc w:val="left"/>
        <w:rPr>
          <w:rFonts w:asciiTheme="minorHAnsi" w:hAnsiTheme="minorHAnsi" w:cstheme="minorHAnsi"/>
          <w:sz w:val="16"/>
          <w:szCs w:val="16"/>
          <w:lang w:val="en-US"/>
        </w:rPr>
      </w:pPr>
    </w:p>
    <w:p w14:paraId="39C35FC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List&lt;Reporte&gt; BuscarPorDireccion(String direccion, int pagina, int cantResult)</w:t>
      </w:r>
    </w:p>
    <w:p w14:paraId="173DB15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4C8B62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int index = pagina;</w:t>
      </w:r>
    </w:p>
    <w:p w14:paraId="13012A2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(pagina &gt; 0)</w:t>
      </w:r>
    </w:p>
    <w:p w14:paraId="2EBAB2D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index = cantResult * (pagina - 1);</w:t>
      </w:r>
    </w:p>
    <w:p w14:paraId="4B6AF2E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List&lt;Reporte&gt; reportes = new List&lt;Reporte&gt;();</w:t>
      </w:r>
    </w:p>
    <w:p w14:paraId="60F5BF9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4EC2FF3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9C6674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"sp_Reporte_Seleccionar_Reportes_Termino_Direccion", CommandType = System.Data.CommandType.StoredProcedure };</w:t>
      </w:r>
    </w:p>
    <w:p w14:paraId="3B75F24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"inDireccion", Direction = System.Data.ParameterDirection.Input, Value = direccion});</w:t>
      </w:r>
    </w:p>
    <w:p w14:paraId="36DB761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"inPage", Direction = System.Data.ParameterDirection.Input, Value = index });</w:t>
      </w:r>
    </w:p>
    <w:p w14:paraId="1C4D247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"inCantResult", Direction = System.Data.ParameterDirection.Input, Value = cantResult });</w:t>
      </w:r>
    </w:p>
    <w:p w14:paraId="567CF59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12E5C40C" w14:textId="77777777" w:rsidR="00655A3F" w:rsidRPr="002D261C" w:rsidRDefault="00655A3F" w:rsidP="00655A3F">
      <w:pPr>
        <w:pStyle w:val="Sinespaciado"/>
        <w:jc w:val="left"/>
        <w:rPr>
          <w:rFonts w:asciiTheme="minorHAnsi" w:hAnsiTheme="minorHAnsi" w:cstheme="minorHAnsi"/>
          <w:sz w:val="16"/>
          <w:szCs w:val="16"/>
          <w:lang w:val="en-US"/>
        </w:rPr>
      </w:pPr>
    </w:p>
    <w:p w14:paraId="139ECA5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4DC4439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D62D51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for (int i = 0; i &lt; datos.Tables[0].Rows.Count; i++)</w:t>
      </w:r>
    </w:p>
    <w:p w14:paraId="5395EB9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97C9D1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 reporte = new Reporte();</w:t>
      </w:r>
    </w:p>
    <w:p w14:paraId="7CA4020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reporte.Id = (Convert.ToInt64(datos.Tables[0].Rows[i]["Reporte_Id"]));</w:t>
      </w:r>
    </w:p>
    <w:p w14:paraId="3AEFA67B" w14:textId="77777777" w:rsidR="00655A3F" w:rsidRPr="00C92276" w:rsidRDefault="00655A3F" w:rsidP="00655A3F">
      <w:pPr>
        <w:pStyle w:val="Sinespaciado"/>
        <w:jc w:val="left"/>
        <w:rPr>
          <w:rFonts w:asciiTheme="minorHAnsi" w:hAnsiTheme="minorHAnsi" w:cstheme="minorHAnsi"/>
          <w:sz w:val="16"/>
          <w:szCs w:val="16"/>
          <w:lang w:val="en-US"/>
          <w:rPrChange w:id="977" w:author="Profesor" w:date="2017-07-19T14:13:00Z">
            <w:rPr>
              <w:rFonts w:asciiTheme="minorHAnsi" w:hAnsiTheme="minorHAnsi" w:cstheme="minorHAnsi"/>
              <w:sz w:val="16"/>
              <w:szCs w:val="16"/>
            </w:rPr>
          </w:rPrChange>
        </w:rPr>
      </w:pPr>
      <w:r w:rsidRPr="002D261C">
        <w:rPr>
          <w:rFonts w:asciiTheme="minorHAnsi" w:hAnsiTheme="minorHAnsi" w:cstheme="minorHAnsi"/>
          <w:sz w:val="16"/>
          <w:szCs w:val="16"/>
          <w:lang w:val="en-US"/>
        </w:rPr>
        <w:t xml:space="preserve">                        </w:t>
      </w:r>
      <w:r w:rsidRPr="00C92276">
        <w:rPr>
          <w:rFonts w:asciiTheme="minorHAnsi" w:hAnsiTheme="minorHAnsi" w:cstheme="minorHAnsi"/>
          <w:sz w:val="16"/>
          <w:szCs w:val="16"/>
          <w:lang w:val="en-US"/>
          <w:rPrChange w:id="978" w:author="Profesor" w:date="2017-07-19T14:13:00Z">
            <w:rPr>
              <w:rFonts w:asciiTheme="minorHAnsi" w:hAnsiTheme="minorHAnsi" w:cstheme="minorHAnsi"/>
              <w:sz w:val="16"/>
              <w:szCs w:val="16"/>
            </w:rPr>
          </w:rPrChange>
        </w:rPr>
        <w:t>reporte.Descripcion = (datos.Tables[0].Rows[i]["Reporte_Descripcion"].ToString());</w:t>
      </w:r>
    </w:p>
    <w:p w14:paraId="16D29CF8" w14:textId="77777777" w:rsidR="00655A3F" w:rsidRPr="002D261C" w:rsidRDefault="00655A3F" w:rsidP="00655A3F">
      <w:pPr>
        <w:pStyle w:val="Sinespaciado"/>
        <w:jc w:val="left"/>
        <w:rPr>
          <w:rFonts w:asciiTheme="minorHAnsi" w:hAnsiTheme="minorHAnsi" w:cstheme="minorHAnsi"/>
          <w:sz w:val="16"/>
          <w:szCs w:val="16"/>
        </w:rPr>
      </w:pPr>
      <w:r w:rsidRPr="00C92276">
        <w:rPr>
          <w:rFonts w:asciiTheme="minorHAnsi" w:hAnsiTheme="minorHAnsi" w:cstheme="minorHAnsi"/>
          <w:sz w:val="16"/>
          <w:szCs w:val="16"/>
          <w:lang w:val="en-US"/>
          <w:rPrChange w:id="979" w:author="Profesor" w:date="2017-07-19T14:13:00Z">
            <w:rPr>
              <w:rFonts w:asciiTheme="minorHAnsi" w:hAnsiTheme="minorHAnsi" w:cstheme="minorHAnsi"/>
              <w:sz w:val="16"/>
              <w:szCs w:val="16"/>
            </w:rPr>
          </w:rPrChange>
        </w:rPr>
        <w:t xml:space="preserve">                        </w:t>
      </w:r>
      <w:r w:rsidRPr="002D261C">
        <w:rPr>
          <w:rFonts w:asciiTheme="minorHAnsi" w:hAnsiTheme="minorHAnsi" w:cstheme="minorHAnsi"/>
          <w:sz w:val="16"/>
          <w:szCs w:val="16"/>
        </w:rPr>
        <w:t>reporte.FechaExpedicion = Convert.ToDateTime(datos.Tables[0].Rows[i]["Reporte_Fecha"]);</w:t>
      </w:r>
    </w:p>
    <w:p w14:paraId="28DC993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reporte.Incidente = (TipoIncidente)(datos.Tables[0].Rows[i]["Reporte_Incidente"]);</w:t>
      </w:r>
    </w:p>
    <w:p w14:paraId="31EF3CAF" w14:textId="77777777" w:rsidR="00655A3F" w:rsidRPr="00C92276" w:rsidRDefault="00655A3F" w:rsidP="00655A3F">
      <w:pPr>
        <w:pStyle w:val="Sinespaciado"/>
        <w:jc w:val="left"/>
        <w:rPr>
          <w:rFonts w:asciiTheme="minorHAnsi" w:hAnsiTheme="minorHAnsi" w:cstheme="minorHAnsi"/>
          <w:sz w:val="16"/>
          <w:szCs w:val="16"/>
          <w:rPrChange w:id="980" w:author="Profesor" w:date="2017-07-19T14:13:00Z">
            <w:rPr>
              <w:rFonts w:asciiTheme="minorHAnsi" w:hAnsiTheme="minorHAnsi" w:cstheme="minorHAnsi"/>
              <w:sz w:val="16"/>
              <w:szCs w:val="16"/>
              <w:lang w:val="en-US"/>
            </w:rPr>
          </w:rPrChange>
        </w:rPr>
      </w:pPr>
      <w:r w:rsidRPr="002D261C">
        <w:rPr>
          <w:rFonts w:asciiTheme="minorHAnsi" w:hAnsiTheme="minorHAnsi" w:cstheme="minorHAnsi"/>
          <w:sz w:val="16"/>
          <w:szCs w:val="16"/>
        </w:rPr>
        <w:t xml:space="preserve">                        </w:t>
      </w:r>
      <w:r w:rsidRPr="00C92276">
        <w:rPr>
          <w:rFonts w:asciiTheme="minorHAnsi" w:hAnsiTheme="minorHAnsi" w:cstheme="minorHAnsi"/>
          <w:sz w:val="16"/>
          <w:szCs w:val="16"/>
          <w:rPrChange w:id="981" w:author="Profesor" w:date="2017-07-19T14:13:00Z">
            <w:rPr>
              <w:rFonts w:asciiTheme="minorHAnsi" w:hAnsiTheme="minorHAnsi" w:cstheme="minorHAnsi"/>
              <w:sz w:val="16"/>
              <w:szCs w:val="16"/>
              <w:lang w:val="en-US"/>
            </w:rPr>
          </w:rPrChange>
        </w:rPr>
        <w:t>reporte.Perfil = new Perfil();</w:t>
      </w:r>
    </w:p>
    <w:p w14:paraId="41F7CDA8" w14:textId="77777777" w:rsidR="00655A3F" w:rsidRPr="00C92276" w:rsidRDefault="00655A3F" w:rsidP="00655A3F">
      <w:pPr>
        <w:pStyle w:val="Sinespaciado"/>
        <w:jc w:val="left"/>
        <w:rPr>
          <w:rFonts w:asciiTheme="minorHAnsi" w:hAnsiTheme="minorHAnsi" w:cstheme="minorHAnsi"/>
          <w:sz w:val="16"/>
          <w:szCs w:val="16"/>
          <w:rPrChange w:id="982" w:author="Profesor" w:date="2017-07-19T14:13:00Z">
            <w:rPr>
              <w:rFonts w:asciiTheme="minorHAnsi" w:hAnsiTheme="minorHAnsi" w:cstheme="minorHAnsi"/>
              <w:sz w:val="16"/>
              <w:szCs w:val="16"/>
              <w:lang w:val="en-US"/>
            </w:rPr>
          </w:rPrChange>
        </w:rPr>
      </w:pPr>
      <w:r w:rsidRPr="00C92276">
        <w:rPr>
          <w:rFonts w:asciiTheme="minorHAnsi" w:hAnsiTheme="minorHAnsi" w:cstheme="minorHAnsi"/>
          <w:sz w:val="16"/>
          <w:szCs w:val="16"/>
          <w:rPrChange w:id="983" w:author="Profesor" w:date="2017-07-19T14:13:00Z">
            <w:rPr>
              <w:rFonts w:asciiTheme="minorHAnsi" w:hAnsiTheme="minorHAnsi" w:cstheme="minorHAnsi"/>
              <w:sz w:val="16"/>
              <w:szCs w:val="16"/>
              <w:lang w:val="en-US"/>
            </w:rPr>
          </w:rPrChange>
        </w:rPr>
        <w:t xml:space="preserve">                        reporte.Perfil.Id = (Convert.ToInt64(datos.Tables[0].Rows[i]["Perfil_Id"]));</w:t>
      </w:r>
    </w:p>
    <w:p w14:paraId="5A9975D4" w14:textId="77777777" w:rsidR="00655A3F" w:rsidRPr="002D261C" w:rsidRDefault="00655A3F" w:rsidP="00655A3F">
      <w:pPr>
        <w:pStyle w:val="Sinespaciado"/>
        <w:jc w:val="left"/>
        <w:rPr>
          <w:rFonts w:asciiTheme="minorHAnsi" w:hAnsiTheme="minorHAnsi" w:cstheme="minorHAnsi"/>
          <w:sz w:val="16"/>
          <w:szCs w:val="16"/>
        </w:rPr>
      </w:pPr>
      <w:r w:rsidRPr="00C92276">
        <w:rPr>
          <w:rFonts w:asciiTheme="minorHAnsi" w:hAnsiTheme="minorHAnsi" w:cstheme="minorHAnsi"/>
          <w:sz w:val="16"/>
          <w:szCs w:val="16"/>
          <w:rPrChange w:id="984" w:author="Profesor" w:date="2017-07-19T14:13:00Z">
            <w:rPr>
              <w:rFonts w:asciiTheme="minorHAnsi" w:hAnsiTheme="minorHAnsi" w:cstheme="minorHAnsi"/>
              <w:sz w:val="16"/>
              <w:szCs w:val="16"/>
              <w:lang w:val="en-US"/>
            </w:rPr>
          </w:rPrChange>
        </w:rPr>
        <w:t xml:space="preserve">                        </w:t>
      </w:r>
      <w:r w:rsidRPr="002D261C">
        <w:rPr>
          <w:rFonts w:asciiTheme="minorHAnsi" w:hAnsiTheme="minorHAnsi" w:cstheme="minorHAnsi"/>
          <w:sz w:val="16"/>
          <w:szCs w:val="16"/>
        </w:rPr>
        <w:t>reporte.Perfil.Nombre = (datos.Tables[0].Rows[i]["Perfil_Nombre"].ToString());</w:t>
      </w:r>
    </w:p>
    <w:p w14:paraId="4C4A3103"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reporte.Perfil.UrlImagen = (datos.Tables[0].Rows[i]["Perfil_UrlImagen"].ToString());</w:t>
      </w:r>
    </w:p>
    <w:p w14:paraId="5547289D"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 = new Cuenta();</w:t>
      </w:r>
    </w:p>
    <w:p w14:paraId="25EDF7C9"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reporte.Perfil.Cuenta.Email = (datos.Tables[0].Rows[i]["Cuenta_Email"].ToString());</w:t>
      </w:r>
    </w:p>
    <w:p w14:paraId="3547B150"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reporte.Perfil.Cuenta.Contrasena = (datos.Tables[0].Rows[i]["Cuenta_Contrasena"].ToString());</w:t>
      </w:r>
    </w:p>
    <w:p w14:paraId="1A6A14FE"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 = new Ubicacion();</w:t>
      </w:r>
    </w:p>
    <w:p w14:paraId="72B42053"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latitud = Convert.ToDouble(datos.Tables[0].Rows[i]["Ubicacion_Latitud"]).ToString(System.Globalization.CultureInfo.InvariantCulture);</w:t>
      </w:r>
    </w:p>
    <w:p w14:paraId="0348F802"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longitud = Convert.ToDouble(datos.Tables[0].Rows[i]["Ubicacion_Longitud"]).ToString(System.Globalization.CultureInfo.InvariantCulture);</w:t>
      </w:r>
    </w:p>
    <w:p w14:paraId="215F0EEA"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reporte.Ubicacion.Latitud = float.Parse(latitud, System.Globalization.CultureInfo.InvariantCulture);</w:t>
      </w:r>
    </w:p>
    <w:p w14:paraId="56CBE49A"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reporte.Ubicacion.Longitud = float.Parse(longitud, System.Globalization.CultureInfo.InvariantCulture);</w:t>
      </w:r>
    </w:p>
    <w:p w14:paraId="670DBE43"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reporte.Ubicacion.Direccion = datos.Tables[0].Rows[i]["Ubicacion_Direccion"].ToString();</w:t>
      </w:r>
    </w:p>
    <w:p w14:paraId="1548F3C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reportes.Add(reporte);</w:t>
      </w:r>
    </w:p>
    <w:p w14:paraId="2ABCA7D5" w14:textId="77777777" w:rsidR="00655A3F" w:rsidRPr="002D261C" w:rsidRDefault="00655A3F" w:rsidP="00655A3F">
      <w:pPr>
        <w:pStyle w:val="Sinespaciado"/>
        <w:jc w:val="left"/>
        <w:rPr>
          <w:rFonts w:asciiTheme="minorHAnsi" w:hAnsiTheme="minorHAnsi" w:cstheme="minorHAnsi"/>
          <w:sz w:val="16"/>
          <w:szCs w:val="16"/>
          <w:lang w:val="en-US"/>
        </w:rPr>
      </w:pPr>
    </w:p>
    <w:p w14:paraId="227F52F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99FD87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return reportes;</w:t>
      </w:r>
    </w:p>
    <w:p w14:paraId="543FAF7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A3BFD9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A7D5A8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16060B5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0EDC17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C2439F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54D1827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487EA1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D2BAD9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3FB09AF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5367083" w14:textId="77777777" w:rsidR="00655A3F" w:rsidRPr="002D261C" w:rsidRDefault="00655A3F" w:rsidP="00655A3F">
      <w:pPr>
        <w:pStyle w:val="Sinespaciado"/>
        <w:jc w:val="left"/>
        <w:rPr>
          <w:rFonts w:asciiTheme="minorHAnsi" w:hAnsiTheme="minorHAnsi" w:cstheme="minorHAnsi"/>
          <w:sz w:val="16"/>
          <w:szCs w:val="16"/>
          <w:lang w:val="en-US"/>
        </w:rPr>
      </w:pPr>
    </w:p>
    <w:p w14:paraId="44874FE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List&lt;Reporte&gt; BuscarPorAll(string termino, int pagina, int cantResult)</w:t>
      </w:r>
    </w:p>
    <w:p w14:paraId="1611CDC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4110CB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List&lt;Reporte&gt; reportes = new List&lt;Reporte&gt;();</w:t>
      </w:r>
    </w:p>
    <w:p w14:paraId="5D226B4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int index = pagina;</w:t>
      </w:r>
    </w:p>
    <w:p w14:paraId="0C7A5A9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(pagina &gt; 0)</w:t>
      </w:r>
    </w:p>
    <w:p w14:paraId="4CF2E80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index = cantResult * (pagina - 1);</w:t>
      </w:r>
    </w:p>
    <w:p w14:paraId="1DBBB706" w14:textId="77777777" w:rsidR="00655A3F" w:rsidRPr="002D261C" w:rsidRDefault="00655A3F" w:rsidP="00655A3F">
      <w:pPr>
        <w:pStyle w:val="Sinespaciado"/>
        <w:jc w:val="left"/>
        <w:rPr>
          <w:rFonts w:asciiTheme="minorHAnsi" w:hAnsiTheme="minorHAnsi" w:cstheme="minorHAnsi"/>
          <w:sz w:val="16"/>
          <w:szCs w:val="16"/>
          <w:lang w:val="en-US"/>
        </w:rPr>
      </w:pPr>
    </w:p>
    <w:p w14:paraId="4569254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6DC865F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BFDA08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"sp_Estanteria_Buscar_All", CommandType = System.Data.CommandType.StoredProcedure };</w:t>
      </w:r>
    </w:p>
    <w:p w14:paraId="0C036FF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"inTermino", Direction = System.Data.ParameterDirection.Input, Value = termino });</w:t>
      </w:r>
    </w:p>
    <w:p w14:paraId="7AEB67A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"inPage", Direction = System.Data.ParameterDirection.Input, Value = index });</w:t>
      </w:r>
    </w:p>
    <w:p w14:paraId="33F3E3A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"inCantResult", Direction = System.Data.ParameterDirection.Input, Value = cantResult });</w:t>
      </w:r>
    </w:p>
    <w:p w14:paraId="2E717F3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532A635B" w14:textId="77777777" w:rsidR="00655A3F" w:rsidRPr="002D261C" w:rsidRDefault="00655A3F" w:rsidP="00655A3F">
      <w:pPr>
        <w:pStyle w:val="Sinespaciado"/>
        <w:jc w:val="left"/>
        <w:rPr>
          <w:rFonts w:asciiTheme="minorHAnsi" w:hAnsiTheme="minorHAnsi" w:cstheme="minorHAnsi"/>
          <w:sz w:val="16"/>
          <w:szCs w:val="16"/>
          <w:lang w:val="en-US"/>
        </w:rPr>
      </w:pPr>
    </w:p>
    <w:p w14:paraId="1C32760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56E58C9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F4FEF6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for (int i = 0; i &lt; datos.Tables[0].Rows.Count; i++)</w:t>
      </w:r>
    </w:p>
    <w:p w14:paraId="789FF4C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B7E05CE" w14:textId="77777777" w:rsidR="00655A3F" w:rsidRPr="002D261C" w:rsidRDefault="00655A3F" w:rsidP="00655A3F">
      <w:pPr>
        <w:pStyle w:val="Sinespaciado"/>
        <w:jc w:val="left"/>
        <w:rPr>
          <w:rFonts w:asciiTheme="minorHAnsi" w:hAnsiTheme="minorHAnsi" w:cstheme="minorHAnsi"/>
          <w:sz w:val="16"/>
          <w:szCs w:val="16"/>
          <w:lang w:val="en-US"/>
        </w:rPr>
      </w:pPr>
    </w:p>
    <w:p w14:paraId="1CB17A6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 reporte = new Reporte();</w:t>
      </w:r>
    </w:p>
    <w:p w14:paraId="5FB11DE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Perfil perfil = new Perfil();</w:t>
      </w:r>
    </w:p>
    <w:p w14:paraId="28D4FD0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reporte.Id = Convert.ToInt64(datos.Tables[0].Rows[i]["Reporte_Id"]);</w:t>
      </w:r>
    </w:p>
    <w:p w14:paraId="0DFB2A9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reporte.FechaExpedicion = Convert.ToDateTime(datos.Tables[0].Rows[i]["FechaExpedicion"]);</w:t>
      </w:r>
    </w:p>
    <w:p w14:paraId="779EB0A8"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reporte.Descripcion = datos.Tables[0].Rows[i]["Descripcion"].ToString();</w:t>
      </w:r>
    </w:p>
    <w:p w14:paraId="1DEC2541"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 = new Ubicacion();</w:t>
      </w:r>
    </w:p>
    <w:p w14:paraId="075DEAC9"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reporte.Ubicacion.Seleccionar(Convert.ToInt64(datos.Tables[0].Rows[i]["Ubicacion_Id"]));</w:t>
      </w:r>
    </w:p>
    <w:p w14:paraId="3904CF07"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 = new Perfil();</w:t>
      </w:r>
    </w:p>
    <w:p w14:paraId="08870741"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reporte.Perfil.Seleccionar(Convert.ToInt64(datos.Tables[0].Rows[i]["Perfil_Id"]));</w:t>
      </w:r>
    </w:p>
    <w:p w14:paraId="3F2DF592"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reporte.Incidente = (TipoIncidente)Convert.ToInt64(datos.Tables[0].Rows[i]["Incidente"]);</w:t>
      </w:r>
    </w:p>
    <w:p w14:paraId="6132BB47"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reporte.FechaUltimaModificacion = Convert.ToDateTime(datos.Tables[0].Rows[i]["UltimaModificacion"]);</w:t>
      </w:r>
    </w:p>
    <w:p w14:paraId="72477971" w14:textId="77777777" w:rsidR="00655A3F" w:rsidRPr="002D261C" w:rsidRDefault="00655A3F" w:rsidP="00655A3F">
      <w:pPr>
        <w:pStyle w:val="Sinespaciado"/>
        <w:jc w:val="left"/>
        <w:rPr>
          <w:rFonts w:asciiTheme="minorHAnsi" w:hAnsiTheme="minorHAnsi" w:cstheme="minorHAnsi"/>
          <w:sz w:val="16"/>
          <w:szCs w:val="16"/>
        </w:rPr>
      </w:pPr>
    </w:p>
    <w:p w14:paraId="3B0ADE6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reportes.Add(reporte);</w:t>
      </w:r>
    </w:p>
    <w:p w14:paraId="2B032D7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3F35D4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A4F72F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4F9802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22B775D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330D98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415E5C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471C3BE3"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w:t>
      </w:r>
    </w:p>
    <w:p w14:paraId="21324956"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w:t>
      </w:r>
    </w:p>
    <w:p w14:paraId="213421DD"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return reportes;</w:t>
      </w:r>
    </w:p>
    <w:p w14:paraId="6803E8E9" w14:textId="77777777" w:rsidR="00655A3F" w:rsidRPr="002D261C" w:rsidRDefault="00655A3F" w:rsidP="00655A3F">
      <w:pPr>
        <w:pStyle w:val="Sinespaciado"/>
        <w:jc w:val="left"/>
        <w:rPr>
          <w:rFonts w:asciiTheme="minorHAnsi" w:hAnsiTheme="minorHAnsi" w:cstheme="minorHAnsi"/>
          <w:sz w:val="16"/>
          <w:szCs w:val="16"/>
        </w:rPr>
      </w:pPr>
    </w:p>
    <w:p w14:paraId="790B1360"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w:t>
      </w:r>
    </w:p>
    <w:p w14:paraId="38F336D2" w14:textId="77777777" w:rsidR="00655A3F" w:rsidRPr="002D261C" w:rsidRDefault="00655A3F" w:rsidP="00655A3F">
      <w:pPr>
        <w:pStyle w:val="Sinespaciado"/>
        <w:jc w:val="left"/>
        <w:rPr>
          <w:rFonts w:asciiTheme="minorHAnsi" w:hAnsiTheme="minorHAnsi" w:cstheme="minorHAnsi"/>
          <w:sz w:val="16"/>
          <w:szCs w:val="16"/>
        </w:rPr>
      </w:pPr>
    </w:p>
    <w:p w14:paraId="658AF452"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//Traer las utlimas publicaciones</w:t>
      </w:r>
    </w:p>
    <w:p w14:paraId="1ECBEC6C"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public List&lt;Reporte&gt; UltimosPublicados(int cantidad)</w:t>
      </w:r>
    </w:p>
    <w:p w14:paraId="10399DA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w:t>
      </w:r>
    </w:p>
    <w:p w14:paraId="0D623F9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throw new System.NotImplementedException();</w:t>
      </w:r>
    </w:p>
    <w:p w14:paraId="0D2EBD4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521225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9B6F947" w14:textId="1DD46163" w:rsidR="00655A3F" w:rsidRDefault="00655A3F" w:rsidP="00655A3F">
      <w:pPr>
        <w:pStyle w:val="Sinespaciado"/>
        <w:jc w:val="left"/>
        <w:rPr>
          <w:rFonts w:asciiTheme="minorHAnsi" w:hAnsiTheme="minorHAnsi" w:cstheme="minorHAnsi"/>
          <w:sz w:val="24"/>
          <w:szCs w:val="24"/>
          <w:lang w:val="en-US"/>
        </w:rPr>
      </w:pPr>
    </w:p>
    <w:p w14:paraId="2B6C47E8" w14:textId="616A125F" w:rsidR="002D261C" w:rsidRDefault="002D261C" w:rsidP="00655A3F">
      <w:pPr>
        <w:pStyle w:val="Sinespaciado"/>
        <w:jc w:val="left"/>
        <w:rPr>
          <w:rFonts w:asciiTheme="minorHAnsi" w:hAnsiTheme="minorHAnsi" w:cstheme="minorHAnsi"/>
          <w:sz w:val="24"/>
          <w:szCs w:val="24"/>
          <w:lang w:val="en-US"/>
        </w:rPr>
      </w:pPr>
    </w:p>
    <w:p w14:paraId="26F16A17" w14:textId="7966044D" w:rsidR="00EA68E2" w:rsidRDefault="007C0D2D" w:rsidP="00EA68E2">
      <w:pPr>
        <w:pStyle w:val="Puesto"/>
        <w:rPr>
          <w:rStyle w:val="nfasisintenso"/>
        </w:rPr>
      </w:pPr>
      <w:r w:rsidRPr="003A53D3">
        <w:rPr>
          <w:lang w:val="en-US"/>
        </w:rPr>
        <w:t>Apéndice B.</w:t>
      </w:r>
      <w:r w:rsidR="00EA68E2" w:rsidRPr="003A53D3">
        <w:rPr>
          <w:lang w:val="en-US"/>
        </w:rPr>
        <w:t xml:space="preserve">  </w:t>
      </w:r>
      <w:r w:rsidR="00EA68E2">
        <w:rPr>
          <w:rStyle w:val="nfasisintenso"/>
        </w:rPr>
        <w:t>Base de datos</w:t>
      </w:r>
    </w:p>
    <w:p w14:paraId="167FAF07" w14:textId="1C5B3F70" w:rsidR="00EA68E2" w:rsidRDefault="00EA68E2" w:rsidP="00EA68E2"/>
    <w:p w14:paraId="739D7C75" w14:textId="3648F03B" w:rsidR="00EA68E2" w:rsidRDefault="00EA68E2" w:rsidP="00EA68E2">
      <w:pPr>
        <w:rPr>
          <w:sz w:val="36"/>
        </w:rPr>
      </w:pPr>
      <w:r w:rsidRPr="00272210">
        <w:rPr>
          <w:b/>
          <w:sz w:val="36"/>
        </w:rPr>
        <w:t xml:space="preserve">Apéndice </w:t>
      </w:r>
      <w:r>
        <w:rPr>
          <w:b/>
          <w:sz w:val="36"/>
        </w:rPr>
        <w:t>B.1</w:t>
      </w:r>
      <w:r w:rsidRPr="00272210">
        <w:rPr>
          <w:sz w:val="36"/>
        </w:rPr>
        <w:t xml:space="preserve">: </w:t>
      </w:r>
      <w:r>
        <w:rPr>
          <w:sz w:val="36"/>
        </w:rPr>
        <w:t>Creacion de tablas</w:t>
      </w:r>
    </w:p>
    <w:p w14:paraId="2734E7A5" w14:textId="77777777" w:rsidR="00EA68E2" w:rsidRDefault="00EA68E2" w:rsidP="00EA68E2"/>
    <w:p w14:paraId="3B6A5BA3" w14:textId="224A0F3B" w:rsidR="00EA68E2" w:rsidRPr="003A53D3" w:rsidRDefault="00EA68E2" w:rsidP="00EA68E2">
      <w:pPr>
        <w:pStyle w:val="Subttulo"/>
        <w:rPr>
          <w:sz w:val="28"/>
          <w:lang w:val="en-US"/>
        </w:rPr>
      </w:pPr>
      <w:r w:rsidRPr="003A53D3">
        <w:rPr>
          <w:b/>
          <w:sz w:val="28"/>
          <w:lang w:val="en-US"/>
        </w:rPr>
        <w:t>Apéndice B.1.1</w:t>
      </w:r>
      <w:r w:rsidRPr="003A53D3">
        <w:rPr>
          <w:sz w:val="28"/>
          <w:lang w:val="en-US"/>
        </w:rPr>
        <w:t>: Cuenta</w:t>
      </w:r>
    </w:p>
    <w:p w14:paraId="7A4A499D" w14:textId="77777777" w:rsidR="00EA68E2" w:rsidRPr="003A53D3" w:rsidRDefault="00EA68E2" w:rsidP="00EA68E2">
      <w:pPr>
        <w:rPr>
          <w:lang w:val="en-US"/>
        </w:rPr>
      </w:pPr>
    </w:p>
    <w:p w14:paraId="0EF6FE3B"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CREATE TABLE IF NOT EXISTS Cuenta(</w:t>
      </w:r>
    </w:p>
    <w:p w14:paraId="3483CA04"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Email</w:t>
      </w:r>
      <w:r w:rsidRPr="00EA68E2">
        <w:rPr>
          <w:rFonts w:asciiTheme="minorHAnsi" w:hAnsiTheme="minorHAnsi" w:cstheme="minorHAnsi"/>
          <w:sz w:val="16"/>
          <w:lang w:val="en-US"/>
        </w:rPr>
        <w:tab/>
        <w:t>VARCHAR(256) NOT NULL PRIMARY KEY,</w:t>
      </w:r>
    </w:p>
    <w:p w14:paraId="3EE9D837" w14:textId="77777777" w:rsidR="00EA68E2" w:rsidRPr="003A53D3"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w:t>
      </w:r>
      <w:r w:rsidRPr="003A53D3">
        <w:rPr>
          <w:rFonts w:asciiTheme="minorHAnsi" w:hAnsiTheme="minorHAnsi" w:cstheme="minorHAnsi"/>
          <w:sz w:val="16"/>
          <w:lang w:val="en-US"/>
        </w:rPr>
        <w:t>Contrasena VARCHAR(256)NOT NULL</w:t>
      </w:r>
    </w:p>
    <w:p w14:paraId="2C188AE0" w14:textId="77777777" w:rsidR="00EA68E2" w:rsidRPr="003A53D3" w:rsidRDefault="00EA68E2" w:rsidP="00EA68E2">
      <w:pPr>
        <w:pStyle w:val="Sinespaciado"/>
        <w:jc w:val="left"/>
        <w:rPr>
          <w:rFonts w:asciiTheme="minorHAnsi" w:hAnsiTheme="minorHAnsi" w:cstheme="minorHAnsi"/>
          <w:sz w:val="16"/>
          <w:lang w:val="en-US"/>
        </w:rPr>
      </w:pPr>
      <w:r w:rsidRPr="003A53D3">
        <w:rPr>
          <w:rFonts w:asciiTheme="minorHAnsi" w:hAnsiTheme="minorHAnsi" w:cstheme="minorHAnsi"/>
          <w:sz w:val="16"/>
          <w:lang w:val="en-US"/>
        </w:rPr>
        <w:t>);</w:t>
      </w:r>
    </w:p>
    <w:p w14:paraId="4494857F" w14:textId="77777777" w:rsidR="00EA68E2" w:rsidRPr="003A53D3" w:rsidRDefault="00EA68E2" w:rsidP="00EA68E2">
      <w:pPr>
        <w:rPr>
          <w:lang w:val="en-US"/>
        </w:rPr>
      </w:pPr>
    </w:p>
    <w:p w14:paraId="10D235FA" w14:textId="1714CC3D" w:rsidR="00EA68E2" w:rsidRPr="003A53D3" w:rsidRDefault="00EA68E2" w:rsidP="00EA68E2">
      <w:pPr>
        <w:pStyle w:val="Subttulo"/>
        <w:rPr>
          <w:sz w:val="28"/>
          <w:lang w:val="en-US"/>
        </w:rPr>
      </w:pPr>
      <w:r w:rsidRPr="003A53D3">
        <w:rPr>
          <w:b/>
          <w:sz w:val="28"/>
          <w:lang w:val="en-US"/>
        </w:rPr>
        <w:t>Apéndice B.1.2</w:t>
      </w:r>
      <w:r w:rsidRPr="003A53D3">
        <w:rPr>
          <w:sz w:val="28"/>
          <w:lang w:val="en-US"/>
        </w:rPr>
        <w:t>: Perfil</w:t>
      </w:r>
    </w:p>
    <w:p w14:paraId="6B6D6D51" w14:textId="77777777" w:rsidR="00EA68E2" w:rsidRPr="003A53D3" w:rsidRDefault="00EA68E2" w:rsidP="00EA68E2">
      <w:pPr>
        <w:rPr>
          <w:lang w:val="en-US"/>
        </w:rPr>
      </w:pPr>
    </w:p>
    <w:p w14:paraId="6007B0CA" w14:textId="77777777" w:rsidR="00EA68E2" w:rsidRPr="00EA68E2" w:rsidRDefault="00EA68E2" w:rsidP="00EA68E2">
      <w:pPr>
        <w:pStyle w:val="Sinespaciado"/>
        <w:jc w:val="left"/>
        <w:rPr>
          <w:rFonts w:asciiTheme="minorHAnsi" w:hAnsiTheme="minorHAnsi" w:cstheme="minorHAnsi"/>
          <w:sz w:val="16"/>
          <w:szCs w:val="24"/>
          <w:lang w:val="en-US"/>
        </w:rPr>
      </w:pPr>
      <w:r w:rsidRPr="00EA68E2">
        <w:rPr>
          <w:rFonts w:asciiTheme="minorHAnsi" w:hAnsiTheme="minorHAnsi" w:cstheme="minorHAnsi"/>
          <w:sz w:val="16"/>
          <w:szCs w:val="24"/>
          <w:lang w:val="en-US"/>
        </w:rPr>
        <w:t>CREATE TABLE IF NOT EXISTS Perfil(</w:t>
      </w:r>
    </w:p>
    <w:p w14:paraId="221612AC" w14:textId="77777777" w:rsidR="00EA68E2" w:rsidRPr="00EA68E2" w:rsidRDefault="00EA68E2" w:rsidP="00EA68E2">
      <w:pPr>
        <w:pStyle w:val="Sinespaciado"/>
        <w:jc w:val="left"/>
        <w:rPr>
          <w:rFonts w:asciiTheme="minorHAnsi" w:hAnsiTheme="minorHAnsi" w:cstheme="minorHAnsi"/>
          <w:sz w:val="16"/>
          <w:szCs w:val="24"/>
          <w:lang w:val="en-US"/>
        </w:rPr>
      </w:pPr>
      <w:r w:rsidRPr="00EA68E2">
        <w:rPr>
          <w:rFonts w:asciiTheme="minorHAnsi" w:hAnsiTheme="minorHAnsi" w:cstheme="minorHAnsi"/>
          <w:sz w:val="16"/>
          <w:szCs w:val="24"/>
          <w:lang w:val="en-US"/>
        </w:rPr>
        <w:t xml:space="preserve">    Id BIGINT UNSIGNED AUTO_INCREMENT NOT NULL PRIMARY KEY,</w:t>
      </w:r>
    </w:p>
    <w:p w14:paraId="43D7096E" w14:textId="77777777" w:rsidR="00EA68E2" w:rsidRPr="00C92276" w:rsidRDefault="00EA68E2" w:rsidP="00EA68E2">
      <w:pPr>
        <w:pStyle w:val="Sinespaciado"/>
        <w:jc w:val="left"/>
        <w:rPr>
          <w:rFonts w:asciiTheme="minorHAnsi" w:hAnsiTheme="minorHAnsi" w:cstheme="minorHAnsi"/>
          <w:sz w:val="16"/>
          <w:szCs w:val="24"/>
          <w:lang w:val="en-US"/>
          <w:rPrChange w:id="985" w:author="Profesor" w:date="2017-07-19T14:13:00Z">
            <w:rPr>
              <w:rFonts w:asciiTheme="minorHAnsi" w:hAnsiTheme="minorHAnsi" w:cstheme="minorHAnsi"/>
              <w:sz w:val="16"/>
              <w:szCs w:val="24"/>
            </w:rPr>
          </w:rPrChange>
        </w:rPr>
      </w:pPr>
      <w:r w:rsidRPr="00EA68E2">
        <w:rPr>
          <w:rFonts w:asciiTheme="minorHAnsi" w:hAnsiTheme="minorHAnsi" w:cstheme="minorHAnsi"/>
          <w:sz w:val="16"/>
          <w:szCs w:val="24"/>
          <w:lang w:val="en-US"/>
        </w:rPr>
        <w:t xml:space="preserve">    </w:t>
      </w:r>
      <w:r w:rsidRPr="00C92276">
        <w:rPr>
          <w:rFonts w:asciiTheme="minorHAnsi" w:hAnsiTheme="minorHAnsi" w:cstheme="minorHAnsi"/>
          <w:sz w:val="16"/>
          <w:szCs w:val="24"/>
          <w:lang w:val="en-US"/>
          <w:rPrChange w:id="986" w:author="Profesor" w:date="2017-07-19T14:13:00Z">
            <w:rPr>
              <w:rFonts w:asciiTheme="minorHAnsi" w:hAnsiTheme="minorHAnsi" w:cstheme="minorHAnsi"/>
              <w:sz w:val="16"/>
              <w:szCs w:val="24"/>
            </w:rPr>
          </w:rPrChange>
        </w:rPr>
        <w:t>Nombre</w:t>
      </w:r>
      <w:r w:rsidRPr="00C92276">
        <w:rPr>
          <w:rFonts w:asciiTheme="minorHAnsi" w:hAnsiTheme="minorHAnsi" w:cstheme="minorHAnsi"/>
          <w:sz w:val="16"/>
          <w:szCs w:val="24"/>
          <w:lang w:val="en-US"/>
          <w:rPrChange w:id="987" w:author="Profesor" w:date="2017-07-19T14:13:00Z">
            <w:rPr>
              <w:rFonts w:asciiTheme="minorHAnsi" w:hAnsiTheme="minorHAnsi" w:cstheme="minorHAnsi"/>
              <w:sz w:val="16"/>
              <w:szCs w:val="24"/>
            </w:rPr>
          </w:rPrChange>
        </w:rPr>
        <w:tab/>
        <w:t>VARCHAR(256),</w:t>
      </w:r>
    </w:p>
    <w:p w14:paraId="2B919C9A" w14:textId="77777777" w:rsidR="00EA68E2" w:rsidRPr="00C92276" w:rsidRDefault="00EA68E2" w:rsidP="00EA68E2">
      <w:pPr>
        <w:pStyle w:val="Sinespaciado"/>
        <w:jc w:val="left"/>
        <w:rPr>
          <w:rFonts w:asciiTheme="minorHAnsi" w:hAnsiTheme="minorHAnsi" w:cstheme="minorHAnsi"/>
          <w:sz w:val="16"/>
          <w:szCs w:val="24"/>
          <w:lang w:val="en-US"/>
          <w:rPrChange w:id="988" w:author="Profesor" w:date="2017-07-19T14:13:00Z">
            <w:rPr>
              <w:rFonts w:asciiTheme="minorHAnsi" w:hAnsiTheme="minorHAnsi" w:cstheme="minorHAnsi"/>
              <w:sz w:val="16"/>
              <w:szCs w:val="24"/>
            </w:rPr>
          </w:rPrChange>
        </w:rPr>
      </w:pPr>
      <w:r w:rsidRPr="00C92276">
        <w:rPr>
          <w:rFonts w:asciiTheme="minorHAnsi" w:hAnsiTheme="minorHAnsi" w:cstheme="minorHAnsi"/>
          <w:sz w:val="16"/>
          <w:szCs w:val="24"/>
          <w:lang w:val="en-US"/>
          <w:rPrChange w:id="989" w:author="Profesor" w:date="2017-07-19T14:13:00Z">
            <w:rPr>
              <w:rFonts w:asciiTheme="minorHAnsi" w:hAnsiTheme="minorHAnsi" w:cstheme="minorHAnsi"/>
              <w:sz w:val="16"/>
              <w:szCs w:val="24"/>
            </w:rPr>
          </w:rPrChange>
        </w:rPr>
        <w:t xml:space="preserve">    UrlImagen VARCHAR(256),</w:t>
      </w:r>
    </w:p>
    <w:p w14:paraId="0C31790B" w14:textId="77777777" w:rsidR="00EA68E2" w:rsidRPr="00C92276" w:rsidRDefault="00EA68E2" w:rsidP="00EA68E2">
      <w:pPr>
        <w:pStyle w:val="Sinespaciado"/>
        <w:jc w:val="left"/>
        <w:rPr>
          <w:rFonts w:asciiTheme="minorHAnsi" w:hAnsiTheme="minorHAnsi" w:cstheme="minorHAnsi"/>
          <w:sz w:val="16"/>
          <w:szCs w:val="24"/>
          <w:lang w:val="en-US"/>
          <w:rPrChange w:id="990" w:author="Profesor" w:date="2017-07-19T14:13:00Z">
            <w:rPr>
              <w:rFonts w:asciiTheme="minorHAnsi" w:hAnsiTheme="minorHAnsi" w:cstheme="minorHAnsi"/>
              <w:sz w:val="16"/>
              <w:szCs w:val="24"/>
            </w:rPr>
          </w:rPrChange>
        </w:rPr>
      </w:pPr>
      <w:r w:rsidRPr="00C92276">
        <w:rPr>
          <w:rFonts w:asciiTheme="minorHAnsi" w:hAnsiTheme="minorHAnsi" w:cstheme="minorHAnsi"/>
          <w:sz w:val="16"/>
          <w:szCs w:val="24"/>
          <w:lang w:val="en-US"/>
          <w:rPrChange w:id="991" w:author="Profesor" w:date="2017-07-19T14:13:00Z">
            <w:rPr>
              <w:rFonts w:asciiTheme="minorHAnsi" w:hAnsiTheme="minorHAnsi" w:cstheme="minorHAnsi"/>
              <w:sz w:val="16"/>
              <w:szCs w:val="24"/>
            </w:rPr>
          </w:rPrChange>
        </w:rPr>
        <w:t xml:space="preserve">    Cuenta_Email VARCHAR(256) NOT NULL,</w:t>
      </w:r>
    </w:p>
    <w:p w14:paraId="60FD5E35" w14:textId="77777777" w:rsidR="00EA68E2" w:rsidRPr="00EA68E2" w:rsidRDefault="00EA68E2" w:rsidP="00EA68E2">
      <w:pPr>
        <w:pStyle w:val="Sinespaciado"/>
        <w:jc w:val="left"/>
        <w:rPr>
          <w:rFonts w:asciiTheme="minorHAnsi" w:hAnsiTheme="minorHAnsi" w:cstheme="minorHAnsi"/>
          <w:sz w:val="16"/>
          <w:szCs w:val="24"/>
          <w:lang w:val="en-US"/>
        </w:rPr>
      </w:pPr>
      <w:r w:rsidRPr="00C92276">
        <w:rPr>
          <w:rFonts w:asciiTheme="minorHAnsi" w:hAnsiTheme="minorHAnsi" w:cstheme="minorHAnsi"/>
          <w:sz w:val="16"/>
          <w:szCs w:val="24"/>
          <w:lang w:val="en-US"/>
          <w:rPrChange w:id="992" w:author="Profesor" w:date="2017-07-19T14:13:00Z">
            <w:rPr>
              <w:rFonts w:asciiTheme="minorHAnsi" w:hAnsiTheme="minorHAnsi" w:cstheme="minorHAnsi"/>
              <w:sz w:val="16"/>
              <w:szCs w:val="24"/>
            </w:rPr>
          </w:rPrChange>
        </w:rPr>
        <w:t xml:space="preserve">    </w:t>
      </w:r>
      <w:r w:rsidRPr="00EA68E2">
        <w:rPr>
          <w:rFonts w:asciiTheme="minorHAnsi" w:hAnsiTheme="minorHAnsi" w:cstheme="minorHAnsi"/>
          <w:sz w:val="16"/>
          <w:szCs w:val="24"/>
          <w:lang w:val="en-US"/>
        </w:rPr>
        <w:t>Ubicacion_Id BIGINT UNSIGNED NOT NULL,</w:t>
      </w:r>
    </w:p>
    <w:p w14:paraId="7313EE78" w14:textId="77777777" w:rsidR="00EA68E2" w:rsidRPr="00EA68E2" w:rsidRDefault="00EA68E2" w:rsidP="00EA68E2">
      <w:pPr>
        <w:pStyle w:val="Sinespaciado"/>
        <w:jc w:val="left"/>
        <w:rPr>
          <w:rFonts w:asciiTheme="minorHAnsi" w:hAnsiTheme="minorHAnsi" w:cstheme="minorHAnsi"/>
          <w:sz w:val="16"/>
          <w:szCs w:val="24"/>
          <w:lang w:val="en-US"/>
        </w:rPr>
      </w:pPr>
      <w:r w:rsidRPr="00EA68E2">
        <w:rPr>
          <w:rFonts w:asciiTheme="minorHAnsi" w:hAnsiTheme="minorHAnsi" w:cstheme="minorHAnsi"/>
          <w:sz w:val="16"/>
          <w:szCs w:val="24"/>
          <w:lang w:val="en-US"/>
        </w:rPr>
        <w:t xml:space="preserve">    FOREIGN KEY(Cuenta_Email) REFERENCES Cuenta(Email) ON DELETE CASCADE,</w:t>
      </w:r>
    </w:p>
    <w:p w14:paraId="5EB05BEA" w14:textId="77777777" w:rsidR="00EA68E2" w:rsidRPr="00EA68E2" w:rsidRDefault="00EA68E2" w:rsidP="00EA68E2">
      <w:pPr>
        <w:pStyle w:val="Sinespaciado"/>
        <w:jc w:val="left"/>
        <w:rPr>
          <w:rFonts w:asciiTheme="minorHAnsi" w:hAnsiTheme="minorHAnsi" w:cstheme="minorHAnsi"/>
          <w:sz w:val="16"/>
          <w:szCs w:val="24"/>
          <w:lang w:val="en-US"/>
        </w:rPr>
      </w:pPr>
      <w:r w:rsidRPr="00EA68E2">
        <w:rPr>
          <w:rFonts w:asciiTheme="minorHAnsi" w:hAnsiTheme="minorHAnsi" w:cstheme="minorHAnsi"/>
          <w:sz w:val="16"/>
          <w:szCs w:val="24"/>
          <w:lang w:val="en-US"/>
        </w:rPr>
        <w:t xml:space="preserve">    FOREIGN KEY(Ubicacion_Id) REFERENCES Ubicacion(Id) ON DELETE RESTRICT</w:t>
      </w:r>
    </w:p>
    <w:p w14:paraId="2EC3169F" w14:textId="77777777" w:rsidR="00EA68E2" w:rsidRPr="003A53D3" w:rsidRDefault="00EA68E2" w:rsidP="00EA68E2">
      <w:pPr>
        <w:pStyle w:val="Sinespaciado"/>
        <w:jc w:val="left"/>
        <w:rPr>
          <w:rFonts w:asciiTheme="minorHAnsi" w:hAnsiTheme="minorHAnsi" w:cstheme="minorHAnsi"/>
          <w:sz w:val="16"/>
          <w:szCs w:val="24"/>
          <w:lang w:val="en-US"/>
        </w:rPr>
      </w:pPr>
      <w:r w:rsidRPr="003A53D3">
        <w:rPr>
          <w:rFonts w:asciiTheme="minorHAnsi" w:hAnsiTheme="minorHAnsi" w:cstheme="minorHAnsi"/>
          <w:sz w:val="16"/>
          <w:szCs w:val="24"/>
          <w:lang w:val="en-US"/>
        </w:rPr>
        <w:t>);</w:t>
      </w:r>
    </w:p>
    <w:p w14:paraId="0D4799D9" w14:textId="77777777" w:rsidR="00EA68E2" w:rsidRPr="003A53D3" w:rsidRDefault="00EA68E2" w:rsidP="00EA68E2">
      <w:pPr>
        <w:rPr>
          <w:lang w:val="en-US"/>
        </w:rPr>
      </w:pPr>
    </w:p>
    <w:p w14:paraId="0EE5C345" w14:textId="19C8C2D8" w:rsidR="00EA68E2" w:rsidRPr="003A53D3" w:rsidRDefault="00EA68E2" w:rsidP="00EA68E2">
      <w:pPr>
        <w:pStyle w:val="Subttulo"/>
        <w:rPr>
          <w:sz w:val="28"/>
          <w:lang w:val="en-US"/>
        </w:rPr>
      </w:pPr>
      <w:r w:rsidRPr="003A53D3">
        <w:rPr>
          <w:b/>
          <w:sz w:val="28"/>
          <w:lang w:val="en-US"/>
        </w:rPr>
        <w:t>Apéndice B.1.3</w:t>
      </w:r>
      <w:r w:rsidRPr="003A53D3">
        <w:rPr>
          <w:sz w:val="28"/>
          <w:lang w:val="en-US"/>
        </w:rPr>
        <w:t>: Ubicación</w:t>
      </w:r>
    </w:p>
    <w:p w14:paraId="1F80F2B4" w14:textId="77777777" w:rsidR="00EA68E2" w:rsidRPr="003A53D3" w:rsidRDefault="00EA68E2" w:rsidP="00EA68E2">
      <w:pPr>
        <w:pStyle w:val="Sinespaciado"/>
        <w:rPr>
          <w:rFonts w:asciiTheme="minorHAnsi" w:hAnsiTheme="minorHAnsi" w:cstheme="minorHAnsi"/>
          <w:sz w:val="16"/>
          <w:lang w:val="en-US"/>
        </w:rPr>
      </w:pPr>
    </w:p>
    <w:p w14:paraId="30EBA58E" w14:textId="77777777" w:rsidR="00EA68E2" w:rsidRPr="00EA68E2" w:rsidRDefault="00EA68E2" w:rsidP="00EA68E2">
      <w:pPr>
        <w:pStyle w:val="Sinespaciado"/>
        <w:rPr>
          <w:rFonts w:asciiTheme="minorHAnsi" w:hAnsiTheme="minorHAnsi" w:cstheme="minorHAnsi"/>
          <w:sz w:val="16"/>
          <w:lang w:val="en-US"/>
        </w:rPr>
      </w:pPr>
      <w:r w:rsidRPr="00EA68E2">
        <w:rPr>
          <w:rFonts w:asciiTheme="minorHAnsi" w:hAnsiTheme="minorHAnsi" w:cstheme="minorHAnsi"/>
          <w:sz w:val="16"/>
          <w:lang w:val="en-US"/>
        </w:rPr>
        <w:t>CREATE TABLE IF NOT EXISTS Ubicacion(</w:t>
      </w:r>
    </w:p>
    <w:p w14:paraId="5B3AFAF9" w14:textId="77777777" w:rsidR="00EA68E2" w:rsidRPr="00EA68E2" w:rsidRDefault="00EA68E2" w:rsidP="00EA68E2">
      <w:pPr>
        <w:pStyle w:val="Sinespaciado"/>
        <w:rPr>
          <w:rFonts w:asciiTheme="minorHAnsi" w:hAnsiTheme="minorHAnsi" w:cstheme="minorHAnsi"/>
          <w:sz w:val="16"/>
          <w:lang w:val="en-US"/>
        </w:rPr>
      </w:pPr>
      <w:r w:rsidRPr="00EA68E2">
        <w:rPr>
          <w:rFonts w:asciiTheme="minorHAnsi" w:hAnsiTheme="minorHAnsi" w:cstheme="minorHAnsi"/>
          <w:sz w:val="16"/>
          <w:lang w:val="en-US"/>
        </w:rPr>
        <w:t xml:space="preserve">    Id BIGINT UNSIGNED AUTO_INCREMENT NOT NULL PRIMARY KEY,</w:t>
      </w:r>
    </w:p>
    <w:p w14:paraId="00BAF9C1" w14:textId="77777777" w:rsidR="00EA68E2" w:rsidRPr="00EA68E2" w:rsidRDefault="00EA68E2" w:rsidP="00EA68E2">
      <w:pPr>
        <w:pStyle w:val="Sinespaciado"/>
        <w:rPr>
          <w:rFonts w:asciiTheme="minorHAnsi" w:hAnsiTheme="minorHAnsi" w:cstheme="minorHAnsi"/>
          <w:sz w:val="16"/>
          <w:lang w:val="en-US"/>
        </w:rPr>
      </w:pPr>
      <w:r w:rsidRPr="00EA68E2">
        <w:rPr>
          <w:rFonts w:asciiTheme="minorHAnsi" w:hAnsiTheme="minorHAnsi" w:cstheme="minorHAnsi"/>
          <w:sz w:val="16"/>
          <w:lang w:val="en-US"/>
        </w:rPr>
        <w:t xml:space="preserve">    Latitude FLOAT( 10, 6 ) NOT NULL ,</w:t>
      </w:r>
    </w:p>
    <w:p w14:paraId="200C05AE" w14:textId="77777777" w:rsidR="00EA68E2" w:rsidRPr="00EA68E2" w:rsidRDefault="00EA68E2" w:rsidP="00EA68E2">
      <w:pPr>
        <w:pStyle w:val="Sinespaciado"/>
        <w:rPr>
          <w:rFonts w:asciiTheme="minorHAnsi" w:hAnsiTheme="minorHAnsi" w:cstheme="minorHAnsi"/>
          <w:sz w:val="16"/>
          <w:lang w:val="en-US"/>
        </w:rPr>
      </w:pPr>
      <w:r w:rsidRPr="00EA68E2">
        <w:rPr>
          <w:rFonts w:asciiTheme="minorHAnsi" w:hAnsiTheme="minorHAnsi" w:cstheme="minorHAnsi"/>
          <w:sz w:val="16"/>
          <w:lang w:val="en-US"/>
        </w:rPr>
        <w:t xml:space="preserve">    Longitude FLOAT( 10, 6 ) NOT NULL, </w:t>
      </w:r>
    </w:p>
    <w:p w14:paraId="0842B045" w14:textId="77777777" w:rsidR="00EA68E2" w:rsidRPr="00EA68E2" w:rsidRDefault="00EA68E2" w:rsidP="00EA68E2">
      <w:pPr>
        <w:pStyle w:val="Sinespaciado"/>
        <w:rPr>
          <w:rFonts w:asciiTheme="minorHAnsi" w:hAnsiTheme="minorHAnsi" w:cstheme="minorHAnsi"/>
          <w:sz w:val="16"/>
        </w:rPr>
      </w:pPr>
      <w:r w:rsidRPr="00EA68E2">
        <w:rPr>
          <w:rFonts w:asciiTheme="minorHAnsi" w:hAnsiTheme="minorHAnsi" w:cstheme="minorHAnsi"/>
          <w:sz w:val="16"/>
          <w:lang w:val="en-US"/>
        </w:rPr>
        <w:t xml:space="preserve">    </w:t>
      </w:r>
      <w:r w:rsidRPr="00EA68E2">
        <w:rPr>
          <w:rFonts w:asciiTheme="minorHAnsi" w:hAnsiTheme="minorHAnsi" w:cstheme="minorHAnsi"/>
          <w:sz w:val="16"/>
        </w:rPr>
        <w:t>Delegacion VARCHAR(256),</w:t>
      </w:r>
    </w:p>
    <w:p w14:paraId="0170EDB2" w14:textId="77777777" w:rsidR="00EA68E2" w:rsidRPr="00EA68E2" w:rsidRDefault="00EA68E2" w:rsidP="00EA68E2">
      <w:pPr>
        <w:pStyle w:val="Sinespaciado"/>
        <w:rPr>
          <w:rFonts w:asciiTheme="minorHAnsi" w:hAnsiTheme="minorHAnsi" w:cstheme="minorHAnsi"/>
          <w:sz w:val="16"/>
        </w:rPr>
      </w:pPr>
      <w:r w:rsidRPr="00EA68E2">
        <w:rPr>
          <w:rFonts w:asciiTheme="minorHAnsi" w:hAnsiTheme="minorHAnsi" w:cstheme="minorHAnsi"/>
          <w:sz w:val="16"/>
        </w:rPr>
        <w:t xml:space="preserve">    CodigoPostal INT</w:t>
      </w:r>
    </w:p>
    <w:p w14:paraId="3069F989" w14:textId="216D52FE" w:rsidR="00EA68E2" w:rsidRDefault="00EA68E2" w:rsidP="00EA68E2">
      <w:pPr>
        <w:pStyle w:val="Sinespaciado"/>
        <w:rPr>
          <w:rFonts w:asciiTheme="minorHAnsi" w:hAnsiTheme="minorHAnsi" w:cstheme="minorHAnsi"/>
          <w:sz w:val="16"/>
        </w:rPr>
      </w:pPr>
      <w:r w:rsidRPr="00EA68E2">
        <w:rPr>
          <w:rFonts w:asciiTheme="minorHAnsi" w:hAnsiTheme="minorHAnsi" w:cstheme="minorHAnsi"/>
          <w:sz w:val="16"/>
        </w:rPr>
        <w:t>);</w:t>
      </w:r>
    </w:p>
    <w:p w14:paraId="7A158CFF" w14:textId="77777777" w:rsidR="00EA68E2" w:rsidRPr="00EA68E2" w:rsidRDefault="00EA68E2" w:rsidP="00EA68E2">
      <w:pPr>
        <w:pStyle w:val="Sinespaciado"/>
        <w:rPr>
          <w:rFonts w:asciiTheme="minorHAnsi" w:hAnsiTheme="minorHAnsi" w:cstheme="minorHAnsi"/>
          <w:sz w:val="16"/>
        </w:rPr>
      </w:pPr>
    </w:p>
    <w:p w14:paraId="4E7C2A61" w14:textId="101B8617" w:rsidR="00EA68E2" w:rsidRPr="00EA68E2" w:rsidRDefault="00EA68E2" w:rsidP="00EA68E2">
      <w:pPr>
        <w:pStyle w:val="Subttulo"/>
        <w:rPr>
          <w:sz w:val="28"/>
        </w:rPr>
      </w:pPr>
      <w:r w:rsidRPr="00EA68E2">
        <w:rPr>
          <w:b/>
          <w:sz w:val="28"/>
        </w:rPr>
        <w:t xml:space="preserve">Apéndice </w:t>
      </w:r>
      <w:r>
        <w:rPr>
          <w:b/>
          <w:sz w:val="28"/>
        </w:rPr>
        <w:t>B</w:t>
      </w:r>
      <w:r w:rsidRPr="00EA68E2">
        <w:rPr>
          <w:b/>
          <w:sz w:val="28"/>
        </w:rPr>
        <w:t>.1.4</w:t>
      </w:r>
      <w:r w:rsidRPr="00EA68E2">
        <w:rPr>
          <w:sz w:val="28"/>
        </w:rPr>
        <w:t>:</w:t>
      </w:r>
      <w:r>
        <w:rPr>
          <w:sz w:val="28"/>
        </w:rPr>
        <w:t xml:space="preserve"> </w:t>
      </w:r>
      <w:r w:rsidRPr="00EA68E2">
        <w:rPr>
          <w:sz w:val="28"/>
        </w:rPr>
        <w:t>Reporte</w:t>
      </w:r>
    </w:p>
    <w:p w14:paraId="0C729D7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CREATE TABLE IF NOT EXISTS Reporte(</w:t>
      </w:r>
    </w:p>
    <w:p w14:paraId="240E8F21"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Id BIGINT UNSIGNED AUTO_INCREMENT NOT NULL PRIMARY KEY,</w:t>
      </w:r>
    </w:p>
    <w:p w14:paraId="5D95BCBA"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Perfil_Id BIGINT UNSIGNED NOT NULL,</w:t>
      </w:r>
    </w:p>
    <w:p w14:paraId="5476204F"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Fecha DATETIME,</w:t>
      </w:r>
    </w:p>
    <w:p w14:paraId="52C25063"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Incidente INT NOT NULL,</w:t>
      </w:r>
    </w:p>
    <w:p w14:paraId="0392D011"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lastRenderedPageBreak/>
        <w:t xml:space="preserve">    Descripcion TEXT,</w:t>
      </w:r>
    </w:p>
    <w:p w14:paraId="3244D772"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Ubicacion_Id BIGINT UNSIGNED NOT NULL,</w:t>
      </w:r>
    </w:p>
    <w:p w14:paraId="1609FDE5"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UltimaModificacion TIMESTAMP DEFAULT CURRENT_TIMESTAMP,</w:t>
      </w:r>
    </w:p>
    <w:p w14:paraId="185DE6A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FOREIGN KEY (Perfil_Id) REFERENCES Perfil(Id) ON DELETE CASCADE,</w:t>
      </w:r>
    </w:p>
    <w:p w14:paraId="656556F3"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FOREIGN KEY (Ubicacion_Id) REFERENCES Ubicacion(Id) ON DELETE RESTRICT</w:t>
      </w:r>
    </w:p>
    <w:p w14:paraId="7BC58569"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w:t>
      </w:r>
    </w:p>
    <w:p w14:paraId="639C04E1" w14:textId="77777777" w:rsidR="00EA68E2" w:rsidRDefault="00EA68E2" w:rsidP="00EA68E2"/>
    <w:p w14:paraId="426C60E3" w14:textId="7652E15D" w:rsidR="00EA68E2" w:rsidRDefault="00EA68E2" w:rsidP="00EA68E2">
      <w:pPr>
        <w:pStyle w:val="Subttulo"/>
        <w:rPr>
          <w:b/>
          <w:sz w:val="36"/>
        </w:rPr>
      </w:pPr>
      <w:r w:rsidRPr="00272210">
        <w:rPr>
          <w:b/>
          <w:sz w:val="36"/>
        </w:rPr>
        <w:t xml:space="preserve">Apéndice </w:t>
      </w:r>
      <w:r>
        <w:rPr>
          <w:b/>
          <w:sz w:val="36"/>
        </w:rPr>
        <w:t>B.2</w:t>
      </w:r>
      <w:r w:rsidRPr="00272210">
        <w:rPr>
          <w:sz w:val="36"/>
        </w:rPr>
        <w:t xml:space="preserve">: </w:t>
      </w:r>
      <w:r>
        <w:rPr>
          <w:sz w:val="36"/>
        </w:rPr>
        <w:t>Procedimientos almacenados</w:t>
      </w:r>
    </w:p>
    <w:p w14:paraId="468DBED9" w14:textId="2F2E5AF0" w:rsidR="00EA68E2" w:rsidRPr="00EA68E2" w:rsidRDefault="00EA68E2" w:rsidP="00EA68E2">
      <w:pPr>
        <w:pStyle w:val="Subttulo"/>
        <w:rPr>
          <w:sz w:val="28"/>
        </w:rPr>
      </w:pPr>
      <w:r w:rsidRPr="00EA68E2">
        <w:rPr>
          <w:b/>
          <w:sz w:val="28"/>
        </w:rPr>
        <w:t>Apéndice B.2.1</w:t>
      </w:r>
      <w:r w:rsidRPr="00EA68E2">
        <w:rPr>
          <w:sz w:val="28"/>
        </w:rPr>
        <w:t>: Cuenta – Crear</w:t>
      </w:r>
    </w:p>
    <w:p w14:paraId="46DF735B"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--Delimiter $$</w:t>
      </w:r>
    </w:p>
    <w:p w14:paraId="055952D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DROP PROCEDURE IF EXISTS sp_cuenta_crear $$</w:t>
      </w:r>
    </w:p>
    <w:p w14:paraId="4ECAA67D" w14:textId="77777777" w:rsidR="00EA68E2" w:rsidRPr="00EA68E2" w:rsidRDefault="00EA68E2" w:rsidP="00EA68E2">
      <w:pPr>
        <w:pStyle w:val="Sinespaciado"/>
        <w:jc w:val="left"/>
        <w:rPr>
          <w:rFonts w:asciiTheme="minorHAnsi" w:hAnsiTheme="minorHAnsi" w:cstheme="minorHAnsi"/>
          <w:sz w:val="16"/>
          <w:lang w:val="en-US"/>
        </w:rPr>
      </w:pPr>
    </w:p>
    <w:p w14:paraId="4F61FAB3"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CREATE PROCEDURE sp_cuenta_crear(</w:t>
      </w:r>
    </w:p>
    <w:p w14:paraId="7CDB9771"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t>inEmail VARCHAR(256),</w:t>
      </w:r>
    </w:p>
    <w:p w14:paraId="0F4DB1E8"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t>inContrasena VARCHAR(256)</w:t>
      </w:r>
    </w:p>
    <w:p w14:paraId="32AEBB78"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w:t>
      </w:r>
    </w:p>
    <w:p w14:paraId="745AA82F" w14:textId="77777777" w:rsidR="00EA68E2" w:rsidRPr="00EA68E2" w:rsidRDefault="00EA68E2" w:rsidP="00EA68E2">
      <w:pPr>
        <w:pStyle w:val="Sinespaciado"/>
        <w:jc w:val="left"/>
        <w:rPr>
          <w:rFonts w:asciiTheme="minorHAnsi" w:hAnsiTheme="minorHAnsi" w:cstheme="minorHAnsi"/>
          <w:sz w:val="16"/>
        </w:rPr>
      </w:pPr>
    </w:p>
    <w:p w14:paraId="54F2F8C0"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BEGIN</w:t>
      </w:r>
    </w:p>
    <w:p w14:paraId="083DCA53"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t>INSERT INTO Cuenta</w:t>
      </w:r>
    </w:p>
    <w:p w14:paraId="45878D32"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r>
      <w:r w:rsidRPr="00EA68E2">
        <w:rPr>
          <w:rFonts w:asciiTheme="minorHAnsi" w:hAnsiTheme="minorHAnsi" w:cstheme="minorHAnsi"/>
          <w:sz w:val="16"/>
        </w:rPr>
        <w:tab/>
        <w:t>(Email, Contrasena)</w:t>
      </w:r>
    </w:p>
    <w:p w14:paraId="7C409618"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t>VALUES</w:t>
      </w:r>
    </w:p>
    <w:p w14:paraId="54CB1C3D"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r>
      <w:r w:rsidRPr="00EA68E2">
        <w:rPr>
          <w:rFonts w:asciiTheme="minorHAnsi" w:hAnsiTheme="minorHAnsi" w:cstheme="minorHAnsi"/>
          <w:sz w:val="16"/>
        </w:rPr>
        <w:tab/>
        <w:t>(inEmail,inContrasena);</w:t>
      </w:r>
    </w:p>
    <w:p w14:paraId="0F074461"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END</w:t>
      </w:r>
    </w:p>
    <w:p w14:paraId="51D45D0B" w14:textId="2D18401E" w:rsid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w:t>
      </w:r>
    </w:p>
    <w:p w14:paraId="16608496" w14:textId="77777777" w:rsidR="00EA68E2" w:rsidRPr="00EA68E2" w:rsidRDefault="00EA68E2" w:rsidP="00EA68E2">
      <w:pPr>
        <w:pStyle w:val="Sinespaciado"/>
        <w:jc w:val="left"/>
        <w:rPr>
          <w:rFonts w:asciiTheme="minorHAnsi" w:hAnsiTheme="minorHAnsi" w:cstheme="minorHAnsi"/>
          <w:sz w:val="16"/>
        </w:rPr>
      </w:pPr>
    </w:p>
    <w:p w14:paraId="042E589E" w14:textId="4C2DC71A" w:rsidR="00EA68E2" w:rsidRDefault="00EA68E2" w:rsidP="00EA68E2">
      <w:pPr>
        <w:pStyle w:val="Subttulo"/>
        <w:rPr>
          <w:sz w:val="28"/>
        </w:rPr>
      </w:pPr>
      <w:r w:rsidRPr="00EA68E2">
        <w:rPr>
          <w:b/>
          <w:sz w:val="28"/>
        </w:rPr>
        <w:t>Apéndice B.2.2</w:t>
      </w:r>
      <w:r w:rsidRPr="00EA68E2">
        <w:rPr>
          <w:sz w:val="28"/>
        </w:rPr>
        <w:t>: Cuenta – Seleccionar</w:t>
      </w:r>
    </w:p>
    <w:p w14:paraId="133C03B2" w14:textId="77777777" w:rsidR="00EA68E2" w:rsidRPr="00EA68E2" w:rsidRDefault="00EA68E2" w:rsidP="00EA68E2"/>
    <w:p w14:paraId="010A6458"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--Delimiter $$</w:t>
      </w:r>
    </w:p>
    <w:p w14:paraId="06B82744"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DROP PROCEDURE IF EXISTS sp_cuenta_seleccionar $$</w:t>
      </w:r>
    </w:p>
    <w:p w14:paraId="61C6FE05" w14:textId="77777777" w:rsidR="00EA68E2" w:rsidRPr="00EA68E2" w:rsidRDefault="00EA68E2" w:rsidP="00EA68E2">
      <w:pPr>
        <w:pStyle w:val="Sinespaciado"/>
        <w:jc w:val="left"/>
        <w:rPr>
          <w:rFonts w:asciiTheme="minorHAnsi" w:hAnsiTheme="minorHAnsi" w:cstheme="minorHAnsi"/>
          <w:sz w:val="16"/>
          <w:lang w:val="en-US"/>
        </w:rPr>
      </w:pPr>
    </w:p>
    <w:p w14:paraId="2A0BF280"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CREATE PROCEDURE sp_cuenta_seleccionar(</w:t>
      </w:r>
    </w:p>
    <w:p w14:paraId="2762F138"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rPr>
        <w:tab/>
      </w:r>
      <w:r w:rsidRPr="00EA68E2">
        <w:rPr>
          <w:rFonts w:asciiTheme="minorHAnsi" w:hAnsiTheme="minorHAnsi" w:cstheme="minorHAnsi"/>
          <w:sz w:val="16"/>
          <w:lang w:val="en-US"/>
        </w:rPr>
        <w:t>inEmail VARCHAR(256)</w:t>
      </w:r>
    </w:p>
    <w:p w14:paraId="19CCA738"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w:t>
      </w:r>
    </w:p>
    <w:p w14:paraId="5B37D9D2" w14:textId="77777777" w:rsidR="00EA68E2" w:rsidRPr="00EA68E2" w:rsidRDefault="00EA68E2" w:rsidP="00EA68E2">
      <w:pPr>
        <w:pStyle w:val="Sinespaciado"/>
        <w:jc w:val="left"/>
        <w:rPr>
          <w:rFonts w:asciiTheme="minorHAnsi" w:hAnsiTheme="minorHAnsi" w:cstheme="minorHAnsi"/>
          <w:sz w:val="16"/>
          <w:lang w:val="en-US"/>
        </w:rPr>
      </w:pPr>
    </w:p>
    <w:p w14:paraId="08AC3C43"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BEGIN</w:t>
      </w:r>
    </w:p>
    <w:p w14:paraId="52908A3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 xml:space="preserve">SELECT Email, Contrasena </w:t>
      </w:r>
    </w:p>
    <w:p w14:paraId="0E1247F4"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FROM Cuenta</w:t>
      </w:r>
    </w:p>
    <w:p w14:paraId="6E5F206C"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WHERE inEmail = Email;</w:t>
      </w:r>
    </w:p>
    <w:p w14:paraId="526BC5B2" w14:textId="77777777" w:rsidR="00EA68E2" w:rsidRPr="00C92276" w:rsidRDefault="00EA68E2" w:rsidP="00EA68E2">
      <w:pPr>
        <w:pStyle w:val="Sinespaciado"/>
        <w:jc w:val="left"/>
        <w:rPr>
          <w:rFonts w:asciiTheme="minorHAnsi" w:hAnsiTheme="minorHAnsi" w:cstheme="minorHAnsi"/>
          <w:sz w:val="16"/>
          <w:lang w:val="en-US"/>
          <w:rPrChange w:id="993" w:author="Profesor" w:date="2017-07-19T14:13:00Z">
            <w:rPr>
              <w:rFonts w:asciiTheme="minorHAnsi" w:hAnsiTheme="minorHAnsi" w:cstheme="minorHAnsi"/>
              <w:sz w:val="16"/>
            </w:rPr>
          </w:rPrChange>
        </w:rPr>
      </w:pPr>
      <w:r w:rsidRPr="00C92276">
        <w:rPr>
          <w:rFonts w:asciiTheme="minorHAnsi" w:hAnsiTheme="minorHAnsi" w:cstheme="minorHAnsi"/>
          <w:sz w:val="16"/>
          <w:lang w:val="en-US"/>
          <w:rPrChange w:id="994" w:author="Profesor" w:date="2017-07-19T14:13:00Z">
            <w:rPr>
              <w:rFonts w:asciiTheme="minorHAnsi" w:hAnsiTheme="minorHAnsi" w:cstheme="minorHAnsi"/>
              <w:sz w:val="16"/>
            </w:rPr>
          </w:rPrChange>
        </w:rPr>
        <w:t>END</w:t>
      </w:r>
    </w:p>
    <w:p w14:paraId="0B8C1E40" w14:textId="77777777" w:rsidR="00EA68E2" w:rsidRPr="00C92276" w:rsidRDefault="00EA68E2" w:rsidP="00EA68E2">
      <w:pPr>
        <w:pStyle w:val="Sinespaciado"/>
        <w:jc w:val="left"/>
        <w:rPr>
          <w:rFonts w:asciiTheme="minorHAnsi" w:hAnsiTheme="minorHAnsi" w:cstheme="minorHAnsi"/>
          <w:sz w:val="16"/>
          <w:lang w:val="en-US"/>
          <w:rPrChange w:id="995" w:author="Profesor" w:date="2017-07-19T14:13:00Z">
            <w:rPr>
              <w:rFonts w:asciiTheme="minorHAnsi" w:hAnsiTheme="minorHAnsi" w:cstheme="minorHAnsi"/>
              <w:sz w:val="16"/>
            </w:rPr>
          </w:rPrChange>
        </w:rPr>
      </w:pPr>
      <w:r w:rsidRPr="00C92276">
        <w:rPr>
          <w:rFonts w:asciiTheme="minorHAnsi" w:hAnsiTheme="minorHAnsi" w:cstheme="minorHAnsi"/>
          <w:sz w:val="16"/>
          <w:lang w:val="en-US"/>
          <w:rPrChange w:id="996" w:author="Profesor" w:date="2017-07-19T14:13:00Z">
            <w:rPr>
              <w:rFonts w:asciiTheme="minorHAnsi" w:hAnsiTheme="minorHAnsi" w:cstheme="minorHAnsi"/>
              <w:sz w:val="16"/>
            </w:rPr>
          </w:rPrChange>
        </w:rPr>
        <w:t>$$</w:t>
      </w:r>
    </w:p>
    <w:p w14:paraId="197135E6" w14:textId="77777777" w:rsidR="00EA68E2" w:rsidRPr="00C92276" w:rsidRDefault="00EA68E2" w:rsidP="00EA68E2">
      <w:pPr>
        <w:pStyle w:val="Sinespaciado"/>
        <w:jc w:val="left"/>
        <w:rPr>
          <w:rFonts w:asciiTheme="minorHAnsi" w:hAnsiTheme="minorHAnsi" w:cstheme="minorHAnsi"/>
          <w:sz w:val="24"/>
          <w:lang w:val="en-US"/>
          <w:rPrChange w:id="997" w:author="Profesor" w:date="2017-07-19T14:13:00Z">
            <w:rPr>
              <w:rFonts w:asciiTheme="minorHAnsi" w:hAnsiTheme="minorHAnsi" w:cstheme="minorHAnsi"/>
              <w:sz w:val="24"/>
            </w:rPr>
          </w:rPrChange>
        </w:rPr>
      </w:pPr>
    </w:p>
    <w:p w14:paraId="272D7852" w14:textId="6DE4A16C" w:rsidR="00EA68E2" w:rsidRPr="00C92276" w:rsidRDefault="00EA68E2" w:rsidP="00EA68E2">
      <w:pPr>
        <w:pStyle w:val="Subttulo"/>
        <w:rPr>
          <w:sz w:val="28"/>
          <w:lang w:val="en-US"/>
          <w:rPrChange w:id="998" w:author="Profesor" w:date="2017-07-19T14:13:00Z">
            <w:rPr>
              <w:sz w:val="28"/>
            </w:rPr>
          </w:rPrChange>
        </w:rPr>
      </w:pPr>
      <w:r w:rsidRPr="00C92276">
        <w:rPr>
          <w:b/>
          <w:sz w:val="28"/>
          <w:lang w:val="en-US"/>
          <w:rPrChange w:id="999" w:author="Profesor" w:date="2017-07-19T14:13:00Z">
            <w:rPr>
              <w:b/>
              <w:sz w:val="28"/>
            </w:rPr>
          </w:rPrChange>
        </w:rPr>
        <w:t>Apéndice B.2.3</w:t>
      </w:r>
      <w:r w:rsidRPr="00C92276">
        <w:rPr>
          <w:sz w:val="28"/>
          <w:lang w:val="en-US"/>
          <w:rPrChange w:id="1000" w:author="Profesor" w:date="2017-07-19T14:13:00Z">
            <w:rPr>
              <w:sz w:val="28"/>
            </w:rPr>
          </w:rPrChange>
        </w:rPr>
        <w:t>: Cuenta – Modificar</w:t>
      </w:r>
    </w:p>
    <w:p w14:paraId="166DAB5F" w14:textId="77777777" w:rsidR="00EA68E2" w:rsidRPr="00C92276" w:rsidRDefault="00EA68E2" w:rsidP="00EA68E2">
      <w:pPr>
        <w:rPr>
          <w:lang w:val="en-US"/>
          <w:rPrChange w:id="1001" w:author="Profesor" w:date="2017-07-19T14:13:00Z">
            <w:rPr/>
          </w:rPrChange>
        </w:rPr>
      </w:pPr>
    </w:p>
    <w:p w14:paraId="08541D3A" w14:textId="77777777" w:rsidR="00EA68E2" w:rsidRPr="00C92276" w:rsidRDefault="00EA68E2" w:rsidP="00EA68E2">
      <w:pPr>
        <w:pStyle w:val="Sinespaciado"/>
        <w:jc w:val="left"/>
        <w:rPr>
          <w:rFonts w:asciiTheme="minorHAnsi" w:hAnsiTheme="minorHAnsi" w:cstheme="minorHAnsi"/>
          <w:sz w:val="16"/>
          <w:lang w:val="en-US"/>
          <w:rPrChange w:id="1002" w:author="Profesor" w:date="2017-07-19T14:13:00Z">
            <w:rPr>
              <w:rFonts w:asciiTheme="minorHAnsi" w:hAnsiTheme="minorHAnsi" w:cstheme="minorHAnsi"/>
              <w:sz w:val="16"/>
            </w:rPr>
          </w:rPrChange>
        </w:rPr>
      </w:pPr>
      <w:r w:rsidRPr="00C92276">
        <w:rPr>
          <w:rFonts w:asciiTheme="minorHAnsi" w:hAnsiTheme="minorHAnsi" w:cstheme="minorHAnsi"/>
          <w:sz w:val="16"/>
          <w:lang w:val="en-US"/>
          <w:rPrChange w:id="1003" w:author="Profesor" w:date="2017-07-19T14:13:00Z">
            <w:rPr>
              <w:rFonts w:asciiTheme="minorHAnsi" w:hAnsiTheme="minorHAnsi" w:cstheme="minorHAnsi"/>
              <w:sz w:val="16"/>
            </w:rPr>
          </w:rPrChange>
        </w:rPr>
        <w:t>--Delimiter $$</w:t>
      </w:r>
    </w:p>
    <w:p w14:paraId="1DF1F903"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DROP PROCEDURE IF EXISTS sp_cuenta_modificar $$</w:t>
      </w:r>
    </w:p>
    <w:p w14:paraId="66EAB1BE" w14:textId="77777777" w:rsidR="00EA68E2" w:rsidRPr="00EA68E2" w:rsidRDefault="00EA68E2" w:rsidP="00EA68E2">
      <w:pPr>
        <w:pStyle w:val="Sinespaciado"/>
        <w:jc w:val="left"/>
        <w:rPr>
          <w:rFonts w:asciiTheme="minorHAnsi" w:hAnsiTheme="minorHAnsi" w:cstheme="minorHAnsi"/>
          <w:sz w:val="16"/>
          <w:lang w:val="en-US"/>
        </w:rPr>
      </w:pPr>
    </w:p>
    <w:p w14:paraId="54B1B511"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CREATE PROCEDURE sp_cuenta_modificar(</w:t>
      </w:r>
    </w:p>
    <w:p w14:paraId="407C2E5C"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t>inEmail VARCHAR(256),</w:t>
      </w:r>
    </w:p>
    <w:p w14:paraId="770B4973"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t>inContrasena VARCHAR(256)</w:t>
      </w:r>
    </w:p>
    <w:p w14:paraId="070DAC4E"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w:t>
      </w:r>
    </w:p>
    <w:p w14:paraId="3297D2A0" w14:textId="77777777" w:rsidR="00EA68E2" w:rsidRPr="00EA68E2" w:rsidRDefault="00EA68E2" w:rsidP="00EA68E2">
      <w:pPr>
        <w:pStyle w:val="Sinespaciado"/>
        <w:jc w:val="left"/>
        <w:rPr>
          <w:rFonts w:asciiTheme="minorHAnsi" w:hAnsiTheme="minorHAnsi" w:cstheme="minorHAnsi"/>
          <w:sz w:val="16"/>
          <w:lang w:val="en-US"/>
        </w:rPr>
      </w:pPr>
    </w:p>
    <w:p w14:paraId="0578170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BEGIN</w:t>
      </w:r>
    </w:p>
    <w:p w14:paraId="6B170A6D"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UPDATE Cuenta</w:t>
      </w:r>
    </w:p>
    <w:p w14:paraId="6DF7F6F9"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lastRenderedPageBreak/>
        <w:tab/>
        <w:t xml:space="preserve">SET </w:t>
      </w:r>
    </w:p>
    <w:p w14:paraId="5CCAA691"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Contrasena = inContrasena</w:t>
      </w:r>
    </w:p>
    <w:p w14:paraId="6564E91B"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WHERE</w:t>
      </w:r>
    </w:p>
    <w:p w14:paraId="6B4FA83E"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inEmail = Email;</w:t>
      </w:r>
    </w:p>
    <w:p w14:paraId="69F640E4"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END</w:t>
      </w:r>
    </w:p>
    <w:p w14:paraId="27245A19"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w:t>
      </w:r>
    </w:p>
    <w:p w14:paraId="38A140CE" w14:textId="77777777" w:rsidR="00EA68E2" w:rsidRDefault="00EA68E2" w:rsidP="00EA68E2">
      <w:pPr>
        <w:autoSpaceDE w:val="0"/>
        <w:autoSpaceDN w:val="0"/>
        <w:adjustRightInd w:val="0"/>
        <w:spacing w:after="0" w:line="240" w:lineRule="auto"/>
        <w:rPr>
          <w:rFonts w:ascii="Consolas" w:hAnsi="Consolas" w:cs="Consolas"/>
          <w:sz w:val="24"/>
          <w:szCs w:val="24"/>
        </w:rPr>
      </w:pPr>
    </w:p>
    <w:p w14:paraId="1D4002DE" w14:textId="77777777" w:rsidR="00EA68E2" w:rsidRPr="004232C7" w:rsidRDefault="00EA68E2" w:rsidP="00EA68E2"/>
    <w:p w14:paraId="3BBAC4EF" w14:textId="11B0173F" w:rsidR="00EA68E2" w:rsidRPr="00EA68E2" w:rsidRDefault="00EA68E2" w:rsidP="00EA68E2">
      <w:pPr>
        <w:pStyle w:val="Subttulo"/>
        <w:rPr>
          <w:sz w:val="28"/>
        </w:rPr>
      </w:pPr>
      <w:r w:rsidRPr="00EA68E2">
        <w:rPr>
          <w:b/>
          <w:sz w:val="28"/>
        </w:rPr>
        <w:t>Apéndice B.2.4</w:t>
      </w:r>
      <w:r w:rsidRPr="00EA68E2">
        <w:rPr>
          <w:sz w:val="28"/>
        </w:rPr>
        <w:t>: Cuenta – Eliminar</w:t>
      </w:r>
    </w:p>
    <w:p w14:paraId="0721C6D7" w14:textId="77777777" w:rsidR="00EA68E2" w:rsidRDefault="00EA68E2" w:rsidP="00EA68E2"/>
    <w:p w14:paraId="35D5DA8E" w14:textId="77777777" w:rsidR="00EA68E2" w:rsidRPr="003A53D3" w:rsidRDefault="00EA68E2" w:rsidP="00EA68E2">
      <w:pPr>
        <w:pStyle w:val="Sinespaciado"/>
        <w:jc w:val="left"/>
        <w:rPr>
          <w:rFonts w:asciiTheme="minorHAnsi" w:hAnsiTheme="minorHAnsi" w:cstheme="minorHAnsi"/>
          <w:sz w:val="16"/>
        </w:rPr>
      </w:pPr>
      <w:r w:rsidRPr="003A53D3">
        <w:rPr>
          <w:rFonts w:asciiTheme="minorHAnsi" w:hAnsiTheme="minorHAnsi" w:cstheme="minorHAnsi"/>
          <w:sz w:val="16"/>
        </w:rPr>
        <w:t>--DELIMITER $$</w:t>
      </w:r>
    </w:p>
    <w:p w14:paraId="682E591E"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DROP PROCEDURE IF EXISTS sp_cuenta_eliminar $$</w:t>
      </w:r>
    </w:p>
    <w:p w14:paraId="551DC471" w14:textId="77777777" w:rsidR="00EA68E2" w:rsidRPr="00EA68E2" w:rsidRDefault="00EA68E2" w:rsidP="00EA68E2">
      <w:pPr>
        <w:pStyle w:val="Sinespaciado"/>
        <w:jc w:val="left"/>
        <w:rPr>
          <w:rFonts w:asciiTheme="minorHAnsi" w:hAnsiTheme="minorHAnsi" w:cstheme="minorHAnsi"/>
          <w:sz w:val="16"/>
          <w:lang w:val="en-US"/>
        </w:rPr>
      </w:pPr>
    </w:p>
    <w:p w14:paraId="7205F625"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CREATE PROCEDURE sp_cuenta_eliminar(</w:t>
      </w:r>
    </w:p>
    <w:p w14:paraId="69C0D423"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inEmail VARCHAR(256)</w:t>
      </w:r>
    </w:p>
    <w:p w14:paraId="259735BB"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w:t>
      </w:r>
    </w:p>
    <w:p w14:paraId="34F519CE"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BEGIN </w:t>
      </w:r>
    </w:p>
    <w:p w14:paraId="39EBC9A1"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DELETE FROM Cuenta</w:t>
      </w:r>
    </w:p>
    <w:p w14:paraId="25A2FE81"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 xml:space="preserve">WHERE </w:t>
      </w:r>
    </w:p>
    <w:p w14:paraId="790A6C9B"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lang w:val="en-US"/>
        </w:rPr>
        <w:tab/>
      </w:r>
      <w:r w:rsidRPr="00EA68E2">
        <w:rPr>
          <w:rFonts w:asciiTheme="minorHAnsi" w:hAnsiTheme="minorHAnsi" w:cstheme="minorHAnsi"/>
          <w:sz w:val="16"/>
          <w:lang w:val="en-US"/>
        </w:rPr>
        <w:tab/>
      </w:r>
      <w:r w:rsidRPr="00EA68E2">
        <w:rPr>
          <w:rFonts w:asciiTheme="minorHAnsi" w:hAnsiTheme="minorHAnsi" w:cstheme="minorHAnsi"/>
          <w:sz w:val="16"/>
          <w:lang w:val="en-US"/>
        </w:rPr>
        <w:tab/>
      </w:r>
      <w:r w:rsidRPr="00EA68E2">
        <w:rPr>
          <w:rFonts w:asciiTheme="minorHAnsi" w:hAnsiTheme="minorHAnsi" w:cstheme="minorHAnsi"/>
          <w:sz w:val="16"/>
        </w:rPr>
        <w:t>Email = inEmail;</w:t>
      </w:r>
    </w:p>
    <w:p w14:paraId="1FF57D08" w14:textId="77777777" w:rsidR="00EA68E2" w:rsidRPr="00EA68E2" w:rsidRDefault="00EA68E2" w:rsidP="00EA68E2">
      <w:pPr>
        <w:pStyle w:val="Sinespaciado"/>
        <w:jc w:val="left"/>
        <w:rPr>
          <w:rFonts w:asciiTheme="minorHAnsi" w:hAnsiTheme="minorHAnsi" w:cstheme="minorHAnsi"/>
          <w:sz w:val="16"/>
        </w:rPr>
      </w:pPr>
    </w:p>
    <w:p w14:paraId="27CA6629"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END </w:t>
      </w:r>
    </w:p>
    <w:p w14:paraId="1ABE0CF6"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w:t>
      </w:r>
    </w:p>
    <w:p w14:paraId="48FB31A3" w14:textId="4A446998" w:rsidR="00EA68E2" w:rsidRPr="000355E6" w:rsidRDefault="00EA68E2" w:rsidP="00EA68E2">
      <w:pPr>
        <w:pStyle w:val="Sinespaciado"/>
        <w:jc w:val="left"/>
        <w:rPr>
          <w:rFonts w:asciiTheme="minorHAnsi" w:hAnsiTheme="minorHAnsi" w:cstheme="minorHAnsi"/>
          <w:sz w:val="24"/>
        </w:rPr>
      </w:pPr>
    </w:p>
    <w:p w14:paraId="67AC0BF6" w14:textId="42645AE5" w:rsidR="00EA68E2" w:rsidRPr="00EA68E2" w:rsidRDefault="00EA68E2" w:rsidP="00EA68E2">
      <w:pPr>
        <w:pStyle w:val="Subttulo"/>
        <w:rPr>
          <w:sz w:val="28"/>
        </w:rPr>
      </w:pPr>
      <w:r w:rsidRPr="00EA68E2">
        <w:rPr>
          <w:b/>
          <w:sz w:val="28"/>
        </w:rPr>
        <w:t>Apéndice B.2.5</w:t>
      </w:r>
      <w:r w:rsidRPr="00EA68E2">
        <w:rPr>
          <w:sz w:val="28"/>
        </w:rPr>
        <w:t>: Estanteria - Busqueda por todo</w:t>
      </w:r>
    </w:p>
    <w:p w14:paraId="4E53BCB9"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--Delimiter $$</w:t>
      </w:r>
    </w:p>
    <w:p w14:paraId="7D7BF5AC"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DROP PROCEDURE IF EXISTS sp_Estanteria_Buscar_All $$</w:t>
      </w:r>
    </w:p>
    <w:p w14:paraId="178CB9FA" w14:textId="77777777" w:rsidR="00EA68E2" w:rsidRPr="00EA68E2" w:rsidRDefault="00EA68E2" w:rsidP="00EA68E2">
      <w:pPr>
        <w:pStyle w:val="Sinespaciado"/>
        <w:jc w:val="left"/>
        <w:rPr>
          <w:rFonts w:asciiTheme="minorHAnsi" w:hAnsiTheme="minorHAnsi" w:cstheme="minorHAnsi"/>
          <w:sz w:val="16"/>
          <w:lang w:val="en-US"/>
        </w:rPr>
      </w:pPr>
    </w:p>
    <w:p w14:paraId="0CC77448"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CREATE PROCEDURE sp_Estanteria_Buscar_All (</w:t>
      </w:r>
    </w:p>
    <w:p w14:paraId="5AC49412"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inTermino varchar(255),</w:t>
      </w:r>
    </w:p>
    <w:p w14:paraId="42714CEE"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inPage int,</w:t>
      </w:r>
    </w:p>
    <w:p w14:paraId="0FA130DD"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inCantResult int</w:t>
      </w:r>
    </w:p>
    <w:p w14:paraId="35DC3F1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w:t>
      </w:r>
    </w:p>
    <w:p w14:paraId="5D6C2C2A"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BEGIN</w:t>
      </w:r>
    </w:p>
    <w:p w14:paraId="19E741EB"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SELECT DISTINCT</w:t>
      </w:r>
    </w:p>
    <w:p w14:paraId="57D8951C"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r.Id as Reporte_Id,</w:t>
      </w:r>
    </w:p>
    <w:p w14:paraId="2ADD2A9D"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r.Perfil_Id AS Perfil_Id,</w:t>
      </w:r>
    </w:p>
    <w:p w14:paraId="01B8A1E7"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lang w:val="en-US"/>
        </w:rPr>
        <w:t xml:space="preserve">        </w:t>
      </w:r>
      <w:r w:rsidRPr="00EA68E2">
        <w:rPr>
          <w:rFonts w:asciiTheme="minorHAnsi" w:hAnsiTheme="minorHAnsi" w:cstheme="minorHAnsi"/>
          <w:sz w:val="16"/>
        </w:rPr>
        <w:t>r.fecha as FechaExpedicion,</w:t>
      </w:r>
    </w:p>
    <w:p w14:paraId="2327DEBB"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r.Incidente as Incidente,</w:t>
      </w:r>
    </w:p>
    <w:p w14:paraId="4B986E2C"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r.Descripcion as Descripcion,</w:t>
      </w:r>
    </w:p>
    <w:p w14:paraId="31C76E58"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r.Ubicacion_Id as Ubicacion_Id,</w:t>
      </w:r>
    </w:p>
    <w:p w14:paraId="4AE0F013" w14:textId="77777777" w:rsidR="00EA68E2" w:rsidRPr="00C92276" w:rsidRDefault="00EA68E2" w:rsidP="00EA68E2">
      <w:pPr>
        <w:pStyle w:val="Sinespaciado"/>
        <w:jc w:val="left"/>
        <w:rPr>
          <w:rFonts w:asciiTheme="minorHAnsi" w:hAnsiTheme="minorHAnsi" w:cstheme="minorHAnsi"/>
          <w:sz w:val="16"/>
          <w:lang w:val="fr-FR"/>
          <w:rPrChange w:id="1004" w:author="Profesor" w:date="2017-07-19T14:13:00Z">
            <w:rPr>
              <w:rFonts w:asciiTheme="minorHAnsi" w:hAnsiTheme="minorHAnsi" w:cstheme="minorHAnsi"/>
              <w:sz w:val="16"/>
            </w:rPr>
          </w:rPrChange>
        </w:rPr>
      </w:pPr>
      <w:r w:rsidRPr="00EA68E2">
        <w:rPr>
          <w:rFonts w:asciiTheme="minorHAnsi" w:hAnsiTheme="minorHAnsi" w:cstheme="minorHAnsi"/>
          <w:sz w:val="16"/>
        </w:rPr>
        <w:t xml:space="preserve">        </w:t>
      </w:r>
      <w:r w:rsidRPr="00C92276">
        <w:rPr>
          <w:rFonts w:asciiTheme="minorHAnsi" w:hAnsiTheme="minorHAnsi" w:cstheme="minorHAnsi"/>
          <w:sz w:val="16"/>
          <w:lang w:val="fr-FR"/>
          <w:rPrChange w:id="1005" w:author="Profesor" w:date="2017-07-19T14:13:00Z">
            <w:rPr>
              <w:rFonts w:asciiTheme="minorHAnsi" w:hAnsiTheme="minorHAnsi" w:cstheme="minorHAnsi"/>
              <w:sz w:val="16"/>
            </w:rPr>
          </w:rPrChange>
        </w:rPr>
        <w:t>p.Nombre as Perfil_Nombre,</w:t>
      </w:r>
    </w:p>
    <w:p w14:paraId="3266D508" w14:textId="77777777" w:rsidR="00EA68E2" w:rsidRPr="00EA68E2" w:rsidRDefault="00EA68E2" w:rsidP="00EA68E2">
      <w:pPr>
        <w:pStyle w:val="Sinespaciado"/>
        <w:jc w:val="left"/>
        <w:rPr>
          <w:rFonts w:asciiTheme="minorHAnsi" w:hAnsiTheme="minorHAnsi" w:cstheme="minorHAnsi"/>
          <w:sz w:val="16"/>
        </w:rPr>
      </w:pPr>
      <w:r w:rsidRPr="00C92276">
        <w:rPr>
          <w:rFonts w:asciiTheme="minorHAnsi" w:hAnsiTheme="minorHAnsi" w:cstheme="minorHAnsi"/>
          <w:sz w:val="16"/>
          <w:lang w:val="fr-FR"/>
          <w:rPrChange w:id="1006" w:author="Profesor" w:date="2017-07-19T14:13:00Z">
            <w:rPr>
              <w:rFonts w:asciiTheme="minorHAnsi" w:hAnsiTheme="minorHAnsi" w:cstheme="minorHAnsi"/>
              <w:sz w:val="16"/>
            </w:rPr>
          </w:rPrChange>
        </w:rPr>
        <w:t xml:space="preserve">        </w:t>
      </w:r>
      <w:r w:rsidRPr="00EA68E2">
        <w:rPr>
          <w:rFonts w:asciiTheme="minorHAnsi" w:hAnsiTheme="minorHAnsi" w:cstheme="minorHAnsi"/>
          <w:sz w:val="16"/>
        </w:rPr>
        <w:t>r.UltimaModificacion as UltimaModificacion</w:t>
      </w:r>
    </w:p>
    <w:p w14:paraId="2E075C5D"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r>
      <w:r w:rsidRPr="00EA68E2">
        <w:rPr>
          <w:rFonts w:asciiTheme="minorHAnsi" w:hAnsiTheme="minorHAnsi" w:cstheme="minorHAnsi"/>
          <w:sz w:val="16"/>
        </w:rPr>
        <w:tab/>
      </w:r>
    </w:p>
    <w:p w14:paraId="6B6F280F"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t>FROM</w:t>
      </w:r>
    </w:p>
    <w:p w14:paraId="2260C435"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r>
      <w:r w:rsidRPr="00EA68E2">
        <w:rPr>
          <w:rFonts w:asciiTheme="minorHAnsi" w:hAnsiTheme="minorHAnsi" w:cstheme="minorHAnsi"/>
          <w:sz w:val="16"/>
        </w:rPr>
        <w:tab/>
        <w:t>ubicacion AS u,</w:t>
      </w:r>
    </w:p>
    <w:p w14:paraId="7553E95C"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rPr>
        <w:tab/>
      </w:r>
      <w:r w:rsidRPr="00EA68E2">
        <w:rPr>
          <w:rFonts w:asciiTheme="minorHAnsi" w:hAnsiTheme="minorHAnsi" w:cstheme="minorHAnsi"/>
          <w:sz w:val="16"/>
        </w:rPr>
        <w:tab/>
      </w:r>
      <w:r w:rsidRPr="00EA68E2">
        <w:rPr>
          <w:rFonts w:asciiTheme="minorHAnsi" w:hAnsiTheme="minorHAnsi" w:cstheme="minorHAnsi"/>
          <w:sz w:val="16"/>
          <w:lang w:val="en-US"/>
        </w:rPr>
        <w:t>perfil AS p,</w:t>
      </w:r>
    </w:p>
    <w:p w14:paraId="2F2C72E5"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reporte AS r</w:t>
      </w:r>
    </w:p>
    <w:p w14:paraId="57409A6D"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WHERE</w:t>
      </w:r>
    </w:p>
    <w:p w14:paraId="64711C44"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 xml:space="preserve"> </w:t>
      </w:r>
    </w:p>
    <w:p w14:paraId="62564048"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u.Id = r.Ubicacion_Id</w:t>
      </w:r>
    </w:p>
    <w:p w14:paraId="21ECF35C"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AND</w:t>
      </w:r>
    </w:p>
    <w:p w14:paraId="1A40C4CD"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r.Perfil_Id = p.Id</w:t>
      </w:r>
    </w:p>
    <w:p w14:paraId="41CA9EAD"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AND</w:t>
      </w:r>
    </w:p>
    <w:p w14:paraId="15362127"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w:t>
      </w:r>
    </w:p>
    <w:p w14:paraId="58A28186"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r>
      <w:r w:rsidRPr="00EA68E2">
        <w:rPr>
          <w:rFonts w:asciiTheme="minorHAnsi" w:hAnsiTheme="minorHAnsi" w:cstheme="minorHAnsi"/>
          <w:sz w:val="16"/>
          <w:lang w:val="en-US"/>
        </w:rPr>
        <w:tab/>
        <w:t xml:space="preserve">u.Delegacion LIKE CONCAT('%', SUBSTRING_INDEX(SUBSTRING_INDEX( inTermino , ' ', 2 ),' ',1) , '%') </w:t>
      </w:r>
    </w:p>
    <w:p w14:paraId="6D4FDFE6"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r>
      <w:r w:rsidRPr="00EA68E2">
        <w:rPr>
          <w:rFonts w:asciiTheme="minorHAnsi" w:hAnsiTheme="minorHAnsi" w:cstheme="minorHAnsi"/>
          <w:sz w:val="16"/>
          <w:lang w:val="en-US"/>
        </w:rPr>
        <w:tab/>
        <w:t>OR</w:t>
      </w:r>
    </w:p>
    <w:p w14:paraId="2C4D5BD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 xml:space="preserve">    r.Descripcion LIKE CONCAT('%', SUBSTRING_INDEX(SUBSTRING_INDEX( inTermino, ' ', -1 ),' ',2) , '%')</w:t>
      </w:r>
    </w:p>
    <w:p w14:paraId="2EC80BB6"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lastRenderedPageBreak/>
        <w:tab/>
      </w:r>
      <w:r w:rsidRPr="00EA68E2">
        <w:rPr>
          <w:rFonts w:asciiTheme="minorHAnsi" w:hAnsiTheme="minorHAnsi" w:cstheme="minorHAnsi"/>
          <w:sz w:val="16"/>
          <w:lang w:val="en-US"/>
        </w:rPr>
        <w:tab/>
        <w:t xml:space="preserve">    OR</w:t>
      </w:r>
    </w:p>
    <w:p w14:paraId="4B761417"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p.Nombre = inTermino</w:t>
      </w:r>
    </w:p>
    <w:p w14:paraId="0BEDA16E"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OR</w:t>
      </w:r>
    </w:p>
    <w:p w14:paraId="3656C218"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 xml:space="preserve">    CAST(r.Fecha AS DATE)= inTermino</w:t>
      </w:r>
    </w:p>
    <w:p w14:paraId="3960D0FC"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 xml:space="preserve">    OR</w:t>
      </w:r>
    </w:p>
    <w:p w14:paraId="523E2B36"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 xml:space="preserve">    r.Incidente = CAST( inTermino AS decimal)</w:t>
      </w:r>
    </w:p>
    <w:p w14:paraId="360CA463"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w:t>
      </w:r>
    </w:p>
    <w:p w14:paraId="1E0B47C7"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ORDER BY r.Fecha DESC</w:t>
      </w:r>
    </w:p>
    <w:p w14:paraId="31CD60A8"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LIMIT inPage, inCantResult;</w:t>
      </w:r>
    </w:p>
    <w:p w14:paraId="2F01CBD3"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END</w:t>
      </w:r>
    </w:p>
    <w:p w14:paraId="72F5195E"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w:t>
      </w:r>
    </w:p>
    <w:p w14:paraId="3FDB226F" w14:textId="77777777" w:rsidR="00EA68E2" w:rsidRPr="001C5E9E" w:rsidRDefault="00EA68E2" w:rsidP="00EA68E2">
      <w:pPr>
        <w:pStyle w:val="Sinespaciado"/>
        <w:jc w:val="left"/>
        <w:rPr>
          <w:rFonts w:asciiTheme="minorHAnsi" w:hAnsiTheme="minorHAnsi" w:cstheme="minorHAnsi"/>
          <w:sz w:val="24"/>
        </w:rPr>
      </w:pPr>
    </w:p>
    <w:p w14:paraId="1F55CF8D" w14:textId="0977B17D" w:rsidR="00EA68E2" w:rsidRPr="00EA68E2" w:rsidRDefault="00EA68E2" w:rsidP="00EA68E2">
      <w:pPr>
        <w:pStyle w:val="Subttulo"/>
        <w:rPr>
          <w:sz w:val="28"/>
        </w:rPr>
      </w:pPr>
      <w:r w:rsidRPr="00EA68E2">
        <w:rPr>
          <w:b/>
          <w:sz w:val="28"/>
        </w:rPr>
        <w:t xml:space="preserve">Apéndice </w:t>
      </w:r>
      <w:r>
        <w:rPr>
          <w:b/>
          <w:sz w:val="28"/>
        </w:rPr>
        <w:t>B.2.6</w:t>
      </w:r>
      <w:r w:rsidRPr="00EA68E2">
        <w:rPr>
          <w:sz w:val="28"/>
        </w:rPr>
        <w:t>: Estanteria - Busqueda por todo y ubicación de un perfil</w:t>
      </w:r>
    </w:p>
    <w:p w14:paraId="3A081C3B"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--Delimiter $$</w:t>
      </w:r>
    </w:p>
    <w:p w14:paraId="642FCC43"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DROP PROCEDURE IF EXISTS sp_Reporte_Seleccionar_Reportes_Termino_Ubicacion $$</w:t>
      </w:r>
    </w:p>
    <w:p w14:paraId="18BC1576"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CREATE PROCEDURE sp_Reporte_Seleccionar_Reportes_Termino_Ubicacion (</w:t>
      </w:r>
    </w:p>
    <w:p w14:paraId="029011A9"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t>inTermino VARCHAR(256),</w:t>
      </w:r>
    </w:p>
    <w:p w14:paraId="6C021FF0" w14:textId="77777777" w:rsidR="00EA68E2" w:rsidRPr="00C92276" w:rsidRDefault="00EA68E2" w:rsidP="00EA68E2">
      <w:pPr>
        <w:pStyle w:val="Sinespaciado"/>
        <w:jc w:val="left"/>
        <w:rPr>
          <w:rFonts w:asciiTheme="minorHAnsi" w:hAnsiTheme="minorHAnsi" w:cstheme="minorHAnsi"/>
          <w:sz w:val="16"/>
          <w:lang w:val="fr-FR"/>
          <w:rPrChange w:id="1007" w:author="Profesor" w:date="2017-07-19T14:13:00Z">
            <w:rPr>
              <w:rFonts w:asciiTheme="minorHAnsi" w:hAnsiTheme="minorHAnsi" w:cstheme="minorHAnsi"/>
              <w:sz w:val="16"/>
            </w:rPr>
          </w:rPrChange>
        </w:rPr>
      </w:pPr>
      <w:r w:rsidRPr="00EA68E2">
        <w:rPr>
          <w:rFonts w:asciiTheme="minorHAnsi" w:hAnsiTheme="minorHAnsi" w:cstheme="minorHAnsi"/>
          <w:sz w:val="16"/>
        </w:rPr>
        <w:t xml:space="preserve">    </w:t>
      </w:r>
      <w:r w:rsidRPr="00C92276">
        <w:rPr>
          <w:rFonts w:asciiTheme="minorHAnsi" w:hAnsiTheme="minorHAnsi" w:cstheme="minorHAnsi"/>
          <w:sz w:val="16"/>
          <w:lang w:val="fr-FR"/>
          <w:rPrChange w:id="1008" w:author="Profesor" w:date="2017-07-19T14:13:00Z">
            <w:rPr>
              <w:rFonts w:asciiTheme="minorHAnsi" w:hAnsiTheme="minorHAnsi" w:cstheme="minorHAnsi"/>
              <w:sz w:val="16"/>
            </w:rPr>
          </w:rPrChange>
        </w:rPr>
        <w:t>inUbicacion_Latitude float(10,6),</w:t>
      </w:r>
    </w:p>
    <w:p w14:paraId="28902617" w14:textId="77777777" w:rsidR="00EA68E2" w:rsidRPr="00C92276" w:rsidRDefault="00EA68E2" w:rsidP="00EA68E2">
      <w:pPr>
        <w:pStyle w:val="Sinespaciado"/>
        <w:jc w:val="left"/>
        <w:rPr>
          <w:rFonts w:asciiTheme="minorHAnsi" w:hAnsiTheme="minorHAnsi" w:cstheme="minorHAnsi"/>
          <w:sz w:val="16"/>
          <w:lang w:val="fr-FR"/>
          <w:rPrChange w:id="1009" w:author="Profesor" w:date="2017-07-19T14:13:00Z">
            <w:rPr>
              <w:rFonts w:asciiTheme="minorHAnsi" w:hAnsiTheme="minorHAnsi" w:cstheme="minorHAnsi"/>
              <w:sz w:val="16"/>
            </w:rPr>
          </w:rPrChange>
        </w:rPr>
      </w:pPr>
      <w:r w:rsidRPr="00C92276">
        <w:rPr>
          <w:rFonts w:asciiTheme="minorHAnsi" w:hAnsiTheme="minorHAnsi" w:cstheme="minorHAnsi"/>
          <w:sz w:val="16"/>
          <w:lang w:val="fr-FR"/>
          <w:rPrChange w:id="1010" w:author="Profesor" w:date="2017-07-19T14:13:00Z">
            <w:rPr>
              <w:rFonts w:asciiTheme="minorHAnsi" w:hAnsiTheme="minorHAnsi" w:cstheme="minorHAnsi"/>
              <w:sz w:val="16"/>
            </w:rPr>
          </w:rPrChange>
        </w:rPr>
        <w:t xml:space="preserve">    inUbicacion_Longitude float(10,6),</w:t>
      </w:r>
    </w:p>
    <w:p w14:paraId="3D11FA20" w14:textId="77777777" w:rsidR="00EA68E2" w:rsidRPr="00C92276" w:rsidRDefault="00EA68E2" w:rsidP="00EA68E2">
      <w:pPr>
        <w:pStyle w:val="Sinespaciado"/>
        <w:jc w:val="left"/>
        <w:rPr>
          <w:rFonts w:asciiTheme="minorHAnsi" w:hAnsiTheme="minorHAnsi" w:cstheme="minorHAnsi"/>
          <w:sz w:val="16"/>
          <w:lang w:val="fr-FR"/>
          <w:rPrChange w:id="1011" w:author="Profesor" w:date="2017-07-19T14:13:00Z">
            <w:rPr>
              <w:rFonts w:asciiTheme="minorHAnsi" w:hAnsiTheme="minorHAnsi" w:cstheme="minorHAnsi"/>
              <w:sz w:val="16"/>
              <w:lang w:val="en-US"/>
            </w:rPr>
          </w:rPrChange>
        </w:rPr>
      </w:pPr>
      <w:r w:rsidRPr="00C92276">
        <w:rPr>
          <w:rFonts w:asciiTheme="minorHAnsi" w:hAnsiTheme="minorHAnsi" w:cstheme="minorHAnsi"/>
          <w:sz w:val="16"/>
          <w:lang w:val="fr-FR"/>
          <w:rPrChange w:id="1012" w:author="Profesor" w:date="2017-07-19T14:13:00Z">
            <w:rPr>
              <w:rFonts w:asciiTheme="minorHAnsi" w:hAnsiTheme="minorHAnsi" w:cstheme="minorHAnsi"/>
              <w:sz w:val="16"/>
            </w:rPr>
          </w:rPrChange>
        </w:rPr>
        <w:t xml:space="preserve">    </w:t>
      </w:r>
      <w:r w:rsidRPr="00C92276">
        <w:rPr>
          <w:rFonts w:asciiTheme="minorHAnsi" w:hAnsiTheme="minorHAnsi" w:cstheme="minorHAnsi"/>
          <w:sz w:val="16"/>
          <w:lang w:val="fr-FR"/>
          <w:rPrChange w:id="1013" w:author="Profesor" w:date="2017-07-19T14:13:00Z">
            <w:rPr>
              <w:rFonts w:asciiTheme="minorHAnsi" w:hAnsiTheme="minorHAnsi" w:cstheme="minorHAnsi"/>
              <w:sz w:val="16"/>
              <w:lang w:val="en-US"/>
            </w:rPr>
          </w:rPrChange>
        </w:rPr>
        <w:t>inPage int,</w:t>
      </w:r>
    </w:p>
    <w:p w14:paraId="75B5792F" w14:textId="77777777" w:rsidR="00EA68E2" w:rsidRPr="00EA68E2" w:rsidRDefault="00EA68E2" w:rsidP="00EA68E2">
      <w:pPr>
        <w:pStyle w:val="Sinespaciado"/>
        <w:jc w:val="left"/>
        <w:rPr>
          <w:rFonts w:asciiTheme="minorHAnsi" w:hAnsiTheme="minorHAnsi" w:cstheme="minorHAnsi"/>
          <w:sz w:val="16"/>
          <w:lang w:val="en-US"/>
        </w:rPr>
      </w:pPr>
      <w:r w:rsidRPr="00C92276">
        <w:rPr>
          <w:rFonts w:asciiTheme="minorHAnsi" w:hAnsiTheme="minorHAnsi" w:cstheme="minorHAnsi"/>
          <w:sz w:val="16"/>
          <w:lang w:val="fr-FR"/>
          <w:rPrChange w:id="1014" w:author="Profesor" w:date="2017-07-19T14:13:00Z">
            <w:rPr>
              <w:rFonts w:asciiTheme="minorHAnsi" w:hAnsiTheme="minorHAnsi" w:cstheme="minorHAnsi"/>
              <w:sz w:val="16"/>
              <w:lang w:val="en-US"/>
            </w:rPr>
          </w:rPrChange>
        </w:rPr>
        <w:tab/>
      </w:r>
      <w:r w:rsidRPr="00EA68E2">
        <w:rPr>
          <w:rFonts w:asciiTheme="minorHAnsi" w:hAnsiTheme="minorHAnsi" w:cstheme="minorHAnsi"/>
          <w:sz w:val="16"/>
          <w:lang w:val="en-US"/>
        </w:rPr>
        <w:t>inCantResult int,</w:t>
      </w:r>
    </w:p>
    <w:p w14:paraId="4DF6FEED"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inRadio</w:t>
      </w:r>
      <w:r w:rsidRPr="00EA68E2">
        <w:rPr>
          <w:rFonts w:asciiTheme="minorHAnsi" w:hAnsiTheme="minorHAnsi" w:cstheme="minorHAnsi"/>
          <w:sz w:val="16"/>
          <w:lang w:val="en-US"/>
        </w:rPr>
        <w:tab/>
        <w:t>INT</w:t>
      </w:r>
    </w:p>
    <w:p w14:paraId="179EB7DF"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w:t>
      </w:r>
    </w:p>
    <w:p w14:paraId="3F009D76"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BEGIN</w:t>
      </w:r>
    </w:p>
    <w:p w14:paraId="15A57B3B"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SELECT </w:t>
      </w:r>
    </w:p>
    <w:p w14:paraId="0875453A"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w:t>
      </w:r>
      <w:r w:rsidRPr="00EA68E2">
        <w:rPr>
          <w:rFonts w:asciiTheme="minorHAnsi" w:hAnsiTheme="minorHAnsi" w:cstheme="minorHAnsi"/>
          <w:sz w:val="16"/>
          <w:lang w:val="en-US"/>
        </w:rPr>
        <w:tab/>
        <w:t>r.Id</w:t>
      </w:r>
      <w:r w:rsidRPr="00EA68E2">
        <w:rPr>
          <w:rFonts w:asciiTheme="minorHAnsi" w:hAnsiTheme="minorHAnsi" w:cstheme="minorHAnsi"/>
          <w:sz w:val="16"/>
          <w:lang w:val="en-US"/>
        </w:rPr>
        <w:tab/>
      </w:r>
      <w:r w:rsidRPr="00EA68E2">
        <w:rPr>
          <w:rFonts w:asciiTheme="minorHAnsi" w:hAnsiTheme="minorHAnsi" w:cstheme="minorHAnsi"/>
          <w:sz w:val="16"/>
          <w:lang w:val="en-US"/>
        </w:rPr>
        <w:tab/>
      </w:r>
      <w:r w:rsidRPr="00EA68E2">
        <w:rPr>
          <w:rFonts w:asciiTheme="minorHAnsi" w:hAnsiTheme="minorHAnsi" w:cstheme="minorHAnsi"/>
          <w:sz w:val="16"/>
          <w:lang w:val="en-US"/>
        </w:rPr>
        <w:tab/>
        <w:t xml:space="preserve">AS </w:t>
      </w:r>
      <w:r w:rsidRPr="00EA68E2">
        <w:rPr>
          <w:rFonts w:asciiTheme="minorHAnsi" w:hAnsiTheme="minorHAnsi" w:cstheme="minorHAnsi"/>
          <w:sz w:val="16"/>
          <w:lang w:val="en-US"/>
        </w:rPr>
        <w:tab/>
        <w:t>Reporte_Id,</w:t>
      </w:r>
    </w:p>
    <w:p w14:paraId="15ED7DCB"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lang w:val="en-US"/>
        </w:rPr>
        <w:t xml:space="preserve">    </w:t>
      </w:r>
      <w:r w:rsidRPr="00EA68E2">
        <w:rPr>
          <w:rFonts w:asciiTheme="minorHAnsi" w:hAnsiTheme="minorHAnsi" w:cstheme="minorHAnsi"/>
          <w:sz w:val="16"/>
        </w:rPr>
        <w:t>r.Descripcion</w:t>
      </w:r>
      <w:r w:rsidRPr="00EA68E2">
        <w:rPr>
          <w:rFonts w:asciiTheme="minorHAnsi" w:hAnsiTheme="minorHAnsi" w:cstheme="minorHAnsi"/>
          <w:sz w:val="16"/>
        </w:rPr>
        <w:tab/>
        <w:t xml:space="preserve">AS </w:t>
      </w:r>
      <w:r w:rsidRPr="00EA68E2">
        <w:rPr>
          <w:rFonts w:asciiTheme="minorHAnsi" w:hAnsiTheme="minorHAnsi" w:cstheme="minorHAnsi"/>
          <w:sz w:val="16"/>
        </w:rPr>
        <w:tab/>
        <w:t>Reporte_Descripcion,</w:t>
      </w:r>
    </w:p>
    <w:p w14:paraId="52FF7F4E"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r.Fecha</w:t>
      </w:r>
      <w:r w:rsidRPr="00EA68E2">
        <w:rPr>
          <w:rFonts w:asciiTheme="minorHAnsi" w:hAnsiTheme="minorHAnsi" w:cstheme="minorHAnsi"/>
          <w:sz w:val="16"/>
        </w:rPr>
        <w:tab/>
      </w:r>
      <w:r w:rsidRPr="00EA68E2">
        <w:rPr>
          <w:rFonts w:asciiTheme="minorHAnsi" w:hAnsiTheme="minorHAnsi" w:cstheme="minorHAnsi"/>
          <w:sz w:val="16"/>
        </w:rPr>
        <w:tab/>
      </w:r>
      <w:r w:rsidRPr="00EA68E2">
        <w:rPr>
          <w:rFonts w:asciiTheme="minorHAnsi" w:hAnsiTheme="minorHAnsi" w:cstheme="minorHAnsi"/>
          <w:sz w:val="16"/>
        </w:rPr>
        <w:tab/>
        <w:t>AS</w:t>
      </w:r>
      <w:r w:rsidRPr="00EA68E2">
        <w:rPr>
          <w:rFonts w:asciiTheme="minorHAnsi" w:hAnsiTheme="minorHAnsi" w:cstheme="minorHAnsi"/>
          <w:sz w:val="16"/>
        </w:rPr>
        <w:tab/>
        <w:t>Reporte_Fecha,</w:t>
      </w:r>
    </w:p>
    <w:p w14:paraId="2EC3B3C5"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r.Incidente</w:t>
      </w:r>
      <w:r w:rsidRPr="00EA68E2">
        <w:rPr>
          <w:rFonts w:asciiTheme="minorHAnsi" w:hAnsiTheme="minorHAnsi" w:cstheme="minorHAnsi"/>
          <w:sz w:val="16"/>
        </w:rPr>
        <w:tab/>
      </w:r>
      <w:r w:rsidRPr="00EA68E2">
        <w:rPr>
          <w:rFonts w:asciiTheme="minorHAnsi" w:hAnsiTheme="minorHAnsi" w:cstheme="minorHAnsi"/>
          <w:sz w:val="16"/>
        </w:rPr>
        <w:tab/>
        <w:t xml:space="preserve">AS </w:t>
      </w:r>
      <w:r w:rsidRPr="00EA68E2">
        <w:rPr>
          <w:rFonts w:asciiTheme="minorHAnsi" w:hAnsiTheme="minorHAnsi" w:cstheme="minorHAnsi"/>
          <w:sz w:val="16"/>
        </w:rPr>
        <w:tab/>
        <w:t>Reporte_Incidente,</w:t>
      </w:r>
    </w:p>
    <w:p w14:paraId="24D45DA4"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r.Perfil_Id</w:t>
      </w:r>
      <w:r w:rsidRPr="00EA68E2">
        <w:rPr>
          <w:rFonts w:asciiTheme="minorHAnsi" w:hAnsiTheme="minorHAnsi" w:cstheme="minorHAnsi"/>
          <w:sz w:val="16"/>
        </w:rPr>
        <w:tab/>
      </w:r>
      <w:r w:rsidRPr="00EA68E2">
        <w:rPr>
          <w:rFonts w:asciiTheme="minorHAnsi" w:hAnsiTheme="minorHAnsi" w:cstheme="minorHAnsi"/>
          <w:sz w:val="16"/>
        </w:rPr>
        <w:tab/>
        <w:t>AS</w:t>
      </w:r>
      <w:r w:rsidRPr="00EA68E2">
        <w:rPr>
          <w:rFonts w:asciiTheme="minorHAnsi" w:hAnsiTheme="minorHAnsi" w:cstheme="minorHAnsi"/>
          <w:sz w:val="16"/>
        </w:rPr>
        <w:tab/>
        <w:t>Perfil_Id,</w:t>
      </w:r>
    </w:p>
    <w:p w14:paraId="02192497"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r.Ubicacion_Id  AS  Ubicacion_Id,</w:t>
      </w:r>
    </w:p>
    <w:p w14:paraId="199D5753"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p.Nombre</w:t>
      </w:r>
      <w:r w:rsidRPr="00EA68E2">
        <w:rPr>
          <w:rFonts w:asciiTheme="minorHAnsi" w:hAnsiTheme="minorHAnsi" w:cstheme="minorHAnsi"/>
          <w:sz w:val="16"/>
        </w:rPr>
        <w:tab/>
      </w:r>
      <w:r w:rsidRPr="00EA68E2">
        <w:rPr>
          <w:rFonts w:asciiTheme="minorHAnsi" w:hAnsiTheme="minorHAnsi" w:cstheme="minorHAnsi"/>
          <w:sz w:val="16"/>
        </w:rPr>
        <w:tab/>
        <w:t>AS</w:t>
      </w:r>
      <w:r w:rsidRPr="00EA68E2">
        <w:rPr>
          <w:rFonts w:asciiTheme="minorHAnsi" w:hAnsiTheme="minorHAnsi" w:cstheme="minorHAnsi"/>
          <w:sz w:val="16"/>
        </w:rPr>
        <w:tab/>
        <w:t>Perfil_Nombre,</w:t>
      </w:r>
    </w:p>
    <w:p w14:paraId="442BD3E9"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rPr>
        <w:t xml:space="preserve">    </w:t>
      </w:r>
      <w:r w:rsidRPr="00EA68E2">
        <w:rPr>
          <w:rFonts w:asciiTheme="minorHAnsi" w:hAnsiTheme="minorHAnsi" w:cstheme="minorHAnsi"/>
          <w:sz w:val="16"/>
          <w:lang w:val="en-US"/>
        </w:rPr>
        <w:t>p.UrlImagen</w:t>
      </w:r>
      <w:r w:rsidRPr="00EA68E2">
        <w:rPr>
          <w:rFonts w:asciiTheme="minorHAnsi" w:hAnsiTheme="minorHAnsi" w:cstheme="minorHAnsi"/>
          <w:sz w:val="16"/>
          <w:lang w:val="en-US"/>
        </w:rPr>
        <w:tab/>
      </w:r>
      <w:r w:rsidRPr="00EA68E2">
        <w:rPr>
          <w:rFonts w:asciiTheme="minorHAnsi" w:hAnsiTheme="minorHAnsi" w:cstheme="minorHAnsi"/>
          <w:sz w:val="16"/>
          <w:lang w:val="en-US"/>
        </w:rPr>
        <w:tab/>
        <w:t>AS</w:t>
      </w:r>
      <w:r w:rsidRPr="00EA68E2">
        <w:rPr>
          <w:rFonts w:asciiTheme="minorHAnsi" w:hAnsiTheme="minorHAnsi" w:cstheme="minorHAnsi"/>
          <w:sz w:val="16"/>
          <w:lang w:val="en-US"/>
        </w:rPr>
        <w:tab/>
        <w:t>Perfil_UrlImagen,</w:t>
      </w:r>
    </w:p>
    <w:p w14:paraId="606D6A6F"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lang w:val="en-US"/>
        </w:rPr>
        <w:t xml:space="preserve">    </w:t>
      </w:r>
      <w:r w:rsidRPr="00EA68E2">
        <w:rPr>
          <w:rFonts w:asciiTheme="minorHAnsi" w:hAnsiTheme="minorHAnsi" w:cstheme="minorHAnsi"/>
          <w:sz w:val="16"/>
        </w:rPr>
        <w:t>p.Cuenta_Email</w:t>
      </w:r>
      <w:r w:rsidRPr="00EA68E2">
        <w:rPr>
          <w:rFonts w:asciiTheme="minorHAnsi" w:hAnsiTheme="minorHAnsi" w:cstheme="minorHAnsi"/>
          <w:sz w:val="16"/>
        </w:rPr>
        <w:tab/>
        <w:t>AS</w:t>
      </w:r>
      <w:r w:rsidRPr="00EA68E2">
        <w:rPr>
          <w:rFonts w:asciiTheme="minorHAnsi" w:hAnsiTheme="minorHAnsi" w:cstheme="minorHAnsi"/>
          <w:sz w:val="16"/>
        </w:rPr>
        <w:tab/>
        <w:t>Cuenta_Email,</w:t>
      </w:r>
    </w:p>
    <w:p w14:paraId="60990787"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c.Contrasena</w:t>
      </w:r>
      <w:r w:rsidRPr="00EA68E2">
        <w:rPr>
          <w:rFonts w:asciiTheme="minorHAnsi" w:hAnsiTheme="minorHAnsi" w:cstheme="minorHAnsi"/>
          <w:sz w:val="16"/>
        </w:rPr>
        <w:tab/>
        <w:t>AS</w:t>
      </w:r>
      <w:r w:rsidRPr="00EA68E2">
        <w:rPr>
          <w:rFonts w:asciiTheme="minorHAnsi" w:hAnsiTheme="minorHAnsi" w:cstheme="minorHAnsi"/>
          <w:sz w:val="16"/>
        </w:rPr>
        <w:tab/>
        <w:t>Cuenta_Contrasena,</w:t>
      </w:r>
    </w:p>
    <w:p w14:paraId="69C2B2C3"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u.Latitude </w:t>
      </w:r>
      <w:r w:rsidRPr="00EA68E2">
        <w:rPr>
          <w:rFonts w:asciiTheme="minorHAnsi" w:hAnsiTheme="minorHAnsi" w:cstheme="minorHAnsi"/>
          <w:sz w:val="16"/>
        </w:rPr>
        <w:tab/>
      </w:r>
      <w:r w:rsidRPr="00EA68E2">
        <w:rPr>
          <w:rFonts w:asciiTheme="minorHAnsi" w:hAnsiTheme="minorHAnsi" w:cstheme="minorHAnsi"/>
          <w:sz w:val="16"/>
        </w:rPr>
        <w:tab/>
        <w:t>AS</w:t>
      </w:r>
      <w:r w:rsidRPr="00EA68E2">
        <w:rPr>
          <w:rFonts w:asciiTheme="minorHAnsi" w:hAnsiTheme="minorHAnsi" w:cstheme="minorHAnsi"/>
          <w:sz w:val="16"/>
        </w:rPr>
        <w:tab/>
        <w:t>Ubicacion_Latitud,</w:t>
      </w:r>
    </w:p>
    <w:p w14:paraId="6D50D22E"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u.Longitude</w:t>
      </w:r>
      <w:r w:rsidRPr="00EA68E2">
        <w:rPr>
          <w:rFonts w:asciiTheme="minorHAnsi" w:hAnsiTheme="minorHAnsi" w:cstheme="minorHAnsi"/>
          <w:sz w:val="16"/>
        </w:rPr>
        <w:tab/>
      </w:r>
      <w:r w:rsidRPr="00EA68E2">
        <w:rPr>
          <w:rFonts w:asciiTheme="minorHAnsi" w:hAnsiTheme="minorHAnsi" w:cstheme="minorHAnsi"/>
          <w:sz w:val="16"/>
        </w:rPr>
        <w:tab/>
        <w:t>AS</w:t>
      </w:r>
      <w:r w:rsidRPr="00EA68E2">
        <w:rPr>
          <w:rFonts w:asciiTheme="minorHAnsi" w:hAnsiTheme="minorHAnsi" w:cstheme="minorHAnsi"/>
          <w:sz w:val="16"/>
        </w:rPr>
        <w:tab/>
        <w:t>Ubicacion_Longitud,</w:t>
      </w:r>
    </w:p>
    <w:p w14:paraId="509C2BC4"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u.Delegacion</w:t>
      </w:r>
      <w:r w:rsidRPr="00EA68E2">
        <w:rPr>
          <w:rFonts w:asciiTheme="minorHAnsi" w:hAnsiTheme="minorHAnsi" w:cstheme="minorHAnsi"/>
          <w:sz w:val="16"/>
        </w:rPr>
        <w:tab/>
        <w:t>AS</w:t>
      </w:r>
      <w:r w:rsidRPr="00EA68E2">
        <w:rPr>
          <w:rFonts w:asciiTheme="minorHAnsi" w:hAnsiTheme="minorHAnsi" w:cstheme="minorHAnsi"/>
          <w:sz w:val="16"/>
        </w:rPr>
        <w:tab/>
        <w:t>Ubicacion_Direccion</w:t>
      </w:r>
    </w:p>
    <w:p w14:paraId="1247DE30"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w:t>
      </w:r>
    </w:p>
    <w:p w14:paraId="6A23A510"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w:t>
      </w:r>
    </w:p>
    <w:p w14:paraId="7480378B"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FROM </w:t>
      </w:r>
    </w:p>
    <w:p w14:paraId="75DFBC7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reporte</w:t>
      </w:r>
      <w:r w:rsidRPr="00EA68E2">
        <w:rPr>
          <w:rFonts w:asciiTheme="minorHAnsi" w:hAnsiTheme="minorHAnsi" w:cstheme="minorHAnsi"/>
          <w:sz w:val="16"/>
          <w:lang w:val="en-US"/>
        </w:rPr>
        <w:tab/>
      </w:r>
      <w:r w:rsidRPr="00EA68E2">
        <w:rPr>
          <w:rFonts w:asciiTheme="minorHAnsi" w:hAnsiTheme="minorHAnsi" w:cstheme="minorHAnsi"/>
          <w:sz w:val="16"/>
          <w:lang w:val="en-US"/>
        </w:rPr>
        <w:tab/>
        <w:t>AS r</w:t>
      </w:r>
    </w:p>
    <w:p w14:paraId="234D1916"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INNER JOIN perfil AS p</w:t>
      </w:r>
    </w:p>
    <w:p w14:paraId="5FC83955"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ON p.Id = r.Perfil_Id</w:t>
      </w:r>
    </w:p>
    <w:p w14:paraId="1F4C51A4"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INNER JOIN ubicacion AS u</w:t>
      </w:r>
    </w:p>
    <w:p w14:paraId="4DE4B94C"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ON u.Id = r.Ubicacion_Id</w:t>
      </w:r>
    </w:p>
    <w:p w14:paraId="5AA585B4"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INNER JOIN cuenta AS c</w:t>
      </w:r>
    </w:p>
    <w:p w14:paraId="1B073637"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ON p.Cuenta_Email =  c.Email</w:t>
      </w:r>
    </w:p>
    <w:p w14:paraId="7EB79E1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WHERE</w:t>
      </w:r>
    </w:p>
    <w:p w14:paraId="6537D3F5"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( 6371 * acos( cos( radians(inUbicacion_Latitude) ) * cos( radians( u.Latitude ) ) * cos( radians( u.Longitude ) - radians(inUbicacion_Longitude) ) + sin( radians(inUbicacion_Latitude) ) * sin( radians( u.Latitude ) ) ) ) &lt;= inRadio AND</w:t>
      </w:r>
    </w:p>
    <w:p w14:paraId="29CB397E"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(u.Delegacion LIKE CONCAT('%', SUBSTRING_INDEX(SUBSTRING_INDEX( inTermino , ' ', 2 ),' ',1) , '%')</w:t>
      </w:r>
    </w:p>
    <w:p w14:paraId="7469684B"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OR</w:t>
      </w:r>
    </w:p>
    <w:p w14:paraId="0AD2F711"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r.Descripcion LIKE CONCAT('%', SUBSTRING_INDEX(SUBSTRING_INDEX( inTermino, ' ', -1 ),' ',2) , '%')</w:t>
      </w:r>
    </w:p>
    <w:p w14:paraId="5A5CF75A"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OR</w:t>
      </w:r>
    </w:p>
    <w:p w14:paraId="3B8A3008"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w:t>
      </w:r>
      <w:r w:rsidRPr="00EA68E2">
        <w:rPr>
          <w:rFonts w:asciiTheme="minorHAnsi" w:hAnsiTheme="minorHAnsi" w:cstheme="minorHAnsi"/>
          <w:sz w:val="16"/>
          <w:lang w:val="en-US"/>
        </w:rPr>
        <w:tab/>
      </w:r>
      <w:r w:rsidRPr="00EA68E2">
        <w:rPr>
          <w:rFonts w:asciiTheme="minorHAnsi" w:hAnsiTheme="minorHAnsi" w:cstheme="minorHAnsi"/>
          <w:sz w:val="16"/>
          <w:lang w:val="en-US"/>
        </w:rPr>
        <w:tab/>
        <w:t>p.Nombre = inTermino</w:t>
      </w:r>
    </w:p>
    <w:p w14:paraId="3F6171CE" w14:textId="77777777" w:rsidR="00EA68E2" w:rsidRPr="00EA68E2" w:rsidRDefault="00EA68E2" w:rsidP="00EA68E2">
      <w:pPr>
        <w:pStyle w:val="Sinespaciado"/>
        <w:ind w:firstLine="708"/>
        <w:jc w:val="left"/>
        <w:rPr>
          <w:rFonts w:asciiTheme="minorHAnsi" w:hAnsiTheme="minorHAnsi" w:cstheme="minorHAnsi"/>
          <w:sz w:val="16"/>
          <w:lang w:val="en-US"/>
        </w:rPr>
      </w:pPr>
      <w:r w:rsidRPr="00EA68E2">
        <w:rPr>
          <w:rFonts w:asciiTheme="minorHAnsi" w:hAnsiTheme="minorHAnsi" w:cstheme="minorHAnsi"/>
          <w:sz w:val="16"/>
          <w:lang w:val="en-US"/>
        </w:rPr>
        <w:t xml:space="preserve">            OR</w:t>
      </w:r>
    </w:p>
    <w:p w14:paraId="1857CFF1" w14:textId="77777777" w:rsidR="00EA68E2" w:rsidRPr="00EA68E2" w:rsidRDefault="00EA68E2" w:rsidP="00EA68E2">
      <w:pPr>
        <w:pStyle w:val="Sinespaciado"/>
        <w:ind w:left="708" w:firstLine="708"/>
        <w:jc w:val="left"/>
        <w:rPr>
          <w:rFonts w:asciiTheme="minorHAnsi" w:hAnsiTheme="minorHAnsi" w:cstheme="minorHAnsi"/>
          <w:sz w:val="16"/>
          <w:lang w:val="en-US"/>
        </w:rPr>
      </w:pPr>
      <w:r w:rsidRPr="00EA68E2">
        <w:rPr>
          <w:rFonts w:asciiTheme="minorHAnsi" w:hAnsiTheme="minorHAnsi" w:cstheme="minorHAnsi"/>
          <w:sz w:val="16"/>
          <w:lang w:val="en-US"/>
        </w:rPr>
        <w:t>CAST(r.Fecha AS DATE)= inTermino)</w:t>
      </w:r>
    </w:p>
    <w:p w14:paraId="7BD11DCC"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ORDER BY r.Fecha desc</w:t>
      </w:r>
    </w:p>
    <w:p w14:paraId="207125BB"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lang w:val="en-US"/>
        </w:rPr>
        <w:t xml:space="preserve">    </w:t>
      </w:r>
      <w:r w:rsidRPr="00EA68E2">
        <w:rPr>
          <w:rFonts w:asciiTheme="minorHAnsi" w:hAnsiTheme="minorHAnsi" w:cstheme="minorHAnsi"/>
          <w:sz w:val="16"/>
        </w:rPr>
        <w:t xml:space="preserve">LIMIT inPage, inCantResult; </w:t>
      </w:r>
    </w:p>
    <w:p w14:paraId="2FC12BE9"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w:t>
      </w:r>
    </w:p>
    <w:p w14:paraId="20BE4D3B"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lastRenderedPageBreak/>
        <w:t>END $$</w:t>
      </w:r>
    </w:p>
    <w:p w14:paraId="3FA5A421" w14:textId="77777777" w:rsidR="00EA68E2" w:rsidRPr="001C5E9E" w:rsidRDefault="00EA68E2" w:rsidP="00EA68E2"/>
    <w:p w14:paraId="50965BB5" w14:textId="77777777" w:rsidR="00EA68E2" w:rsidRPr="00AC7B3B" w:rsidRDefault="00EA68E2" w:rsidP="00EA68E2"/>
    <w:p w14:paraId="0BB95A50" w14:textId="77777777" w:rsidR="00EA68E2" w:rsidRDefault="00EA68E2" w:rsidP="00EA68E2">
      <w:pPr>
        <w:pStyle w:val="Subttulo"/>
        <w:rPr>
          <w:b/>
          <w:sz w:val="36"/>
        </w:rPr>
      </w:pPr>
    </w:p>
    <w:p w14:paraId="19683393" w14:textId="77777777" w:rsidR="00EA68E2" w:rsidRDefault="00EA68E2" w:rsidP="00EA68E2">
      <w:pPr>
        <w:pStyle w:val="Subttulo"/>
        <w:rPr>
          <w:b/>
          <w:sz w:val="36"/>
        </w:rPr>
      </w:pPr>
    </w:p>
    <w:p w14:paraId="334900CD" w14:textId="6F66294D" w:rsidR="00EA68E2" w:rsidRPr="00EA68E2" w:rsidRDefault="00721311" w:rsidP="00EA68E2">
      <w:pPr>
        <w:pStyle w:val="Subttulo"/>
        <w:rPr>
          <w:sz w:val="28"/>
        </w:rPr>
      </w:pPr>
      <w:r>
        <w:rPr>
          <w:b/>
          <w:sz w:val="28"/>
        </w:rPr>
        <w:t>Apéndice B.2.7</w:t>
      </w:r>
      <w:r w:rsidR="00EA68E2" w:rsidRPr="00EA68E2">
        <w:rPr>
          <w:sz w:val="28"/>
        </w:rPr>
        <w:t>: Estanteria - Busqueda por palabras en descripción</w:t>
      </w:r>
    </w:p>
    <w:p w14:paraId="12B08E58"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--Delimiter $$</w:t>
      </w:r>
    </w:p>
    <w:p w14:paraId="1A517F97"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DROP PROCEDURE IF EXISTS sp_Reporte_Seleccionar_Reportes_Termino_Descripcion $$</w:t>
      </w:r>
    </w:p>
    <w:p w14:paraId="4398917B"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CREATE PROCEDURE sp_Reporte_Seleccionar_Reportes_Termino_Descripcion (</w:t>
      </w:r>
    </w:p>
    <w:p w14:paraId="4F11FC6A"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t>inPalabra VARCHAR(255),</w:t>
      </w:r>
    </w:p>
    <w:p w14:paraId="000D5B75"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rPr>
        <w:t xml:space="preserve">    </w:t>
      </w:r>
      <w:r w:rsidRPr="00EA68E2">
        <w:rPr>
          <w:rFonts w:asciiTheme="minorHAnsi" w:hAnsiTheme="minorHAnsi" w:cstheme="minorHAnsi"/>
          <w:sz w:val="16"/>
          <w:lang w:val="en-US"/>
        </w:rPr>
        <w:t>inPage int,</w:t>
      </w:r>
    </w:p>
    <w:p w14:paraId="1B7A4F07"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inCantResult int</w:t>
      </w:r>
    </w:p>
    <w:p w14:paraId="3E3689E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w:t>
      </w:r>
    </w:p>
    <w:p w14:paraId="4D541EAE"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BEGIN</w:t>
      </w:r>
    </w:p>
    <w:p w14:paraId="2F29DDEA"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SELECT </w:t>
      </w:r>
    </w:p>
    <w:p w14:paraId="743338A4"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w:t>
      </w:r>
      <w:r w:rsidRPr="00EA68E2">
        <w:rPr>
          <w:rFonts w:asciiTheme="minorHAnsi" w:hAnsiTheme="minorHAnsi" w:cstheme="minorHAnsi"/>
          <w:sz w:val="16"/>
          <w:lang w:val="en-US"/>
        </w:rPr>
        <w:tab/>
        <w:t>r.Id</w:t>
      </w:r>
      <w:r w:rsidRPr="00EA68E2">
        <w:rPr>
          <w:rFonts w:asciiTheme="minorHAnsi" w:hAnsiTheme="minorHAnsi" w:cstheme="minorHAnsi"/>
          <w:sz w:val="16"/>
          <w:lang w:val="en-US"/>
        </w:rPr>
        <w:tab/>
      </w:r>
      <w:r w:rsidRPr="00EA68E2">
        <w:rPr>
          <w:rFonts w:asciiTheme="minorHAnsi" w:hAnsiTheme="minorHAnsi" w:cstheme="minorHAnsi"/>
          <w:sz w:val="16"/>
          <w:lang w:val="en-US"/>
        </w:rPr>
        <w:tab/>
      </w:r>
      <w:r w:rsidRPr="00EA68E2">
        <w:rPr>
          <w:rFonts w:asciiTheme="minorHAnsi" w:hAnsiTheme="minorHAnsi" w:cstheme="minorHAnsi"/>
          <w:sz w:val="16"/>
          <w:lang w:val="en-US"/>
        </w:rPr>
        <w:tab/>
        <w:t xml:space="preserve">AS </w:t>
      </w:r>
      <w:r w:rsidRPr="00EA68E2">
        <w:rPr>
          <w:rFonts w:asciiTheme="minorHAnsi" w:hAnsiTheme="minorHAnsi" w:cstheme="minorHAnsi"/>
          <w:sz w:val="16"/>
          <w:lang w:val="en-US"/>
        </w:rPr>
        <w:tab/>
        <w:t>Reporte_Id,</w:t>
      </w:r>
    </w:p>
    <w:p w14:paraId="6C10D53A"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lang w:val="en-US"/>
        </w:rPr>
        <w:t xml:space="preserve">    </w:t>
      </w:r>
      <w:r w:rsidRPr="00EA68E2">
        <w:rPr>
          <w:rFonts w:asciiTheme="minorHAnsi" w:hAnsiTheme="minorHAnsi" w:cstheme="minorHAnsi"/>
          <w:sz w:val="16"/>
        </w:rPr>
        <w:t>r.Descripcion</w:t>
      </w:r>
      <w:r w:rsidRPr="00EA68E2">
        <w:rPr>
          <w:rFonts w:asciiTheme="minorHAnsi" w:hAnsiTheme="minorHAnsi" w:cstheme="minorHAnsi"/>
          <w:sz w:val="16"/>
        </w:rPr>
        <w:tab/>
        <w:t xml:space="preserve">AS </w:t>
      </w:r>
      <w:r w:rsidRPr="00EA68E2">
        <w:rPr>
          <w:rFonts w:asciiTheme="minorHAnsi" w:hAnsiTheme="minorHAnsi" w:cstheme="minorHAnsi"/>
          <w:sz w:val="16"/>
        </w:rPr>
        <w:tab/>
        <w:t>Reporte_Descripcion,</w:t>
      </w:r>
    </w:p>
    <w:p w14:paraId="5CD0F067"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r.Fecha</w:t>
      </w:r>
      <w:r w:rsidRPr="00EA68E2">
        <w:rPr>
          <w:rFonts w:asciiTheme="minorHAnsi" w:hAnsiTheme="minorHAnsi" w:cstheme="minorHAnsi"/>
          <w:sz w:val="16"/>
        </w:rPr>
        <w:tab/>
      </w:r>
      <w:r w:rsidRPr="00EA68E2">
        <w:rPr>
          <w:rFonts w:asciiTheme="minorHAnsi" w:hAnsiTheme="minorHAnsi" w:cstheme="minorHAnsi"/>
          <w:sz w:val="16"/>
        </w:rPr>
        <w:tab/>
      </w:r>
      <w:r w:rsidRPr="00EA68E2">
        <w:rPr>
          <w:rFonts w:asciiTheme="minorHAnsi" w:hAnsiTheme="minorHAnsi" w:cstheme="minorHAnsi"/>
          <w:sz w:val="16"/>
        </w:rPr>
        <w:tab/>
        <w:t>AS</w:t>
      </w:r>
      <w:r w:rsidRPr="00EA68E2">
        <w:rPr>
          <w:rFonts w:asciiTheme="minorHAnsi" w:hAnsiTheme="minorHAnsi" w:cstheme="minorHAnsi"/>
          <w:sz w:val="16"/>
        </w:rPr>
        <w:tab/>
        <w:t>Reporte_Fecha,</w:t>
      </w:r>
    </w:p>
    <w:p w14:paraId="56A393A1"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r.Incidente</w:t>
      </w:r>
      <w:r w:rsidRPr="00EA68E2">
        <w:rPr>
          <w:rFonts w:asciiTheme="minorHAnsi" w:hAnsiTheme="minorHAnsi" w:cstheme="minorHAnsi"/>
          <w:sz w:val="16"/>
        </w:rPr>
        <w:tab/>
      </w:r>
      <w:r w:rsidRPr="00EA68E2">
        <w:rPr>
          <w:rFonts w:asciiTheme="minorHAnsi" w:hAnsiTheme="minorHAnsi" w:cstheme="minorHAnsi"/>
          <w:sz w:val="16"/>
        </w:rPr>
        <w:tab/>
        <w:t xml:space="preserve">AS </w:t>
      </w:r>
      <w:r w:rsidRPr="00EA68E2">
        <w:rPr>
          <w:rFonts w:asciiTheme="minorHAnsi" w:hAnsiTheme="minorHAnsi" w:cstheme="minorHAnsi"/>
          <w:sz w:val="16"/>
        </w:rPr>
        <w:tab/>
        <w:t>Reporte_Incidente,</w:t>
      </w:r>
    </w:p>
    <w:p w14:paraId="5C637D20"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r.Perfil_Id</w:t>
      </w:r>
      <w:r w:rsidRPr="00EA68E2">
        <w:rPr>
          <w:rFonts w:asciiTheme="minorHAnsi" w:hAnsiTheme="minorHAnsi" w:cstheme="minorHAnsi"/>
          <w:sz w:val="16"/>
        </w:rPr>
        <w:tab/>
      </w:r>
      <w:r w:rsidRPr="00EA68E2">
        <w:rPr>
          <w:rFonts w:asciiTheme="minorHAnsi" w:hAnsiTheme="minorHAnsi" w:cstheme="minorHAnsi"/>
          <w:sz w:val="16"/>
        </w:rPr>
        <w:tab/>
        <w:t>AS</w:t>
      </w:r>
      <w:r w:rsidRPr="00EA68E2">
        <w:rPr>
          <w:rFonts w:asciiTheme="minorHAnsi" w:hAnsiTheme="minorHAnsi" w:cstheme="minorHAnsi"/>
          <w:sz w:val="16"/>
        </w:rPr>
        <w:tab/>
        <w:t>Perfil_Id,</w:t>
      </w:r>
    </w:p>
    <w:p w14:paraId="6FC41534"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r.Ubicacion_Id  AS  Ubicacion_Id,</w:t>
      </w:r>
    </w:p>
    <w:p w14:paraId="506E7143"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p.Nombre</w:t>
      </w:r>
      <w:r w:rsidRPr="00EA68E2">
        <w:rPr>
          <w:rFonts w:asciiTheme="minorHAnsi" w:hAnsiTheme="minorHAnsi" w:cstheme="minorHAnsi"/>
          <w:sz w:val="16"/>
        </w:rPr>
        <w:tab/>
      </w:r>
      <w:r w:rsidRPr="00EA68E2">
        <w:rPr>
          <w:rFonts w:asciiTheme="minorHAnsi" w:hAnsiTheme="minorHAnsi" w:cstheme="minorHAnsi"/>
          <w:sz w:val="16"/>
        </w:rPr>
        <w:tab/>
        <w:t>AS</w:t>
      </w:r>
      <w:r w:rsidRPr="00EA68E2">
        <w:rPr>
          <w:rFonts w:asciiTheme="minorHAnsi" w:hAnsiTheme="minorHAnsi" w:cstheme="minorHAnsi"/>
          <w:sz w:val="16"/>
        </w:rPr>
        <w:tab/>
        <w:t>Perfil_Nombre,</w:t>
      </w:r>
    </w:p>
    <w:p w14:paraId="37FBFD78"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rPr>
        <w:t xml:space="preserve">    </w:t>
      </w:r>
      <w:r w:rsidRPr="00EA68E2">
        <w:rPr>
          <w:rFonts w:asciiTheme="minorHAnsi" w:hAnsiTheme="minorHAnsi" w:cstheme="minorHAnsi"/>
          <w:sz w:val="16"/>
          <w:lang w:val="en-US"/>
        </w:rPr>
        <w:t>p.UrlImagen</w:t>
      </w:r>
      <w:r w:rsidRPr="00EA68E2">
        <w:rPr>
          <w:rFonts w:asciiTheme="minorHAnsi" w:hAnsiTheme="minorHAnsi" w:cstheme="minorHAnsi"/>
          <w:sz w:val="16"/>
          <w:lang w:val="en-US"/>
        </w:rPr>
        <w:tab/>
      </w:r>
      <w:r w:rsidRPr="00EA68E2">
        <w:rPr>
          <w:rFonts w:asciiTheme="minorHAnsi" w:hAnsiTheme="minorHAnsi" w:cstheme="minorHAnsi"/>
          <w:sz w:val="16"/>
          <w:lang w:val="en-US"/>
        </w:rPr>
        <w:tab/>
        <w:t>AS</w:t>
      </w:r>
      <w:r w:rsidRPr="00EA68E2">
        <w:rPr>
          <w:rFonts w:asciiTheme="minorHAnsi" w:hAnsiTheme="minorHAnsi" w:cstheme="minorHAnsi"/>
          <w:sz w:val="16"/>
          <w:lang w:val="en-US"/>
        </w:rPr>
        <w:tab/>
        <w:t>Perfil_UrlImagen,</w:t>
      </w:r>
    </w:p>
    <w:p w14:paraId="5937AE2C"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lang w:val="en-US"/>
        </w:rPr>
        <w:t xml:space="preserve">    </w:t>
      </w:r>
      <w:r w:rsidRPr="00EA68E2">
        <w:rPr>
          <w:rFonts w:asciiTheme="minorHAnsi" w:hAnsiTheme="minorHAnsi" w:cstheme="minorHAnsi"/>
          <w:sz w:val="16"/>
        </w:rPr>
        <w:t>p.Cuenta_Email</w:t>
      </w:r>
      <w:r w:rsidRPr="00EA68E2">
        <w:rPr>
          <w:rFonts w:asciiTheme="minorHAnsi" w:hAnsiTheme="minorHAnsi" w:cstheme="minorHAnsi"/>
          <w:sz w:val="16"/>
        </w:rPr>
        <w:tab/>
        <w:t>AS</w:t>
      </w:r>
      <w:r w:rsidRPr="00EA68E2">
        <w:rPr>
          <w:rFonts w:asciiTheme="minorHAnsi" w:hAnsiTheme="minorHAnsi" w:cstheme="minorHAnsi"/>
          <w:sz w:val="16"/>
        </w:rPr>
        <w:tab/>
        <w:t>Cuenta_Email,</w:t>
      </w:r>
    </w:p>
    <w:p w14:paraId="4821B60F"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c.Contrasena</w:t>
      </w:r>
      <w:r w:rsidRPr="00EA68E2">
        <w:rPr>
          <w:rFonts w:asciiTheme="minorHAnsi" w:hAnsiTheme="minorHAnsi" w:cstheme="minorHAnsi"/>
          <w:sz w:val="16"/>
        </w:rPr>
        <w:tab/>
        <w:t>AS</w:t>
      </w:r>
      <w:r w:rsidRPr="00EA68E2">
        <w:rPr>
          <w:rFonts w:asciiTheme="minorHAnsi" w:hAnsiTheme="minorHAnsi" w:cstheme="minorHAnsi"/>
          <w:sz w:val="16"/>
        </w:rPr>
        <w:tab/>
        <w:t>Cuenta_Contrasena,</w:t>
      </w:r>
    </w:p>
    <w:p w14:paraId="505242C0"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u.Latitude </w:t>
      </w:r>
      <w:r w:rsidRPr="00EA68E2">
        <w:rPr>
          <w:rFonts w:asciiTheme="minorHAnsi" w:hAnsiTheme="minorHAnsi" w:cstheme="minorHAnsi"/>
          <w:sz w:val="16"/>
        </w:rPr>
        <w:tab/>
      </w:r>
      <w:r w:rsidRPr="00EA68E2">
        <w:rPr>
          <w:rFonts w:asciiTheme="minorHAnsi" w:hAnsiTheme="minorHAnsi" w:cstheme="minorHAnsi"/>
          <w:sz w:val="16"/>
        </w:rPr>
        <w:tab/>
        <w:t>AS</w:t>
      </w:r>
      <w:r w:rsidRPr="00EA68E2">
        <w:rPr>
          <w:rFonts w:asciiTheme="minorHAnsi" w:hAnsiTheme="minorHAnsi" w:cstheme="minorHAnsi"/>
          <w:sz w:val="16"/>
        </w:rPr>
        <w:tab/>
        <w:t>Ubicacion_Latitud,</w:t>
      </w:r>
    </w:p>
    <w:p w14:paraId="7ED7AFC4"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u.Longitude</w:t>
      </w:r>
      <w:r w:rsidRPr="00EA68E2">
        <w:rPr>
          <w:rFonts w:asciiTheme="minorHAnsi" w:hAnsiTheme="minorHAnsi" w:cstheme="minorHAnsi"/>
          <w:sz w:val="16"/>
        </w:rPr>
        <w:tab/>
      </w:r>
      <w:r w:rsidRPr="00EA68E2">
        <w:rPr>
          <w:rFonts w:asciiTheme="minorHAnsi" w:hAnsiTheme="minorHAnsi" w:cstheme="minorHAnsi"/>
          <w:sz w:val="16"/>
        </w:rPr>
        <w:tab/>
        <w:t>AS</w:t>
      </w:r>
      <w:r w:rsidRPr="00EA68E2">
        <w:rPr>
          <w:rFonts w:asciiTheme="minorHAnsi" w:hAnsiTheme="minorHAnsi" w:cstheme="minorHAnsi"/>
          <w:sz w:val="16"/>
        </w:rPr>
        <w:tab/>
        <w:t>Ubicacion_Longitud,</w:t>
      </w:r>
    </w:p>
    <w:p w14:paraId="337EE13F"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u.Delegacion</w:t>
      </w:r>
      <w:r w:rsidRPr="00EA68E2">
        <w:rPr>
          <w:rFonts w:asciiTheme="minorHAnsi" w:hAnsiTheme="minorHAnsi" w:cstheme="minorHAnsi"/>
          <w:sz w:val="16"/>
        </w:rPr>
        <w:tab/>
        <w:t>AS</w:t>
      </w:r>
      <w:r w:rsidRPr="00EA68E2">
        <w:rPr>
          <w:rFonts w:asciiTheme="minorHAnsi" w:hAnsiTheme="minorHAnsi" w:cstheme="minorHAnsi"/>
          <w:sz w:val="16"/>
        </w:rPr>
        <w:tab/>
        <w:t>Ubicacion_Direccion</w:t>
      </w:r>
    </w:p>
    <w:p w14:paraId="25940F38"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w:t>
      </w:r>
    </w:p>
    <w:p w14:paraId="3C18AF4F"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w:t>
      </w:r>
    </w:p>
    <w:p w14:paraId="1A0A4CFB"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FROM </w:t>
      </w:r>
    </w:p>
    <w:p w14:paraId="18380683"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reporte</w:t>
      </w:r>
      <w:r w:rsidRPr="00EA68E2">
        <w:rPr>
          <w:rFonts w:asciiTheme="minorHAnsi" w:hAnsiTheme="minorHAnsi" w:cstheme="minorHAnsi"/>
          <w:sz w:val="16"/>
          <w:lang w:val="en-US"/>
        </w:rPr>
        <w:tab/>
      </w:r>
      <w:r w:rsidRPr="00EA68E2">
        <w:rPr>
          <w:rFonts w:asciiTheme="minorHAnsi" w:hAnsiTheme="minorHAnsi" w:cstheme="minorHAnsi"/>
          <w:sz w:val="16"/>
          <w:lang w:val="en-US"/>
        </w:rPr>
        <w:tab/>
        <w:t>AS r</w:t>
      </w:r>
    </w:p>
    <w:p w14:paraId="385E9473"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INNER JOIN perfil AS p</w:t>
      </w:r>
    </w:p>
    <w:p w14:paraId="1F71D6D9"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ON p.Id = r.Perfil_Id</w:t>
      </w:r>
    </w:p>
    <w:p w14:paraId="6D4BF8DA"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INNER JOIN ubicacion AS u</w:t>
      </w:r>
    </w:p>
    <w:p w14:paraId="1696C1FA"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ON u.Id = r.Ubicacion_Id</w:t>
      </w:r>
    </w:p>
    <w:p w14:paraId="309C542F"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INNER JOIN cuenta AS c</w:t>
      </w:r>
    </w:p>
    <w:p w14:paraId="78566A09"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ON p.Cuenta_Email =  c.Email</w:t>
      </w:r>
    </w:p>
    <w:p w14:paraId="262EC8BE"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WHERE</w:t>
      </w:r>
    </w:p>
    <w:p w14:paraId="6BD7E308"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r.Descripcion LIKE CONCAT('%', SUBSTRING_INDEX(SUBSTRING_INDEX( inPalabra , ' ', 2 ),' ',1) , '%') </w:t>
      </w:r>
    </w:p>
    <w:p w14:paraId="542DAB15"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ORDER BY r.Fecha desc</w:t>
      </w:r>
    </w:p>
    <w:p w14:paraId="77092429"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LIMIT inPage, inCantResult;</w:t>
      </w:r>
    </w:p>
    <w:p w14:paraId="34BD297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w:t>
      </w:r>
    </w:p>
    <w:p w14:paraId="57EB80EF"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w:t>
      </w:r>
    </w:p>
    <w:p w14:paraId="75B1C764" w14:textId="5FEE418C" w:rsid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END $$</w:t>
      </w:r>
    </w:p>
    <w:p w14:paraId="525586D4" w14:textId="77777777" w:rsidR="00EA68E2" w:rsidRPr="00EA68E2" w:rsidRDefault="00EA68E2" w:rsidP="00EA68E2">
      <w:pPr>
        <w:pStyle w:val="Sinespaciado"/>
        <w:jc w:val="left"/>
        <w:rPr>
          <w:rFonts w:asciiTheme="minorHAnsi" w:hAnsiTheme="minorHAnsi" w:cstheme="minorHAnsi"/>
          <w:sz w:val="16"/>
        </w:rPr>
      </w:pPr>
    </w:p>
    <w:p w14:paraId="403B47F1" w14:textId="789347B2" w:rsidR="00EA68E2" w:rsidRPr="00EA68E2" w:rsidRDefault="00721311" w:rsidP="00EA68E2">
      <w:pPr>
        <w:pStyle w:val="Subttulo"/>
        <w:rPr>
          <w:sz w:val="28"/>
        </w:rPr>
      </w:pPr>
      <w:r>
        <w:rPr>
          <w:b/>
          <w:sz w:val="28"/>
        </w:rPr>
        <w:t>Apéndice B.</w:t>
      </w:r>
      <w:r w:rsidR="00BB366A">
        <w:rPr>
          <w:b/>
          <w:sz w:val="28"/>
        </w:rPr>
        <w:t>2</w:t>
      </w:r>
      <w:r w:rsidR="00EA68E2" w:rsidRPr="00EA68E2">
        <w:rPr>
          <w:b/>
          <w:sz w:val="28"/>
        </w:rPr>
        <w:t>.</w:t>
      </w:r>
      <w:r>
        <w:rPr>
          <w:b/>
          <w:sz w:val="28"/>
        </w:rPr>
        <w:t>8</w:t>
      </w:r>
      <w:r w:rsidR="00EA68E2" w:rsidRPr="00EA68E2">
        <w:rPr>
          <w:sz w:val="28"/>
        </w:rPr>
        <w:t>: Estanteria - Busqueda avanzada</w:t>
      </w:r>
    </w:p>
    <w:p w14:paraId="3D43CD7B"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--Delimiter $$</w:t>
      </w:r>
    </w:p>
    <w:p w14:paraId="6D2EB4DB"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DROP PROCEDURE IF EXISTS sp_Estanteria_Busqueda_Avanzada $$</w:t>
      </w:r>
    </w:p>
    <w:p w14:paraId="33DD3935" w14:textId="77777777" w:rsidR="00EA68E2" w:rsidRPr="00EA68E2" w:rsidRDefault="00EA68E2" w:rsidP="00EA68E2">
      <w:pPr>
        <w:pStyle w:val="Sinespaciado"/>
        <w:jc w:val="left"/>
        <w:rPr>
          <w:rFonts w:asciiTheme="minorHAnsi" w:hAnsiTheme="minorHAnsi" w:cstheme="minorHAnsi"/>
          <w:sz w:val="16"/>
          <w:szCs w:val="16"/>
        </w:rPr>
      </w:pPr>
    </w:p>
    <w:p w14:paraId="48E885A3"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CREATE PROCEDURE sp_Estanteria_Busqueda_Avanzada (</w:t>
      </w:r>
    </w:p>
    <w:p w14:paraId="1B5BA0D3"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ab/>
        <w:t xml:space="preserve">inPalabra </w:t>
      </w:r>
      <w:r w:rsidRPr="00EA68E2">
        <w:rPr>
          <w:rFonts w:asciiTheme="minorHAnsi" w:hAnsiTheme="minorHAnsi" w:cstheme="minorHAnsi"/>
          <w:sz w:val="16"/>
          <w:szCs w:val="16"/>
        </w:rPr>
        <w:tab/>
      </w:r>
      <w:r w:rsidRPr="00EA68E2">
        <w:rPr>
          <w:rFonts w:asciiTheme="minorHAnsi" w:hAnsiTheme="minorHAnsi" w:cstheme="minorHAnsi"/>
          <w:sz w:val="16"/>
          <w:szCs w:val="16"/>
        </w:rPr>
        <w:tab/>
        <w:t>varchar(255),</w:t>
      </w:r>
    </w:p>
    <w:p w14:paraId="253573A1"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inFecha</w:t>
      </w:r>
      <w:r w:rsidRPr="00EA68E2">
        <w:rPr>
          <w:rFonts w:asciiTheme="minorHAnsi" w:hAnsiTheme="minorHAnsi" w:cstheme="minorHAnsi"/>
          <w:sz w:val="16"/>
          <w:szCs w:val="16"/>
        </w:rPr>
        <w:tab/>
      </w:r>
      <w:r w:rsidRPr="00EA68E2">
        <w:rPr>
          <w:rFonts w:asciiTheme="minorHAnsi" w:hAnsiTheme="minorHAnsi" w:cstheme="minorHAnsi"/>
          <w:sz w:val="16"/>
          <w:szCs w:val="16"/>
        </w:rPr>
        <w:tab/>
      </w:r>
      <w:r w:rsidRPr="00EA68E2">
        <w:rPr>
          <w:rFonts w:asciiTheme="minorHAnsi" w:hAnsiTheme="minorHAnsi" w:cstheme="minorHAnsi"/>
          <w:sz w:val="16"/>
          <w:szCs w:val="16"/>
        </w:rPr>
        <w:tab/>
        <w:t>varchar(10),</w:t>
      </w:r>
    </w:p>
    <w:p w14:paraId="0EA1AB14"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inIncidente</w:t>
      </w:r>
      <w:r w:rsidRPr="00EA68E2">
        <w:rPr>
          <w:rFonts w:asciiTheme="minorHAnsi" w:hAnsiTheme="minorHAnsi" w:cstheme="minorHAnsi"/>
          <w:sz w:val="16"/>
          <w:szCs w:val="16"/>
        </w:rPr>
        <w:tab/>
      </w:r>
      <w:r w:rsidRPr="00EA68E2">
        <w:rPr>
          <w:rFonts w:asciiTheme="minorHAnsi" w:hAnsiTheme="minorHAnsi" w:cstheme="minorHAnsi"/>
          <w:sz w:val="16"/>
          <w:szCs w:val="16"/>
        </w:rPr>
        <w:tab/>
        <w:t>int,</w:t>
      </w:r>
    </w:p>
    <w:p w14:paraId="6B2CCB98"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lastRenderedPageBreak/>
        <w:t xml:space="preserve">    inDireccion</w:t>
      </w:r>
      <w:r w:rsidRPr="00EA68E2">
        <w:rPr>
          <w:rFonts w:asciiTheme="minorHAnsi" w:hAnsiTheme="minorHAnsi" w:cstheme="minorHAnsi"/>
          <w:sz w:val="16"/>
          <w:szCs w:val="16"/>
        </w:rPr>
        <w:tab/>
      </w:r>
      <w:r w:rsidRPr="00EA68E2">
        <w:rPr>
          <w:rFonts w:asciiTheme="minorHAnsi" w:hAnsiTheme="minorHAnsi" w:cstheme="minorHAnsi"/>
          <w:sz w:val="16"/>
          <w:szCs w:val="16"/>
        </w:rPr>
        <w:tab/>
        <w:t>varchar(255),</w:t>
      </w:r>
    </w:p>
    <w:p w14:paraId="308B824D"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ab/>
        <w:t>inPerfil</w:t>
      </w:r>
      <w:r w:rsidRPr="00EA68E2">
        <w:rPr>
          <w:rFonts w:asciiTheme="minorHAnsi" w:hAnsiTheme="minorHAnsi" w:cstheme="minorHAnsi"/>
          <w:sz w:val="16"/>
          <w:szCs w:val="16"/>
        </w:rPr>
        <w:tab/>
      </w:r>
      <w:r w:rsidRPr="00EA68E2">
        <w:rPr>
          <w:rFonts w:asciiTheme="minorHAnsi" w:hAnsiTheme="minorHAnsi" w:cstheme="minorHAnsi"/>
          <w:sz w:val="16"/>
          <w:szCs w:val="16"/>
        </w:rPr>
        <w:tab/>
        <w:t>varchar(20),</w:t>
      </w:r>
    </w:p>
    <w:p w14:paraId="73129604"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inPage </w:t>
      </w:r>
      <w:r w:rsidRPr="00EA68E2">
        <w:rPr>
          <w:rFonts w:asciiTheme="minorHAnsi" w:hAnsiTheme="minorHAnsi" w:cstheme="minorHAnsi"/>
          <w:sz w:val="16"/>
          <w:szCs w:val="16"/>
        </w:rPr>
        <w:tab/>
      </w:r>
      <w:r w:rsidRPr="00EA68E2">
        <w:rPr>
          <w:rFonts w:asciiTheme="minorHAnsi" w:hAnsiTheme="minorHAnsi" w:cstheme="minorHAnsi"/>
          <w:sz w:val="16"/>
          <w:szCs w:val="16"/>
        </w:rPr>
        <w:tab/>
      </w:r>
      <w:r w:rsidRPr="00EA68E2">
        <w:rPr>
          <w:rFonts w:asciiTheme="minorHAnsi" w:hAnsiTheme="minorHAnsi" w:cstheme="minorHAnsi"/>
          <w:sz w:val="16"/>
          <w:szCs w:val="16"/>
        </w:rPr>
        <w:tab/>
        <w:t>int,</w:t>
      </w:r>
    </w:p>
    <w:p w14:paraId="2B1213B0" w14:textId="77777777" w:rsidR="00EA68E2" w:rsidRPr="00C92276" w:rsidRDefault="00EA68E2" w:rsidP="00EA68E2">
      <w:pPr>
        <w:pStyle w:val="Sinespaciado"/>
        <w:jc w:val="left"/>
        <w:rPr>
          <w:rFonts w:asciiTheme="minorHAnsi" w:hAnsiTheme="minorHAnsi" w:cstheme="minorHAnsi"/>
          <w:sz w:val="16"/>
          <w:szCs w:val="16"/>
          <w:rPrChange w:id="1015" w:author="Profesor" w:date="2017-07-19T14:13:00Z">
            <w:rPr>
              <w:rFonts w:asciiTheme="minorHAnsi" w:hAnsiTheme="minorHAnsi" w:cstheme="minorHAnsi"/>
              <w:sz w:val="16"/>
              <w:szCs w:val="16"/>
              <w:lang w:val="en-US"/>
            </w:rPr>
          </w:rPrChange>
        </w:rPr>
      </w:pPr>
      <w:r w:rsidRPr="00EA68E2">
        <w:rPr>
          <w:rFonts w:asciiTheme="minorHAnsi" w:hAnsiTheme="minorHAnsi" w:cstheme="minorHAnsi"/>
          <w:sz w:val="16"/>
          <w:szCs w:val="16"/>
        </w:rPr>
        <w:tab/>
      </w:r>
      <w:r w:rsidRPr="00C92276">
        <w:rPr>
          <w:rFonts w:asciiTheme="minorHAnsi" w:hAnsiTheme="minorHAnsi" w:cstheme="minorHAnsi"/>
          <w:sz w:val="16"/>
          <w:szCs w:val="16"/>
          <w:rPrChange w:id="1016" w:author="Profesor" w:date="2017-07-19T14:13:00Z">
            <w:rPr>
              <w:rFonts w:asciiTheme="minorHAnsi" w:hAnsiTheme="minorHAnsi" w:cstheme="minorHAnsi"/>
              <w:sz w:val="16"/>
              <w:szCs w:val="16"/>
              <w:lang w:val="en-US"/>
            </w:rPr>
          </w:rPrChange>
        </w:rPr>
        <w:t xml:space="preserve">inCantResult </w:t>
      </w:r>
      <w:r w:rsidRPr="00C92276">
        <w:rPr>
          <w:rFonts w:asciiTheme="minorHAnsi" w:hAnsiTheme="minorHAnsi" w:cstheme="minorHAnsi"/>
          <w:sz w:val="16"/>
          <w:szCs w:val="16"/>
          <w:rPrChange w:id="1017" w:author="Profesor" w:date="2017-07-19T14:13:00Z">
            <w:rPr>
              <w:rFonts w:asciiTheme="minorHAnsi" w:hAnsiTheme="minorHAnsi" w:cstheme="minorHAnsi"/>
              <w:sz w:val="16"/>
              <w:szCs w:val="16"/>
              <w:lang w:val="en-US"/>
            </w:rPr>
          </w:rPrChange>
        </w:rPr>
        <w:tab/>
        <w:t>int</w:t>
      </w:r>
    </w:p>
    <w:p w14:paraId="6F8A00B4" w14:textId="77777777" w:rsidR="00EA68E2" w:rsidRPr="00C92276" w:rsidRDefault="00EA68E2" w:rsidP="00EA68E2">
      <w:pPr>
        <w:pStyle w:val="Sinespaciado"/>
        <w:jc w:val="left"/>
        <w:rPr>
          <w:rFonts w:asciiTheme="minorHAnsi" w:hAnsiTheme="minorHAnsi" w:cstheme="minorHAnsi"/>
          <w:sz w:val="16"/>
          <w:szCs w:val="16"/>
          <w:rPrChange w:id="1018" w:author="Profesor" w:date="2017-07-19T14:13:00Z">
            <w:rPr>
              <w:rFonts w:asciiTheme="minorHAnsi" w:hAnsiTheme="minorHAnsi" w:cstheme="minorHAnsi"/>
              <w:sz w:val="16"/>
              <w:szCs w:val="16"/>
              <w:lang w:val="en-US"/>
            </w:rPr>
          </w:rPrChange>
        </w:rPr>
      </w:pPr>
      <w:r w:rsidRPr="00C92276">
        <w:rPr>
          <w:rFonts w:asciiTheme="minorHAnsi" w:hAnsiTheme="minorHAnsi" w:cstheme="minorHAnsi"/>
          <w:sz w:val="16"/>
          <w:szCs w:val="16"/>
          <w:rPrChange w:id="1019" w:author="Profesor" w:date="2017-07-19T14:13:00Z">
            <w:rPr>
              <w:rFonts w:asciiTheme="minorHAnsi" w:hAnsiTheme="minorHAnsi" w:cstheme="minorHAnsi"/>
              <w:sz w:val="16"/>
              <w:szCs w:val="16"/>
              <w:lang w:val="en-US"/>
            </w:rPr>
          </w:rPrChange>
        </w:rPr>
        <w:t>)</w:t>
      </w:r>
    </w:p>
    <w:p w14:paraId="1C49FB52" w14:textId="77777777" w:rsidR="00EA68E2" w:rsidRPr="00C92276" w:rsidRDefault="00EA68E2" w:rsidP="00EA68E2">
      <w:pPr>
        <w:pStyle w:val="Sinespaciado"/>
        <w:jc w:val="left"/>
        <w:rPr>
          <w:rFonts w:asciiTheme="minorHAnsi" w:hAnsiTheme="minorHAnsi" w:cstheme="minorHAnsi"/>
          <w:sz w:val="16"/>
          <w:szCs w:val="16"/>
          <w:rPrChange w:id="1020" w:author="Profesor" w:date="2017-07-19T14:13:00Z">
            <w:rPr>
              <w:rFonts w:asciiTheme="minorHAnsi" w:hAnsiTheme="minorHAnsi" w:cstheme="minorHAnsi"/>
              <w:sz w:val="16"/>
              <w:szCs w:val="16"/>
              <w:lang w:val="en-US"/>
            </w:rPr>
          </w:rPrChange>
        </w:rPr>
      </w:pPr>
      <w:r w:rsidRPr="00C92276">
        <w:rPr>
          <w:rFonts w:asciiTheme="minorHAnsi" w:hAnsiTheme="minorHAnsi" w:cstheme="minorHAnsi"/>
          <w:sz w:val="16"/>
          <w:szCs w:val="16"/>
          <w:rPrChange w:id="1021" w:author="Profesor" w:date="2017-07-19T14:13:00Z">
            <w:rPr>
              <w:rFonts w:asciiTheme="minorHAnsi" w:hAnsiTheme="minorHAnsi" w:cstheme="minorHAnsi"/>
              <w:sz w:val="16"/>
              <w:szCs w:val="16"/>
              <w:lang w:val="en-US"/>
            </w:rPr>
          </w:rPrChange>
        </w:rPr>
        <w:t>BEGIN</w:t>
      </w:r>
    </w:p>
    <w:p w14:paraId="5D3B2B11" w14:textId="77777777" w:rsidR="00EA68E2" w:rsidRPr="00C92276" w:rsidRDefault="00EA68E2" w:rsidP="00EA68E2">
      <w:pPr>
        <w:pStyle w:val="Sinespaciado"/>
        <w:jc w:val="left"/>
        <w:rPr>
          <w:rFonts w:asciiTheme="minorHAnsi" w:hAnsiTheme="minorHAnsi" w:cstheme="minorHAnsi"/>
          <w:sz w:val="16"/>
          <w:szCs w:val="16"/>
          <w:rPrChange w:id="1022" w:author="Profesor" w:date="2017-07-19T14:13:00Z">
            <w:rPr>
              <w:rFonts w:asciiTheme="minorHAnsi" w:hAnsiTheme="minorHAnsi" w:cstheme="minorHAnsi"/>
              <w:sz w:val="16"/>
              <w:szCs w:val="16"/>
              <w:lang w:val="en-US"/>
            </w:rPr>
          </w:rPrChange>
        </w:rPr>
      </w:pPr>
      <w:r w:rsidRPr="00C92276">
        <w:rPr>
          <w:rFonts w:asciiTheme="minorHAnsi" w:hAnsiTheme="minorHAnsi" w:cstheme="minorHAnsi"/>
          <w:sz w:val="16"/>
          <w:szCs w:val="16"/>
          <w:rPrChange w:id="1023" w:author="Profesor" w:date="2017-07-19T14:13:00Z">
            <w:rPr>
              <w:rFonts w:asciiTheme="minorHAnsi" w:hAnsiTheme="minorHAnsi" w:cstheme="minorHAnsi"/>
              <w:sz w:val="16"/>
              <w:szCs w:val="16"/>
              <w:lang w:val="en-US"/>
            </w:rPr>
          </w:rPrChange>
        </w:rPr>
        <w:tab/>
        <w:t>SELECT DISTINCT</w:t>
      </w:r>
    </w:p>
    <w:p w14:paraId="41F00072" w14:textId="77777777" w:rsidR="00EA68E2" w:rsidRPr="00C92276" w:rsidRDefault="00EA68E2" w:rsidP="00EA68E2">
      <w:pPr>
        <w:pStyle w:val="Sinespaciado"/>
        <w:jc w:val="left"/>
        <w:rPr>
          <w:rFonts w:asciiTheme="minorHAnsi" w:hAnsiTheme="minorHAnsi" w:cstheme="minorHAnsi"/>
          <w:sz w:val="16"/>
          <w:szCs w:val="16"/>
          <w:rPrChange w:id="1024" w:author="Profesor" w:date="2017-07-19T14:13:00Z">
            <w:rPr>
              <w:rFonts w:asciiTheme="minorHAnsi" w:hAnsiTheme="minorHAnsi" w:cstheme="minorHAnsi"/>
              <w:sz w:val="16"/>
              <w:szCs w:val="16"/>
              <w:lang w:val="en-US"/>
            </w:rPr>
          </w:rPrChange>
        </w:rPr>
      </w:pPr>
      <w:r w:rsidRPr="00C92276">
        <w:rPr>
          <w:rFonts w:asciiTheme="minorHAnsi" w:hAnsiTheme="minorHAnsi" w:cstheme="minorHAnsi"/>
          <w:sz w:val="16"/>
          <w:szCs w:val="16"/>
          <w:rPrChange w:id="1025" w:author="Profesor" w:date="2017-07-19T14:13:00Z">
            <w:rPr>
              <w:rFonts w:asciiTheme="minorHAnsi" w:hAnsiTheme="minorHAnsi" w:cstheme="minorHAnsi"/>
              <w:sz w:val="16"/>
              <w:szCs w:val="16"/>
              <w:lang w:val="en-US"/>
            </w:rPr>
          </w:rPrChange>
        </w:rPr>
        <w:tab/>
        <w:t>r.Id</w:t>
      </w:r>
      <w:r w:rsidRPr="00C92276">
        <w:rPr>
          <w:rFonts w:asciiTheme="minorHAnsi" w:hAnsiTheme="minorHAnsi" w:cstheme="minorHAnsi"/>
          <w:sz w:val="16"/>
          <w:szCs w:val="16"/>
          <w:rPrChange w:id="1026" w:author="Profesor" w:date="2017-07-19T14:13:00Z">
            <w:rPr>
              <w:rFonts w:asciiTheme="minorHAnsi" w:hAnsiTheme="minorHAnsi" w:cstheme="minorHAnsi"/>
              <w:sz w:val="16"/>
              <w:szCs w:val="16"/>
              <w:lang w:val="en-US"/>
            </w:rPr>
          </w:rPrChange>
        </w:rPr>
        <w:tab/>
      </w:r>
      <w:r w:rsidRPr="00C92276">
        <w:rPr>
          <w:rFonts w:asciiTheme="minorHAnsi" w:hAnsiTheme="minorHAnsi" w:cstheme="minorHAnsi"/>
          <w:sz w:val="16"/>
          <w:szCs w:val="16"/>
          <w:rPrChange w:id="1027" w:author="Profesor" w:date="2017-07-19T14:13:00Z">
            <w:rPr>
              <w:rFonts w:asciiTheme="minorHAnsi" w:hAnsiTheme="minorHAnsi" w:cstheme="minorHAnsi"/>
              <w:sz w:val="16"/>
              <w:szCs w:val="16"/>
              <w:lang w:val="en-US"/>
            </w:rPr>
          </w:rPrChange>
        </w:rPr>
        <w:tab/>
      </w:r>
      <w:r w:rsidRPr="00C92276">
        <w:rPr>
          <w:rFonts w:asciiTheme="minorHAnsi" w:hAnsiTheme="minorHAnsi" w:cstheme="minorHAnsi"/>
          <w:sz w:val="16"/>
          <w:szCs w:val="16"/>
          <w:rPrChange w:id="1028" w:author="Profesor" w:date="2017-07-19T14:13:00Z">
            <w:rPr>
              <w:rFonts w:asciiTheme="minorHAnsi" w:hAnsiTheme="minorHAnsi" w:cstheme="minorHAnsi"/>
              <w:sz w:val="16"/>
              <w:szCs w:val="16"/>
              <w:lang w:val="en-US"/>
            </w:rPr>
          </w:rPrChange>
        </w:rPr>
        <w:tab/>
        <w:t xml:space="preserve">AS </w:t>
      </w:r>
      <w:r w:rsidRPr="00C92276">
        <w:rPr>
          <w:rFonts w:asciiTheme="minorHAnsi" w:hAnsiTheme="minorHAnsi" w:cstheme="minorHAnsi"/>
          <w:sz w:val="16"/>
          <w:szCs w:val="16"/>
          <w:rPrChange w:id="1029" w:author="Profesor" w:date="2017-07-19T14:13:00Z">
            <w:rPr>
              <w:rFonts w:asciiTheme="minorHAnsi" w:hAnsiTheme="minorHAnsi" w:cstheme="minorHAnsi"/>
              <w:sz w:val="16"/>
              <w:szCs w:val="16"/>
              <w:lang w:val="en-US"/>
            </w:rPr>
          </w:rPrChange>
        </w:rPr>
        <w:tab/>
        <w:t>Reporte_Id,</w:t>
      </w:r>
    </w:p>
    <w:p w14:paraId="2F4DE404" w14:textId="77777777" w:rsidR="00EA68E2" w:rsidRPr="00EA68E2" w:rsidRDefault="00EA68E2" w:rsidP="00EA68E2">
      <w:pPr>
        <w:pStyle w:val="Sinespaciado"/>
        <w:jc w:val="left"/>
        <w:rPr>
          <w:rFonts w:asciiTheme="minorHAnsi" w:hAnsiTheme="minorHAnsi" w:cstheme="minorHAnsi"/>
          <w:sz w:val="16"/>
          <w:szCs w:val="16"/>
        </w:rPr>
      </w:pPr>
      <w:r w:rsidRPr="00C92276">
        <w:rPr>
          <w:rFonts w:asciiTheme="minorHAnsi" w:hAnsiTheme="minorHAnsi" w:cstheme="minorHAnsi"/>
          <w:sz w:val="16"/>
          <w:szCs w:val="16"/>
          <w:rPrChange w:id="1030" w:author="Profesor" w:date="2017-07-19T14:13:00Z">
            <w:rPr>
              <w:rFonts w:asciiTheme="minorHAnsi" w:hAnsiTheme="minorHAnsi" w:cstheme="minorHAnsi"/>
              <w:sz w:val="16"/>
              <w:szCs w:val="16"/>
              <w:lang w:val="en-US"/>
            </w:rPr>
          </w:rPrChange>
        </w:rPr>
        <w:t xml:space="preserve">    </w:t>
      </w:r>
      <w:r w:rsidRPr="00EA68E2">
        <w:rPr>
          <w:rFonts w:asciiTheme="minorHAnsi" w:hAnsiTheme="minorHAnsi" w:cstheme="minorHAnsi"/>
          <w:sz w:val="16"/>
          <w:szCs w:val="16"/>
        </w:rPr>
        <w:t>r.Descripcion</w:t>
      </w:r>
      <w:r w:rsidRPr="00EA68E2">
        <w:rPr>
          <w:rFonts w:asciiTheme="minorHAnsi" w:hAnsiTheme="minorHAnsi" w:cstheme="minorHAnsi"/>
          <w:sz w:val="16"/>
          <w:szCs w:val="16"/>
        </w:rPr>
        <w:tab/>
        <w:t xml:space="preserve">AS </w:t>
      </w:r>
      <w:r w:rsidRPr="00EA68E2">
        <w:rPr>
          <w:rFonts w:asciiTheme="minorHAnsi" w:hAnsiTheme="minorHAnsi" w:cstheme="minorHAnsi"/>
          <w:sz w:val="16"/>
          <w:szCs w:val="16"/>
        </w:rPr>
        <w:tab/>
        <w:t>Reporte_Descripcion,</w:t>
      </w:r>
    </w:p>
    <w:p w14:paraId="5A3135AF"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r.Fecha</w:t>
      </w:r>
      <w:r w:rsidRPr="00EA68E2">
        <w:rPr>
          <w:rFonts w:asciiTheme="minorHAnsi" w:hAnsiTheme="minorHAnsi" w:cstheme="minorHAnsi"/>
          <w:sz w:val="16"/>
          <w:szCs w:val="16"/>
        </w:rPr>
        <w:tab/>
      </w:r>
      <w:r w:rsidRPr="00EA68E2">
        <w:rPr>
          <w:rFonts w:asciiTheme="minorHAnsi" w:hAnsiTheme="minorHAnsi" w:cstheme="minorHAnsi"/>
          <w:sz w:val="16"/>
          <w:szCs w:val="16"/>
        </w:rPr>
        <w:tab/>
      </w:r>
      <w:r w:rsidRPr="00EA68E2">
        <w:rPr>
          <w:rFonts w:asciiTheme="minorHAnsi" w:hAnsiTheme="minorHAnsi" w:cstheme="minorHAnsi"/>
          <w:sz w:val="16"/>
          <w:szCs w:val="16"/>
        </w:rPr>
        <w:tab/>
        <w:t>AS</w:t>
      </w:r>
      <w:r w:rsidRPr="00EA68E2">
        <w:rPr>
          <w:rFonts w:asciiTheme="minorHAnsi" w:hAnsiTheme="minorHAnsi" w:cstheme="minorHAnsi"/>
          <w:sz w:val="16"/>
          <w:szCs w:val="16"/>
        </w:rPr>
        <w:tab/>
        <w:t>Reporte_Fecha,</w:t>
      </w:r>
    </w:p>
    <w:p w14:paraId="2CE55850"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r.Incidente</w:t>
      </w:r>
      <w:r w:rsidRPr="00EA68E2">
        <w:rPr>
          <w:rFonts w:asciiTheme="minorHAnsi" w:hAnsiTheme="minorHAnsi" w:cstheme="minorHAnsi"/>
          <w:sz w:val="16"/>
          <w:szCs w:val="16"/>
        </w:rPr>
        <w:tab/>
      </w:r>
      <w:r w:rsidRPr="00EA68E2">
        <w:rPr>
          <w:rFonts w:asciiTheme="minorHAnsi" w:hAnsiTheme="minorHAnsi" w:cstheme="minorHAnsi"/>
          <w:sz w:val="16"/>
          <w:szCs w:val="16"/>
        </w:rPr>
        <w:tab/>
        <w:t xml:space="preserve">AS </w:t>
      </w:r>
      <w:r w:rsidRPr="00EA68E2">
        <w:rPr>
          <w:rFonts w:asciiTheme="minorHAnsi" w:hAnsiTheme="minorHAnsi" w:cstheme="minorHAnsi"/>
          <w:sz w:val="16"/>
          <w:szCs w:val="16"/>
        </w:rPr>
        <w:tab/>
        <w:t>Reporte_Incidente,</w:t>
      </w:r>
    </w:p>
    <w:p w14:paraId="7579B174"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r.Perfil_Id</w:t>
      </w:r>
      <w:r w:rsidRPr="00EA68E2">
        <w:rPr>
          <w:rFonts w:asciiTheme="minorHAnsi" w:hAnsiTheme="minorHAnsi" w:cstheme="minorHAnsi"/>
          <w:sz w:val="16"/>
          <w:szCs w:val="16"/>
        </w:rPr>
        <w:tab/>
      </w:r>
      <w:r w:rsidRPr="00EA68E2">
        <w:rPr>
          <w:rFonts w:asciiTheme="minorHAnsi" w:hAnsiTheme="minorHAnsi" w:cstheme="minorHAnsi"/>
          <w:sz w:val="16"/>
          <w:szCs w:val="16"/>
        </w:rPr>
        <w:tab/>
        <w:t>AS</w:t>
      </w:r>
      <w:r w:rsidRPr="00EA68E2">
        <w:rPr>
          <w:rFonts w:asciiTheme="minorHAnsi" w:hAnsiTheme="minorHAnsi" w:cstheme="minorHAnsi"/>
          <w:sz w:val="16"/>
          <w:szCs w:val="16"/>
        </w:rPr>
        <w:tab/>
        <w:t>Perfil_Id,</w:t>
      </w:r>
    </w:p>
    <w:p w14:paraId="5899986A"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r.Ubicacion_Id  AS  Ubicacion_Id,</w:t>
      </w:r>
    </w:p>
    <w:p w14:paraId="1778FC4B"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p.Nombre</w:t>
      </w:r>
      <w:r w:rsidRPr="00EA68E2">
        <w:rPr>
          <w:rFonts w:asciiTheme="minorHAnsi" w:hAnsiTheme="minorHAnsi" w:cstheme="minorHAnsi"/>
          <w:sz w:val="16"/>
          <w:szCs w:val="16"/>
        </w:rPr>
        <w:tab/>
      </w:r>
      <w:r w:rsidRPr="00EA68E2">
        <w:rPr>
          <w:rFonts w:asciiTheme="minorHAnsi" w:hAnsiTheme="minorHAnsi" w:cstheme="minorHAnsi"/>
          <w:sz w:val="16"/>
          <w:szCs w:val="16"/>
        </w:rPr>
        <w:tab/>
        <w:t>AS</w:t>
      </w:r>
      <w:r w:rsidRPr="00EA68E2">
        <w:rPr>
          <w:rFonts w:asciiTheme="minorHAnsi" w:hAnsiTheme="minorHAnsi" w:cstheme="minorHAnsi"/>
          <w:sz w:val="16"/>
          <w:szCs w:val="16"/>
        </w:rPr>
        <w:tab/>
        <w:t>Perfil_Nombre,</w:t>
      </w:r>
    </w:p>
    <w:p w14:paraId="17737E4C"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rPr>
        <w:t xml:space="preserve">    </w:t>
      </w:r>
      <w:r w:rsidRPr="00EA68E2">
        <w:rPr>
          <w:rFonts w:asciiTheme="minorHAnsi" w:hAnsiTheme="minorHAnsi" w:cstheme="minorHAnsi"/>
          <w:sz w:val="16"/>
          <w:szCs w:val="16"/>
          <w:lang w:val="en-US"/>
        </w:rPr>
        <w:t>p.UrlImagen</w:t>
      </w: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AS</w:t>
      </w:r>
      <w:r w:rsidRPr="00EA68E2">
        <w:rPr>
          <w:rFonts w:asciiTheme="minorHAnsi" w:hAnsiTheme="minorHAnsi" w:cstheme="minorHAnsi"/>
          <w:sz w:val="16"/>
          <w:szCs w:val="16"/>
          <w:lang w:val="en-US"/>
        </w:rPr>
        <w:tab/>
        <w:t>Perfil_UrlImagen,</w:t>
      </w:r>
    </w:p>
    <w:p w14:paraId="44C0F42A"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lang w:val="en-US"/>
        </w:rPr>
        <w:t xml:space="preserve">    </w:t>
      </w:r>
      <w:r w:rsidRPr="00EA68E2">
        <w:rPr>
          <w:rFonts w:asciiTheme="minorHAnsi" w:hAnsiTheme="minorHAnsi" w:cstheme="minorHAnsi"/>
          <w:sz w:val="16"/>
          <w:szCs w:val="16"/>
        </w:rPr>
        <w:t>p.Cuenta_Email</w:t>
      </w:r>
      <w:r w:rsidRPr="00EA68E2">
        <w:rPr>
          <w:rFonts w:asciiTheme="minorHAnsi" w:hAnsiTheme="minorHAnsi" w:cstheme="minorHAnsi"/>
          <w:sz w:val="16"/>
          <w:szCs w:val="16"/>
        </w:rPr>
        <w:tab/>
        <w:t>AS</w:t>
      </w:r>
      <w:r w:rsidRPr="00EA68E2">
        <w:rPr>
          <w:rFonts w:asciiTheme="minorHAnsi" w:hAnsiTheme="minorHAnsi" w:cstheme="minorHAnsi"/>
          <w:sz w:val="16"/>
          <w:szCs w:val="16"/>
        </w:rPr>
        <w:tab/>
        <w:t>Cuenta_Email,</w:t>
      </w:r>
    </w:p>
    <w:p w14:paraId="3963BED5"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c.Contrasena</w:t>
      </w:r>
      <w:r w:rsidRPr="00EA68E2">
        <w:rPr>
          <w:rFonts w:asciiTheme="minorHAnsi" w:hAnsiTheme="minorHAnsi" w:cstheme="minorHAnsi"/>
          <w:sz w:val="16"/>
          <w:szCs w:val="16"/>
        </w:rPr>
        <w:tab/>
        <w:t>AS</w:t>
      </w:r>
      <w:r w:rsidRPr="00EA68E2">
        <w:rPr>
          <w:rFonts w:asciiTheme="minorHAnsi" w:hAnsiTheme="minorHAnsi" w:cstheme="minorHAnsi"/>
          <w:sz w:val="16"/>
          <w:szCs w:val="16"/>
        </w:rPr>
        <w:tab/>
        <w:t>Cuenta_Contrasena,</w:t>
      </w:r>
    </w:p>
    <w:p w14:paraId="429CC779"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u.Latitude </w:t>
      </w:r>
      <w:r w:rsidRPr="00EA68E2">
        <w:rPr>
          <w:rFonts w:asciiTheme="minorHAnsi" w:hAnsiTheme="minorHAnsi" w:cstheme="minorHAnsi"/>
          <w:sz w:val="16"/>
          <w:szCs w:val="16"/>
        </w:rPr>
        <w:tab/>
      </w:r>
      <w:r w:rsidRPr="00EA68E2">
        <w:rPr>
          <w:rFonts w:asciiTheme="minorHAnsi" w:hAnsiTheme="minorHAnsi" w:cstheme="minorHAnsi"/>
          <w:sz w:val="16"/>
          <w:szCs w:val="16"/>
        </w:rPr>
        <w:tab/>
        <w:t>AS</w:t>
      </w:r>
      <w:r w:rsidRPr="00EA68E2">
        <w:rPr>
          <w:rFonts w:asciiTheme="minorHAnsi" w:hAnsiTheme="minorHAnsi" w:cstheme="minorHAnsi"/>
          <w:sz w:val="16"/>
          <w:szCs w:val="16"/>
        </w:rPr>
        <w:tab/>
        <w:t>Ubicacion_Latitud,</w:t>
      </w:r>
    </w:p>
    <w:p w14:paraId="139D3B7C"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u.Longitude</w:t>
      </w:r>
      <w:r w:rsidRPr="00EA68E2">
        <w:rPr>
          <w:rFonts w:asciiTheme="minorHAnsi" w:hAnsiTheme="minorHAnsi" w:cstheme="minorHAnsi"/>
          <w:sz w:val="16"/>
          <w:szCs w:val="16"/>
        </w:rPr>
        <w:tab/>
      </w:r>
      <w:r w:rsidRPr="00EA68E2">
        <w:rPr>
          <w:rFonts w:asciiTheme="minorHAnsi" w:hAnsiTheme="minorHAnsi" w:cstheme="minorHAnsi"/>
          <w:sz w:val="16"/>
          <w:szCs w:val="16"/>
        </w:rPr>
        <w:tab/>
        <w:t>AS</w:t>
      </w:r>
      <w:r w:rsidRPr="00EA68E2">
        <w:rPr>
          <w:rFonts w:asciiTheme="minorHAnsi" w:hAnsiTheme="minorHAnsi" w:cstheme="minorHAnsi"/>
          <w:sz w:val="16"/>
          <w:szCs w:val="16"/>
        </w:rPr>
        <w:tab/>
        <w:t>Ubicacion_Longitud,</w:t>
      </w:r>
    </w:p>
    <w:p w14:paraId="11FFC550"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u.Delegacion</w:t>
      </w:r>
      <w:r w:rsidRPr="00EA68E2">
        <w:rPr>
          <w:rFonts w:asciiTheme="minorHAnsi" w:hAnsiTheme="minorHAnsi" w:cstheme="minorHAnsi"/>
          <w:sz w:val="16"/>
          <w:szCs w:val="16"/>
        </w:rPr>
        <w:tab/>
        <w:t>AS</w:t>
      </w:r>
      <w:r w:rsidRPr="00EA68E2">
        <w:rPr>
          <w:rFonts w:asciiTheme="minorHAnsi" w:hAnsiTheme="minorHAnsi" w:cstheme="minorHAnsi"/>
          <w:sz w:val="16"/>
          <w:szCs w:val="16"/>
        </w:rPr>
        <w:tab/>
        <w:t>Ubicacion_Direccion</w:t>
      </w:r>
    </w:p>
    <w:p w14:paraId="1C41498F"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ab/>
      </w:r>
      <w:r w:rsidRPr="00EA68E2">
        <w:rPr>
          <w:rFonts w:asciiTheme="minorHAnsi" w:hAnsiTheme="minorHAnsi" w:cstheme="minorHAnsi"/>
          <w:sz w:val="16"/>
          <w:szCs w:val="16"/>
        </w:rPr>
        <w:tab/>
      </w:r>
    </w:p>
    <w:p w14:paraId="0FAFAEF8"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rPr>
        <w:tab/>
      </w:r>
      <w:r w:rsidRPr="00EA68E2">
        <w:rPr>
          <w:rFonts w:asciiTheme="minorHAnsi" w:hAnsiTheme="minorHAnsi" w:cstheme="minorHAnsi"/>
          <w:sz w:val="16"/>
          <w:szCs w:val="16"/>
          <w:lang w:val="en-US"/>
        </w:rPr>
        <w:t>FROM</w:t>
      </w:r>
    </w:p>
    <w:p w14:paraId="61D82686"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ubicacion AS u,</w:t>
      </w:r>
    </w:p>
    <w:p w14:paraId="3C4AD8FE"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perfil AS p,</w:t>
      </w:r>
    </w:p>
    <w:p w14:paraId="1E735AD9"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reporte AS r,</w:t>
      </w:r>
    </w:p>
    <w:p w14:paraId="4A70F0C0"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 xml:space="preserve">        cuenta AS c</w:t>
      </w:r>
    </w:p>
    <w:p w14:paraId="69D0DF3F"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t>WHERE</w:t>
      </w:r>
    </w:p>
    <w:p w14:paraId="0D116A80"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c.Email = p.Cuenta_Email</w:t>
      </w:r>
    </w:p>
    <w:p w14:paraId="702F7894"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 xml:space="preserve">        AND</w:t>
      </w:r>
    </w:p>
    <w:p w14:paraId="6831BBED"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u.Id = r.Ubicacion_Id</w:t>
      </w:r>
    </w:p>
    <w:p w14:paraId="57035E2B"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AND</w:t>
      </w:r>
    </w:p>
    <w:p w14:paraId="3740871E"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r.Perfil_Id = p.Id</w:t>
      </w:r>
    </w:p>
    <w:p w14:paraId="418C482A"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AND</w:t>
      </w:r>
    </w:p>
    <w:p w14:paraId="3DB94AED"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w:t>
      </w:r>
    </w:p>
    <w:p w14:paraId="087C2D82"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 xml:space="preserve">u.Delegacion LIKE CONCAT('%', SUBSTRING_INDEX(SUBSTRING_INDEX( inDireccion , ' ', 2 ),' ',1) , '%') </w:t>
      </w:r>
    </w:p>
    <w:p w14:paraId="1EEA8BAD"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Or</w:t>
      </w:r>
    </w:p>
    <w:p w14:paraId="26FD2F36"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 xml:space="preserve">    r.Descripcion LIKE CONCAT('%', SUBSTRING_INDEX(SUBSTRING_INDEX( inPalabra, ' ', -1 ),' ',2) , '%')</w:t>
      </w:r>
    </w:p>
    <w:p w14:paraId="5A08E968"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 xml:space="preserve">    Or</w:t>
      </w:r>
    </w:p>
    <w:p w14:paraId="22EF1CDD"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 xml:space="preserve">            p.Nombre = inPerfil</w:t>
      </w:r>
    </w:p>
    <w:p w14:paraId="4A331B35"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 xml:space="preserve">            Or</w:t>
      </w:r>
    </w:p>
    <w:p w14:paraId="25A7A0B0"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 xml:space="preserve">    CAST(r.Fecha AS DATE)= inFecha</w:t>
      </w:r>
    </w:p>
    <w:p w14:paraId="2ACC5103"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 xml:space="preserve">    Or</w:t>
      </w:r>
    </w:p>
    <w:p w14:paraId="7B4CA818"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 xml:space="preserve">    r.Incidente = inIncidente</w:t>
      </w:r>
    </w:p>
    <w:p w14:paraId="46D98FEA"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w:t>
      </w:r>
    </w:p>
    <w:p w14:paraId="2372CCC4"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 xml:space="preserve">        ORDER BY r.Fecha DESC</w:t>
      </w:r>
    </w:p>
    <w:p w14:paraId="06263CFE"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lang w:val="en-US"/>
        </w:rPr>
        <w:t xml:space="preserve">        </w:t>
      </w:r>
      <w:r w:rsidRPr="00EA68E2">
        <w:rPr>
          <w:rFonts w:asciiTheme="minorHAnsi" w:hAnsiTheme="minorHAnsi" w:cstheme="minorHAnsi"/>
          <w:sz w:val="16"/>
          <w:szCs w:val="16"/>
        </w:rPr>
        <w:t>LIMIT inPage, inCantResult;</w:t>
      </w:r>
    </w:p>
    <w:p w14:paraId="03FEA22F"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END</w:t>
      </w:r>
    </w:p>
    <w:p w14:paraId="5AA0AA9B"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w:t>
      </w:r>
    </w:p>
    <w:p w14:paraId="60BDEBBA" w14:textId="77777777" w:rsidR="00EA68E2" w:rsidRPr="00EA68E2" w:rsidRDefault="00EA68E2" w:rsidP="00EA68E2">
      <w:pPr>
        <w:pStyle w:val="Sinespaciado"/>
        <w:jc w:val="left"/>
        <w:rPr>
          <w:rFonts w:asciiTheme="minorHAnsi" w:hAnsiTheme="minorHAnsi" w:cstheme="minorHAnsi"/>
          <w:sz w:val="16"/>
          <w:szCs w:val="16"/>
        </w:rPr>
      </w:pPr>
    </w:p>
    <w:p w14:paraId="058CDF3A" w14:textId="2082FD03" w:rsidR="00EA68E2" w:rsidRPr="00291CB0" w:rsidRDefault="00EA68E2" w:rsidP="00291CB0">
      <w:pPr>
        <w:pStyle w:val="Subttulo"/>
        <w:rPr>
          <w:sz w:val="28"/>
        </w:rPr>
      </w:pPr>
      <w:r w:rsidRPr="00291CB0">
        <w:rPr>
          <w:b/>
          <w:sz w:val="28"/>
        </w:rPr>
        <w:t xml:space="preserve">Apéndice </w:t>
      </w:r>
      <w:r w:rsidR="00BB366A">
        <w:rPr>
          <w:b/>
          <w:sz w:val="28"/>
        </w:rPr>
        <w:t>B.2.9</w:t>
      </w:r>
      <w:r w:rsidRPr="00291CB0">
        <w:rPr>
          <w:sz w:val="28"/>
        </w:rPr>
        <w:t>: Estanteria - Busqueda avanzada con ubicaci</w:t>
      </w:r>
      <w:r w:rsidR="00291CB0">
        <w:rPr>
          <w:sz w:val="28"/>
        </w:rPr>
        <w:t>ón de un perfil</w:t>
      </w:r>
    </w:p>
    <w:p w14:paraId="085C54D1"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--Delimiter $$</w:t>
      </w:r>
    </w:p>
    <w:p w14:paraId="592E97DD"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DROP PROCEDURE IF EXISTS sp_Estanteria_Busqueda_Avanzada_Ubicacion $$</w:t>
      </w:r>
    </w:p>
    <w:p w14:paraId="6B84CD21" w14:textId="77777777" w:rsidR="00EA68E2" w:rsidRPr="00291CB0" w:rsidRDefault="00EA68E2" w:rsidP="00EA68E2">
      <w:pPr>
        <w:pStyle w:val="Sinespaciado"/>
        <w:jc w:val="left"/>
        <w:rPr>
          <w:rFonts w:asciiTheme="minorHAnsi" w:hAnsiTheme="minorHAnsi" w:cstheme="minorHAnsi"/>
          <w:sz w:val="16"/>
          <w:szCs w:val="16"/>
        </w:rPr>
      </w:pPr>
    </w:p>
    <w:p w14:paraId="60BE4EA4"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CREATE PROCEDURE sp_Estanteria_Busqueda_Avanzada_Ubicacion (</w:t>
      </w:r>
    </w:p>
    <w:p w14:paraId="7FDBD9E4"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ab/>
        <w:t xml:space="preserve">inPalabra </w:t>
      </w:r>
      <w:r w:rsidRPr="00291CB0">
        <w:rPr>
          <w:rFonts w:asciiTheme="minorHAnsi" w:hAnsiTheme="minorHAnsi" w:cstheme="minorHAnsi"/>
          <w:sz w:val="16"/>
          <w:szCs w:val="16"/>
        </w:rPr>
        <w:tab/>
      </w:r>
      <w:r w:rsidRPr="00291CB0">
        <w:rPr>
          <w:rFonts w:asciiTheme="minorHAnsi" w:hAnsiTheme="minorHAnsi" w:cstheme="minorHAnsi"/>
          <w:sz w:val="16"/>
          <w:szCs w:val="16"/>
        </w:rPr>
        <w:tab/>
        <w:t>varchar(255),</w:t>
      </w:r>
    </w:p>
    <w:p w14:paraId="30430ABF"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inFecha</w:t>
      </w:r>
      <w:r w:rsidRPr="00291CB0">
        <w:rPr>
          <w:rFonts w:asciiTheme="minorHAnsi" w:hAnsiTheme="minorHAnsi" w:cstheme="minorHAnsi"/>
          <w:sz w:val="16"/>
          <w:szCs w:val="16"/>
        </w:rPr>
        <w:tab/>
      </w:r>
      <w:r w:rsidRPr="00291CB0">
        <w:rPr>
          <w:rFonts w:asciiTheme="minorHAnsi" w:hAnsiTheme="minorHAnsi" w:cstheme="minorHAnsi"/>
          <w:sz w:val="16"/>
          <w:szCs w:val="16"/>
        </w:rPr>
        <w:tab/>
      </w:r>
      <w:r w:rsidRPr="00291CB0">
        <w:rPr>
          <w:rFonts w:asciiTheme="minorHAnsi" w:hAnsiTheme="minorHAnsi" w:cstheme="minorHAnsi"/>
          <w:sz w:val="16"/>
          <w:szCs w:val="16"/>
        </w:rPr>
        <w:tab/>
        <w:t>varchar(10),</w:t>
      </w:r>
    </w:p>
    <w:p w14:paraId="1700123D"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inIncidente</w:t>
      </w:r>
      <w:r w:rsidRPr="00291CB0">
        <w:rPr>
          <w:rFonts w:asciiTheme="minorHAnsi" w:hAnsiTheme="minorHAnsi" w:cstheme="minorHAnsi"/>
          <w:sz w:val="16"/>
          <w:szCs w:val="16"/>
        </w:rPr>
        <w:tab/>
      </w:r>
      <w:r w:rsidRPr="00291CB0">
        <w:rPr>
          <w:rFonts w:asciiTheme="minorHAnsi" w:hAnsiTheme="minorHAnsi" w:cstheme="minorHAnsi"/>
          <w:sz w:val="16"/>
          <w:szCs w:val="16"/>
        </w:rPr>
        <w:tab/>
        <w:t>int,</w:t>
      </w:r>
    </w:p>
    <w:p w14:paraId="78C86142"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inDireccion</w:t>
      </w:r>
      <w:r w:rsidRPr="00291CB0">
        <w:rPr>
          <w:rFonts w:asciiTheme="minorHAnsi" w:hAnsiTheme="minorHAnsi" w:cstheme="minorHAnsi"/>
          <w:sz w:val="16"/>
          <w:szCs w:val="16"/>
        </w:rPr>
        <w:tab/>
      </w:r>
      <w:r w:rsidRPr="00291CB0">
        <w:rPr>
          <w:rFonts w:asciiTheme="minorHAnsi" w:hAnsiTheme="minorHAnsi" w:cstheme="minorHAnsi"/>
          <w:sz w:val="16"/>
          <w:szCs w:val="16"/>
        </w:rPr>
        <w:tab/>
        <w:t>varchar(255),</w:t>
      </w:r>
    </w:p>
    <w:p w14:paraId="3A481C89"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ab/>
        <w:t>inPerfil</w:t>
      </w:r>
      <w:r w:rsidRPr="00291CB0">
        <w:rPr>
          <w:rFonts w:asciiTheme="minorHAnsi" w:hAnsiTheme="minorHAnsi" w:cstheme="minorHAnsi"/>
          <w:sz w:val="16"/>
          <w:szCs w:val="16"/>
        </w:rPr>
        <w:tab/>
      </w:r>
      <w:r w:rsidRPr="00291CB0">
        <w:rPr>
          <w:rFonts w:asciiTheme="minorHAnsi" w:hAnsiTheme="minorHAnsi" w:cstheme="minorHAnsi"/>
          <w:sz w:val="16"/>
          <w:szCs w:val="16"/>
        </w:rPr>
        <w:tab/>
        <w:t>varchar(20),</w:t>
      </w:r>
    </w:p>
    <w:p w14:paraId="7B7B7B79"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inUbicacion_Latitude float(10,6),</w:t>
      </w:r>
    </w:p>
    <w:p w14:paraId="4B3CCAA4"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rPr>
        <w:t xml:space="preserve">    </w:t>
      </w:r>
      <w:r w:rsidRPr="00291CB0">
        <w:rPr>
          <w:rFonts w:asciiTheme="minorHAnsi" w:hAnsiTheme="minorHAnsi" w:cstheme="minorHAnsi"/>
          <w:sz w:val="16"/>
          <w:szCs w:val="16"/>
          <w:lang w:val="en-US"/>
        </w:rPr>
        <w:t>inUbicacion_Longitude float(10,6),</w:t>
      </w:r>
    </w:p>
    <w:p w14:paraId="7636CED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lastRenderedPageBreak/>
        <w:t xml:space="preserve">    inRadio</w:t>
      </w:r>
      <w:r w:rsidRPr="00291CB0">
        <w:rPr>
          <w:rFonts w:asciiTheme="minorHAnsi" w:hAnsiTheme="minorHAnsi" w:cstheme="minorHAnsi"/>
          <w:sz w:val="16"/>
          <w:szCs w:val="16"/>
          <w:lang w:val="en-US"/>
        </w:rPr>
        <w:tab/>
        <w:t>int,</w:t>
      </w:r>
    </w:p>
    <w:p w14:paraId="2FA90E94"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inPage </w:t>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int,</w:t>
      </w:r>
    </w:p>
    <w:p w14:paraId="03A117EA"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inCantResult </w:t>
      </w:r>
      <w:r w:rsidRPr="00291CB0">
        <w:rPr>
          <w:rFonts w:asciiTheme="minorHAnsi" w:hAnsiTheme="minorHAnsi" w:cstheme="minorHAnsi"/>
          <w:sz w:val="16"/>
          <w:szCs w:val="16"/>
          <w:lang w:val="en-US"/>
        </w:rPr>
        <w:tab/>
        <w:t>int</w:t>
      </w:r>
    </w:p>
    <w:p w14:paraId="561F1ECF"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w:t>
      </w:r>
    </w:p>
    <w:p w14:paraId="02EDCAE3"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BEGIN</w:t>
      </w:r>
    </w:p>
    <w:p w14:paraId="778D1837"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SELECT DISTINCT</w:t>
      </w:r>
    </w:p>
    <w:p w14:paraId="7AE6E732"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r.Id</w:t>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AS </w:t>
      </w:r>
      <w:r w:rsidRPr="00291CB0">
        <w:rPr>
          <w:rFonts w:asciiTheme="minorHAnsi" w:hAnsiTheme="minorHAnsi" w:cstheme="minorHAnsi"/>
          <w:sz w:val="16"/>
          <w:szCs w:val="16"/>
          <w:lang w:val="en-US"/>
        </w:rPr>
        <w:tab/>
        <w:t>Reporte_Id,</w:t>
      </w:r>
    </w:p>
    <w:p w14:paraId="07406B9E"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lang w:val="en-US"/>
        </w:rPr>
        <w:t xml:space="preserve">    </w:t>
      </w:r>
      <w:r w:rsidRPr="00291CB0">
        <w:rPr>
          <w:rFonts w:asciiTheme="minorHAnsi" w:hAnsiTheme="minorHAnsi" w:cstheme="minorHAnsi"/>
          <w:sz w:val="16"/>
          <w:szCs w:val="16"/>
        </w:rPr>
        <w:t>r.Descripcion</w:t>
      </w:r>
      <w:r w:rsidRPr="00291CB0">
        <w:rPr>
          <w:rFonts w:asciiTheme="minorHAnsi" w:hAnsiTheme="minorHAnsi" w:cstheme="minorHAnsi"/>
          <w:sz w:val="16"/>
          <w:szCs w:val="16"/>
        </w:rPr>
        <w:tab/>
        <w:t xml:space="preserve">AS </w:t>
      </w:r>
      <w:r w:rsidRPr="00291CB0">
        <w:rPr>
          <w:rFonts w:asciiTheme="minorHAnsi" w:hAnsiTheme="minorHAnsi" w:cstheme="minorHAnsi"/>
          <w:sz w:val="16"/>
          <w:szCs w:val="16"/>
        </w:rPr>
        <w:tab/>
        <w:t>Reporte_Descripcion,</w:t>
      </w:r>
    </w:p>
    <w:p w14:paraId="4D6D4904"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r.Fecha</w:t>
      </w:r>
      <w:r w:rsidRPr="00291CB0">
        <w:rPr>
          <w:rFonts w:asciiTheme="minorHAnsi" w:hAnsiTheme="minorHAnsi" w:cstheme="minorHAnsi"/>
          <w:sz w:val="16"/>
          <w:szCs w:val="16"/>
        </w:rPr>
        <w:tab/>
      </w:r>
      <w:r w:rsidRPr="00291CB0">
        <w:rPr>
          <w:rFonts w:asciiTheme="minorHAnsi" w:hAnsiTheme="minorHAnsi" w:cstheme="minorHAnsi"/>
          <w:sz w:val="16"/>
          <w:szCs w:val="16"/>
        </w:rPr>
        <w:tab/>
      </w:r>
      <w:r w:rsidRPr="00291CB0">
        <w:rPr>
          <w:rFonts w:asciiTheme="minorHAnsi" w:hAnsiTheme="minorHAnsi" w:cstheme="minorHAnsi"/>
          <w:sz w:val="16"/>
          <w:szCs w:val="16"/>
        </w:rPr>
        <w:tab/>
        <w:t>AS</w:t>
      </w:r>
      <w:r w:rsidRPr="00291CB0">
        <w:rPr>
          <w:rFonts w:asciiTheme="minorHAnsi" w:hAnsiTheme="minorHAnsi" w:cstheme="minorHAnsi"/>
          <w:sz w:val="16"/>
          <w:szCs w:val="16"/>
        </w:rPr>
        <w:tab/>
        <w:t>Reporte_Fecha,</w:t>
      </w:r>
    </w:p>
    <w:p w14:paraId="7496F644"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r.Incidente</w:t>
      </w:r>
      <w:r w:rsidRPr="00291CB0">
        <w:rPr>
          <w:rFonts w:asciiTheme="minorHAnsi" w:hAnsiTheme="minorHAnsi" w:cstheme="minorHAnsi"/>
          <w:sz w:val="16"/>
          <w:szCs w:val="16"/>
        </w:rPr>
        <w:tab/>
      </w:r>
      <w:r w:rsidRPr="00291CB0">
        <w:rPr>
          <w:rFonts w:asciiTheme="minorHAnsi" w:hAnsiTheme="minorHAnsi" w:cstheme="minorHAnsi"/>
          <w:sz w:val="16"/>
          <w:szCs w:val="16"/>
        </w:rPr>
        <w:tab/>
        <w:t xml:space="preserve">AS </w:t>
      </w:r>
      <w:r w:rsidRPr="00291CB0">
        <w:rPr>
          <w:rFonts w:asciiTheme="minorHAnsi" w:hAnsiTheme="minorHAnsi" w:cstheme="minorHAnsi"/>
          <w:sz w:val="16"/>
          <w:szCs w:val="16"/>
        </w:rPr>
        <w:tab/>
        <w:t>Reporte_Incidente,</w:t>
      </w:r>
    </w:p>
    <w:p w14:paraId="5E728A69"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r.Perfil_Id</w:t>
      </w:r>
      <w:r w:rsidRPr="00291CB0">
        <w:rPr>
          <w:rFonts w:asciiTheme="minorHAnsi" w:hAnsiTheme="minorHAnsi" w:cstheme="minorHAnsi"/>
          <w:sz w:val="16"/>
          <w:szCs w:val="16"/>
        </w:rPr>
        <w:tab/>
      </w:r>
      <w:r w:rsidRPr="00291CB0">
        <w:rPr>
          <w:rFonts w:asciiTheme="minorHAnsi" w:hAnsiTheme="minorHAnsi" w:cstheme="minorHAnsi"/>
          <w:sz w:val="16"/>
          <w:szCs w:val="16"/>
        </w:rPr>
        <w:tab/>
        <w:t>AS</w:t>
      </w:r>
      <w:r w:rsidRPr="00291CB0">
        <w:rPr>
          <w:rFonts w:asciiTheme="minorHAnsi" w:hAnsiTheme="minorHAnsi" w:cstheme="minorHAnsi"/>
          <w:sz w:val="16"/>
          <w:szCs w:val="16"/>
        </w:rPr>
        <w:tab/>
        <w:t>Perfil_Id,</w:t>
      </w:r>
    </w:p>
    <w:p w14:paraId="6B34B3C9"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r.Ubicacion_Id  AS  Ubicacion_Id,</w:t>
      </w:r>
    </w:p>
    <w:p w14:paraId="5FE21776"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p.Nombre</w:t>
      </w:r>
      <w:r w:rsidRPr="00291CB0">
        <w:rPr>
          <w:rFonts w:asciiTheme="minorHAnsi" w:hAnsiTheme="minorHAnsi" w:cstheme="minorHAnsi"/>
          <w:sz w:val="16"/>
          <w:szCs w:val="16"/>
        </w:rPr>
        <w:tab/>
      </w:r>
      <w:r w:rsidRPr="00291CB0">
        <w:rPr>
          <w:rFonts w:asciiTheme="minorHAnsi" w:hAnsiTheme="minorHAnsi" w:cstheme="minorHAnsi"/>
          <w:sz w:val="16"/>
          <w:szCs w:val="16"/>
        </w:rPr>
        <w:tab/>
        <w:t>AS</w:t>
      </w:r>
      <w:r w:rsidRPr="00291CB0">
        <w:rPr>
          <w:rFonts w:asciiTheme="minorHAnsi" w:hAnsiTheme="minorHAnsi" w:cstheme="minorHAnsi"/>
          <w:sz w:val="16"/>
          <w:szCs w:val="16"/>
        </w:rPr>
        <w:tab/>
        <w:t>Perfil_Nombre,</w:t>
      </w:r>
    </w:p>
    <w:p w14:paraId="7FAAE40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rPr>
        <w:t xml:space="preserve">    </w:t>
      </w:r>
      <w:r w:rsidRPr="00291CB0">
        <w:rPr>
          <w:rFonts w:asciiTheme="minorHAnsi" w:hAnsiTheme="minorHAnsi" w:cstheme="minorHAnsi"/>
          <w:sz w:val="16"/>
          <w:szCs w:val="16"/>
          <w:lang w:val="en-US"/>
        </w:rPr>
        <w:t>p.UrlImagen</w:t>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AS</w:t>
      </w:r>
      <w:r w:rsidRPr="00291CB0">
        <w:rPr>
          <w:rFonts w:asciiTheme="minorHAnsi" w:hAnsiTheme="minorHAnsi" w:cstheme="minorHAnsi"/>
          <w:sz w:val="16"/>
          <w:szCs w:val="16"/>
          <w:lang w:val="en-US"/>
        </w:rPr>
        <w:tab/>
        <w:t>Perfil_UrlImagen,</w:t>
      </w:r>
    </w:p>
    <w:p w14:paraId="59F9E7E8"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lang w:val="en-US"/>
        </w:rPr>
        <w:t xml:space="preserve">    </w:t>
      </w:r>
      <w:r w:rsidRPr="00291CB0">
        <w:rPr>
          <w:rFonts w:asciiTheme="minorHAnsi" w:hAnsiTheme="minorHAnsi" w:cstheme="minorHAnsi"/>
          <w:sz w:val="16"/>
          <w:szCs w:val="16"/>
        </w:rPr>
        <w:t>p.Cuenta_Email</w:t>
      </w:r>
      <w:r w:rsidRPr="00291CB0">
        <w:rPr>
          <w:rFonts w:asciiTheme="minorHAnsi" w:hAnsiTheme="minorHAnsi" w:cstheme="minorHAnsi"/>
          <w:sz w:val="16"/>
          <w:szCs w:val="16"/>
        </w:rPr>
        <w:tab/>
        <w:t>AS</w:t>
      </w:r>
      <w:r w:rsidRPr="00291CB0">
        <w:rPr>
          <w:rFonts w:asciiTheme="minorHAnsi" w:hAnsiTheme="minorHAnsi" w:cstheme="minorHAnsi"/>
          <w:sz w:val="16"/>
          <w:szCs w:val="16"/>
        </w:rPr>
        <w:tab/>
        <w:t>Cuenta_Email,</w:t>
      </w:r>
    </w:p>
    <w:p w14:paraId="63429EB3"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c.Contrasena</w:t>
      </w:r>
      <w:r w:rsidRPr="00291CB0">
        <w:rPr>
          <w:rFonts w:asciiTheme="minorHAnsi" w:hAnsiTheme="minorHAnsi" w:cstheme="minorHAnsi"/>
          <w:sz w:val="16"/>
          <w:szCs w:val="16"/>
        </w:rPr>
        <w:tab/>
        <w:t>AS</w:t>
      </w:r>
      <w:r w:rsidRPr="00291CB0">
        <w:rPr>
          <w:rFonts w:asciiTheme="minorHAnsi" w:hAnsiTheme="minorHAnsi" w:cstheme="minorHAnsi"/>
          <w:sz w:val="16"/>
          <w:szCs w:val="16"/>
        </w:rPr>
        <w:tab/>
        <w:t>Cuenta_Contrasena,</w:t>
      </w:r>
    </w:p>
    <w:p w14:paraId="0DCF16B1"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u.Latitude </w:t>
      </w:r>
      <w:r w:rsidRPr="00291CB0">
        <w:rPr>
          <w:rFonts w:asciiTheme="minorHAnsi" w:hAnsiTheme="minorHAnsi" w:cstheme="minorHAnsi"/>
          <w:sz w:val="16"/>
          <w:szCs w:val="16"/>
        </w:rPr>
        <w:tab/>
      </w:r>
      <w:r w:rsidRPr="00291CB0">
        <w:rPr>
          <w:rFonts w:asciiTheme="minorHAnsi" w:hAnsiTheme="minorHAnsi" w:cstheme="minorHAnsi"/>
          <w:sz w:val="16"/>
          <w:szCs w:val="16"/>
        </w:rPr>
        <w:tab/>
        <w:t>AS</w:t>
      </w:r>
      <w:r w:rsidRPr="00291CB0">
        <w:rPr>
          <w:rFonts w:asciiTheme="minorHAnsi" w:hAnsiTheme="minorHAnsi" w:cstheme="minorHAnsi"/>
          <w:sz w:val="16"/>
          <w:szCs w:val="16"/>
        </w:rPr>
        <w:tab/>
        <w:t>Ubicacion_Latitud,</w:t>
      </w:r>
    </w:p>
    <w:p w14:paraId="5CA639B9"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u.Longitude</w:t>
      </w:r>
      <w:r w:rsidRPr="00291CB0">
        <w:rPr>
          <w:rFonts w:asciiTheme="minorHAnsi" w:hAnsiTheme="minorHAnsi" w:cstheme="minorHAnsi"/>
          <w:sz w:val="16"/>
          <w:szCs w:val="16"/>
        </w:rPr>
        <w:tab/>
      </w:r>
      <w:r w:rsidRPr="00291CB0">
        <w:rPr>
          <w:rFonts w:asciiTheme="minorHAnsi" w:hAnsiTheme="minorHAnsi" w:cstheme="minorHAnsi"/>
          <w:sz w:val="16"/>
          <w:szCs w:val="16"/>
        </w:rPr>
        <w:tab/>
        <w:t>AS</w:t>
      </w:r>
      <w:r w:rsidRPr="00291CB0">
        <w:rPr>
          <w:rFonts w:asciiTheme="minorHAnsi" w:hAnsiTheme="minorHAnsi" w:cstheme="minorHAnsi"/>
          <w:sz w:val="16"/>
          <w:szCs w:val="16"/>
        </w:rPr>
        <w:tab/>
        <w:t>Ubicacion_Longitud,</w:t>
      </w:r>
    </w:p>
    <w:p w14:paraId="70015B9A"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u.Delegacion</w:t>
      </w:r>
      <w:r w:rsidRPr="00291CB0">
        <w:rPr>
          <w:rFonts w:asciiTheme="minorHAnsi" w:hAnsiTheme="minorHAnsi" w:cstheme="minorHAnsi"/>
          <w:sz w:val="16"/>
          <w:szCs w:val="16"/>
        </w:rPr>
        <w:tab/>
        <w:t>AS</w:t>
      </w:r>
      <w:r w:rsidRPr="00291CB0">
        <w:rPr>
          <w:rFonts w:asciiTheme="minorHAnsi" w:hAnsiTheme="minorHAnsi" w:cstheme="minorHAnsi"/>
          <w:sz w:val="16"/>
          <w:szCs w:val="16"/>
        </w:rPr>
        <w:tab/>
        <w:t>Ubicacion_Direccion</w:t>
      </w:r>
    </w:p>
    <w:p w14:paraId="7F240446"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ab/>
      </w:r>
      <w:r w:rsidRPr="00291CB0">
        <w:rPr>
          <w:rFonts w:asciiTheme="minorHAnsi" w:hAnsiTheme="minorHAnsi" w:cstheme="minorHAnsi"/>
          <w:sz w:val="16"/>
          <w:szCs w:val="16"/>
        </w:rPr>
        <w:tab/>
      </w:r>
    </w:p>
    <w:p w14:paraId="23C4EFD6"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rPr>
        <w:tab/>
      </w:r>
      <w:r w:rsidRPr="00291CB0">
        <w:rPr>
          <w:rFonts w:asciiTheme="minorHAnsi" w:hAnsiTheme="minorHAnsi" w:cstheme="minorHAnsi"/>
          <w:sz w:val="16"/>
          <w:szCs w:val="16"/>
          <w:lang w:val="en-US"/>
        </w:rPr>
        <w:t>FROM</w:t>
      </w:r>
    </w:p>
    <w:p w14:paraId="5531A8B4"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ubicacion AS u,</w:t>
      </w:r>
    </w:p>
    <w:p w14:paraId="6D21D190"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perfil AS p,</w:t>
      </w:r>
    </w:p>
    <w:p w14:paraId="457168CA"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reporte AS r,</w:t>
      </w:r>
    </w:p>
    <w:p w14:paraId="2ACDE16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cuenta AS c</w:t>
      </w:r>
    </w:p>
    <w:p w14:paraId="374C117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WHERE</w:t>
      </w:r>
    </w:p>
    <w:p w14:paraId="7C46EA27"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c.Email = p.Cuenta_Email</w:t>
      </w:r>
    </w:p>
    <w:p w14:paraId="4791D7E6"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AND</w:t>
      </w:r>
    </w:p>
    <w:p w14:paraId="4114649A"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u.Id = r.Ubicacion_Id</w:t>
      </w:r>
    </w:p>
    <w:p w14:paraId="46643DD0"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AND</w:t>
      </w:r>
    </w:p>
    <w:p w14:paraId="0EA4348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r.Perfil_Id = p.Id</w:t>
      </w:r>
    </w:p>
    <w:p w14:paraId="4C80AC7C"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AND</w:t>
      </w:r>
    </w:p>
    <w:p w14:paraId="7F65F1C7"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w:t>
      </w:r>
    </w:p>
    <w:p w14:paraId="04F94C3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( 6371 * acos( cos( radians(inUbicacion_Latitude) ) * cos( radians( u.Latitude ) ) * cos( radians( u.Longitude ) - radians(inUbicacion_Longitude) ) + sin( radians(inUbicacion_Latitude) ) * sin( radians( u.Latitude ) ) ) ) &lt;= inRadio AND</w:t>
      </w:r>
    </w:p>
    <w:p w14:paraId="6AEE9E3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u.Delegacion LIKE CONCAT('%', SUBSTRING_INDEX(SUBSTRING_INDEX( inDireccion , ' ', 2 ),' ',1) , '%') </w:t>
      </w:r>
    </w:p>
    <w:p w14:paraId="5F37BC6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Or</w:t>
      </w:r>
    </w:p>
    <w:p w14:paraId="7844A0E6"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    r.Descripcion LIKE CONCAT('%', SUBSTRING_INDEX(SUBSTRING_INDEX( inPalabra, ' ', -1 ),' ',2) , '%')</w:t>
      </w:r>
    </w:p>
    <w:p w14:paraId="7BDD88B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    Or</w:t>
      </w:r>
    </w:p>
    <w:p w14:paraId="7CD1F94A"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p.Nombre = inPerfil</w:t>
      </w:r>
    </w:p>
    <w:p w14:paraId="1E5589F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Or</w:t>
      </w:r>
    </w:p>
    <w:p w14:paraId="529B7D5C"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    CAST(r.Fecha AS DATE)= inFecha</w:t>
      </w:r>
    </w:p>
    <w:p w14:paraId="32251315"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    Or</w:t>
      </w:r>
    </w:p>
    <w:p w14:paraId="5359CC3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    r.Incidente = inIncidente</w:t>
      </w:r>
    </w:p>
    <w:p w14:paraId="36FD488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w:t>
      </w:r>
    </w:p>
    <w:p w14:paraId="2DD4535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ORDER BY r.Fecha DESC</w:t>
      </w:r>
    </w:p>
    <w:p w14:paraId="06451B25" w14:textId="77777777" w:rsidR="00291CB0" w:rsidRDefault="00EA68E2" w:rsidP="00EA68E2">
      <w:pPr>
        <w:pStyle w:val="Sinespaciado"/>
        <w:jc w:val="left"/>
        <w:rPr>
          <w:rFonts w:asciiTheme="minorHAnsi" w:hAnsiTheme="minorHAnsi" w:cstheme="minorHAnsi"/>
          <w:sz w:val="16"/>
          <w:szCs w:val="16"/>
        </w:rPr>
      </w:pPr>
      <w:r w:rsidRPr="003A53D3">
        <w:rPr>
          <w:rFonts w:asciiTheme="minorHAnsi" w:hAnsiTheme="minorHAnsi" w:cstheme="minorHAnsi"/>
          <w:sz w:val="16"/>
          <w:szCs w:val="16"/>
          <w:lang w:val="en-US"/>
        </w:rPr>
        <w:t xml:space="preserve">        </w:t>
      </w:r>
      <w:r w:rsidRPr="00291CB0">
        <w:rPr>
          <w:rFonts w:asciiTheme="minorHAnsi" w:hAnsiTheme="minorHAnsi" w:cstheme="minorHAnsi"/>
          <w:sz w:val="16"/>
          <w:szCs w:val="16"/>
        </w:rPr>
        <w:t xml:space="preserve">LIMIT inPage, inCantResult; </w:t>
      </w:r>
    </w:p>
    <w:p w14:paraId="28A6E05F" w14:textId="77777777" w:rsid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END </w:t>
      </w:r>
    </w:p>
    <w:p w14:paraId="458ED4FA" w14:textId="0A482136" w:rsidR="00EA68E2"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w:t>
      </w:r>
    </w:p>
    <w:p w14:paraId="0C2ED236" w14:textId="77777777" w:rsidR="00291CB0" w:rsidRPr="00291CB0" w:rsidRDefault="00291CB0" w:rsidP="00EA68E2">
      <w:pPr>
        <w:pStyle w:val="Sinespaciado"/>
        <w:jc w:val="left"/>
        <w:rPr>
          <w:rFonts w:asciiTheme="minorHAnsi" w:hAnsiTheme="minorHAnsi" w:cstheme="minorHAnsi"/>
          <w:sz w:val="16"/>
          <w:szCs w:val="16"/>
        </w:rPr>
      </w:pPr>
    </w:p>
    <w:p w14:paraId="2E96F8D8" w14:textId="55CFA12C" w:rsidR="00EA68E2" w:rsidRPr="00291CB0" w:rsidRDefault="00EA68E2" w:rsidP="00291CB0">
      <w:pPr>
        <w:pStyle w:val="Subttulo"/>
        <w:rPr>
          <w:sz w:val="28"/>
        </w:rPr>
      </w:pPr>
      <w:r w:rsidRPr="00291CB0">
        <w:rPr>
          <w:b/>
          <w:sz w:val="28"/>
        </w:rPr>
        <w:t xml:space="preserve">Apéndice </w:t>
      </w:r>
      <w:r w:rsidR="00721311">
        <w:rPr>
          <w:b/>
          <w:sz w:val="28"/>
        </w:rPr>
        <w:t>B</w:t>
      </w:r>
      <w:r w:rsidRPr="00291CB0">
        <w:rPr>
          <w:b/>
          <w:sz w:val="28"/>
        </w:rPr>
        <w:t>.</w:t>
      </w:r>
      <w:r w:rsidR="00BB366A">
        <w:rPr>
          <w:b/>
          <w:sz w:val="28"/>
        </w:rPr>
        <w:t>2.10</w:t>
      </w:r>
      <w:r w:rsidRPr="00291CB0">
        <w:rPr>
          <w:sz w:val="28"/>
        </w:rPr>
        <w:t>: Uso de Apache an</w:t>
      </w:r>
      <w:r w:rsidR="00291CB0">
        <w:rPr>
          <w:sz w:val="28"/>
        </w:rPr>
        <w:t>t para caragr la base de datos.</w:t>
      </w:r>
    </w:p>
    <w:p w14:paraId="70D553E7"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&lt;project name="Database creation" default="dist" basedir="."&gt;</w:t>
      </w:r>
    </w:p>
    <w:p w14:paraId="4300B22A"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&lt;property name="sql.driver" </w:t>
      </w:r>
      <w:r w:rsidRPr="00291CB0">
        <w:rPr>
          <w:rFonts w:asciiTheme="minorHAnsi" w:hAnsiTheme="minorHAnsi" w:cstheme="minorHAnsi"/>
          <w:sz w:val="16"/>
          <w:szCs w:val="16"/>
          <w:lang w:val="en-US"/>
        </w:rPr>
        <w:tab/>
        <w:t>value="com.mysql.jdbc.Driver"/&gt;</w:t>
      </w:r>
    </w:p>
    <w:p w14:paraId="0CBFC8C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&lt;property name="sql.url" </w:t>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value="jdbc:mysql://localhost:3306/proyecto_integracion_api" /&gt;</w:t>
      </w:r>
    </w:p>
    <w:p w14:paraId="34874E9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&lt;property name="sql.db" </w:t>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value="proyecto_integracion_api"/&gt;</w:t>
      </w:r>
    </w:p>
    <w:p w14:paraId="45DFDDB0"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&lt;property name="sql.user"    </w:t>
      </w:r>
      <w:r w:rsidRPr="00291CB0">
        <w:rPr>
          <w:rFonts w:asciiTheme="minorHAnsi" w:hAnsiTheme="minorHAnsi" w:cstheme="minorHAnsi"/>
          <w:sz w:val="16"/>
          <w:szCs w:val="16"/>
          <w:lang w:val="en-US"/>
        </w:rPr>
        <w:tab/>
        <w:t>value="proyecto_integracion_user"/&gt;</w:t>
      </w:r>
    </w:p>
    <w:p w14:paraId="38487E0F"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&lt;property name="sql.pass" </w:t>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value="qwer12345678"/&gt;</w:t>
      </w:r>
    </w:p>
    <w:p w14:paraId="5018C61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&lt;property name="sql.encode" </w:t>
      </w:r>
      <w:r w:rsidRPr="00291CB0">
        <w:rPr>
          <w:rFonts w:asciiTheme="minorHAnsi" w:hAnsiTheme="minorHAnsi" w:cstheme="minorHAnsi"/>
          <w:sz w:val="16"/>
          <w:szCs w:val="16"/>
          <w:lang w:val="en-US"/>
        </w:rPr>
        <w:tab/>
        <w:t>value="UTF-8"/&gt;</w:t>
      </w:r>
    </w:p>
    <w:p w14:paraId="61751702"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&lt;target name="Init"&gt;</w:t>
      </w:r>
    </w:p>
    <w:p w14:paraId="640084B6"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&lt;input message="Do you really want to delete this Database (y/n)?" validargs="y,n" addproperty="do.delete" /&gt; </w:t>
      </w:r>
    </w:p>
    <w:p w14:paraId="02F023EC"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&lt;condition property="do.abort"&gt; </w:t>
      </w:r>
    </w:p>
    <w:p w14:paraId="519EB42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&lt;equals arg1="n" arg2="${do.delete}"/&gt; </w:t>
      </w:r>
    </w:p>
    <w:p w14:paraId="507133F3"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&lt;/condition&gt; </w:t>
      </w:r>
    </w:p>
    <w:p w14:paraId="21E2D994"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lastRenderedPageBreak/>
        <w:t xml:space="preserve">      &lt;fail if="do.abort"&gt;Build aborted by user.&lt;/fail&gt; </w:t>
      </w:r>
    </w:p>
    <w:p w14:paraId="16C1D69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&lt;sql driver="${sql.driver}" </w:t>
      </w:r>
    </w:p>
    <w:p w14:paraId="25530254"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w:t>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url="${sql.url}" </w:t>
      </w:r>
    </w:p>
    <w:p w14:paraId="7C8D1A5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w:t>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userid="${sql.user}" </w:t>
      </w:r>
    </w:p>
    <w:p w14:paraId="4C37926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w:t>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password="${sql.pass}"</w:t>
      </w:r>
    </w:p>
    <w:p w14:paraId="0AF878BA"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w:t>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classpath = "../Lib/mysql-connector-java/mysql-connector-java-5.1.39-bin.jar"</w:t>
      </w:r>
    </w:p>
    <w:p w14:paraId="793C1BFB"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delimiter = "$$"</w:t>
      </w:r>
    </w:p>
    <w:p w14:paraId="120A7707"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encoding = "${sql.encode}"&gt;</w:t>
      </w:r>
    </w:p>
    <w:p w14:paraId="36851159"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   SET FOREIGN_KEY_CHECKS=0;$$</w:t>
      </w:r>
    </w:p>
    <w:p w14:paraId="29F759F3"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DROP TABLE IF EXISTS ${sql.db}.`perfil_reporte`;$$</w:t>
      </w:r>
    </w:p>
    <w:p w14:paraId="1142983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DROP TABLE IF EXISTS ${sql.db}.`ubicacion`;$$</w:t>
      </w:r>
    </w:p>
    <w:p w14:paraId="42D6671F"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DROP TABLE IF EXISTS ${sql.db}.`reporte`;$$</w:t>
      </w:r>
    </w:p>
    <w:p w14:paraId="363EF4B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DROP TABLE IF EXISTS ${sql.db}.`perfil`;$$</w:t>
      </w:r>
    </w:p>
    <w:p w14:paraId="283FE6C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DROP TABLE IF EXISTS ${sql.db}.`cuenta`;$$</w:t>
      </w:r>
    </w:p>
    <w:p w14:paraId="368449C3"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SET FOREIGN_KEY_CHECKS=1;$$</w:t>
      </w:r>
    </w:p>
    <w:p w14:paraId="0C0E9AE7"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&lt;/sql&gt;</w:t>
      </w:r>
    </w:p>
    <w:p w14:paraId="27595A53"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&lt;/target&gt;</w:t>
      </w:r>
    </w:p>
    <w:p w14:paraId="29EAE3CB" w14:textId="77777777" w:rsidR="00EA68E2" w:rsidRPr="00291CB0" w:rsidRDefault="00EA68E2" w:rsidP="00EA68E2">
      <w:pPr>
        <w:pStyle w:val="Sinespaciado"/>
        <w:jc w:val="left"/>
        <w:rPr>
          <w:rFonts w:asciiTheme="minorHAnsi" w:hAnsiTheme="minorHAnsi" w:cstheme="minorHAnsi"/>
          <w:sz w:val="16"/>
          <w:szCs w:val="16"/>
          <w:lang w:val="en-US"/>
        </w:rPr>
      </w:pPr>
    </w:p>
    <w:p w14:paraId="33319AB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&lt;target name="CreateTables"&gt; </w:t>
      </w:r>
    </w:p>
    <w:p w14:paraId="1109529F"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&lt;sql </w:t>
      </w:r>
    </w:p>
    <w:p w14:paraId="2DB36612"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driver="${sql.driver}" </w:t>
      </w:r>
    </w:p>
    <w:p w14:paraId="565F7EE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url="${sql.url}" </w:t>
      </w:r>
    </w:p>
    <w:p w14:paraId="28935C60"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userid="${sql.user}" </w:t>
      </w:r>
    </w:p>
    <w:p w14:paraId="384B9229"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password="${sql.pass}" </w:t>
      </w:r>
    </w:p>
    <w:p w14:paraId="46330D14"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autocommit="true"</w:t>
      </w:r>
    </w:p>
    <w:p w14:paraId="2F899E7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classpath = "../Lib/mysql-connector-java/mysql-connector-java-5.1.39-bin.jar"</w:t>
      </w:r>
    </w:p>
    <w:p w14:paraId="4D913224"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delimiter = "$$"</w:t>
      </w:r>
    </w:p>
    <w:p w14:paraId="563D730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encoding = "${sql.encode}"&gt; </w:t>
      </w:r>
    </w:p>
    <w:p w14:paraId="0E72DF96"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&lt;path&gt;</w:t>
      </w:r>
    </w:p>
    <w:p w14:paraId="67F8439F"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&lt;fileset dir="."&gt;</w:t>
      </w:r>
    </w:p>
    <w:p w14:paraId="3A472B90"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&lt;include name= "00*.sql"/&gt;</w:t>
      </w:r>
    </w:p>
    <w:p w14:paraId="575F165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&lt;/fileset&gt;</w:t>
      </w:r>
    </w:p>
    <w:p w14:paraId="75E9F2E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&lt;/path&gt;</w:t>
      </w:r>
    </w:p>
    <w:p w14:paraId="2B198C0C"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 </w:t>
      </w:r>
    </w:p>
    <w:p w14:paraId="0E1E7E4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&lt;/sql&gt; </w:t>
      </w:r>
    </w:p>
    <w:p w14:paraId="42E036E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&lt;/target&gt; </w:t>
      </w:r>
    </w:p>
    <w:p w14:paraId="2EA7EB9B" w14:textId="77777777" w:rsidR="00EA68E2" w:rsidRPr="00291CB0" w:rsidRDefault="00EA68E2" w:rsidP="00EA68E2">
      <w:pPr>
        <w:pStyle w:val="Sinespaciado"/>
        <w:jc w:val="left"/>
        <w:rPr>
          <w:rFonts w:asciiTheme="minorHAnsi" w:hAnsiTheme="minorHAnsi" w:cstheme="minorHAnsi"/>
          <w:sz w:val="16"/>
          <w:szCs w:val="16"/>
          <w:lang w:val="en-US"/>
        </w:rPr>
      </w:pPr>
    </w:p>
    <w:p w14:paraId="7B06540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&lt;target name="CreateStores"&gt; </w:t>
      </w:r>
    </w:p>
    <w:p w14:paraId="3CD36026"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&lt;sql </w:t>
      </w:r>
    </w:p>
    <w:p w14:paraId="141C5B2A"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driver="${sql.driver}" </w:t>
      </w:r>
    </w:p>
    <w:p w14:paraId="1EE2071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url="${sql.url}" </w:t>
      </w:r>
    </w:p>
    <w:p w14:paraId="6035E27A"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userid="${sql.user}" </w:t>
      </w:r>
    </w:p>
    <w:p w14:paraId="0E3E513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password="${sql.pass}" </w:t>
      </w:r>
    </w:p>
    <w:p w14:paraId="07BE7E3B"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autocommit="true"</w:t>
      </w:r>
    </w:p>
    <w:p w14:paraId="31FD495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classpath = "../Lib/mysql-connector-java/mysql-connector-java-5.1.39-bin.jar"</w:t>
      </w:r>
    </w:p>
    <w:p w14:paraId="5CF37960"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delimiter = "$$"</w:t>
      </w:r>
    </w:p>
    <w:p w14:paraId="038451D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encoding = "${sql.encode}"&gt; </w:t>
      </w:r>
    </w:p>
    <w:p w14:paraId="064533A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&lt;path&gt;</w:t>
      </w:r>
    </w:p>
    <w:p w14:paraId="27DC23A7"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&lt;fileset dir="."&gt;</w:t>
      </w:r>
    </w:p>
    <w:p w14:paraId="43509329"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&lt;include name= "4*.sql"/&gt;</w:t>
      </w:r>
    </w:p>
    <w:p w14:paraId="052A6F67"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&lt;/fileset&gt;</w:t>
      </w:r>
    </w:p>
    <w:p w14:paraId="48007E49"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&lt;/path&gt;</w:t>
      </w:r>
    </w:p>
    <w:p w14:paraId="55F9956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 </w:t>
      </w:r>
    </w:p>
    <w:p w14:paraId="62E4826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&lt;/sql&gt; </w:t>
      </w:r>
    </w:p>
    <w:p w14:paraId="736C87C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&lt;/target&gt; </w:t>
      </w:r>
    </w:p>
    <w:p w14:paraId="25A1EAFC" w14:textId="77777777" w:rsidR="00EA68E2" w:rsidRPr="00291CB0" w:rsidRDefault="00EA68E2" w:rsidP="00EA68E2">
      <w:pPr>
        <w:pStyle w:val="Sinespaciado"/>
        <w:jc w:val="left"/>
        <w:rPr>
          <w:rFonts w:asciiTheme="minorHAnsi" w:hAnsiTheme="minorHAnsi" w:cstheme="minorHAnsi"/>
          <w:sz w:val="16"/>
          <w:szCs w:val="16"/>
          <w:lang w:val="en-US"/>
        </w:rPr>
      </w:pPr>
    </w:p>
    <w:p w14:paraId="4FC08B9B"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&lt;target name="InsertData"&gt; </w:t>
      </w:r>
    </w:p>
    <w:p w14:paraId="28B88CC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&lt;sql </w:t>
      </w:r>
    </w:p>
    <w:p w14:paraId="4AFD957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driver="${sql.driver}" </w:t>
      </w:r>
    </w:p>
    <w:p w14:paraId="7D5BFB00"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url="${sql.url}" </w:t>
      </w:r>
    </w:p>
    <w:p w14:paraId="4CB92A1B"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userid="${sql.user}" </w:t>
      </w:r>
    </w:p>
    <w:p w14:paraId="7691386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password="${sql.pass}" </w:t>
      </w:r>
    </w:p>
    <w:p w14:paraId="3C2EC002"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autocommit="true"</w:t>
      </w:r>
    </w:p>
    <w:p w14:paraId="6888E3D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classpath = "../Lib/mysql-connector-java/mysql-connector-java-5.1.39-bin.jar"</w:t>
      </w:r>
    </w:p>
    <w:p w14:paraId="669A9F00"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delimiter = "$$"</w:t>
      </w:r>
    </w:p>
    <w:p w14:paraId="54D2BDA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lastRenderedPageBreak/>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encoding = "${sql.encode}"&gt; </w:t>
      </w:r>
    </w:p>
    <w:p w14:paraId="33C2BD22"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&lt;path&gt;</w:t>
      </w:r>
    </w:p>
    <w:p w14:paraId="50DE98CB"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&lt;fileset dir="."&gt;</w:t>
      </w:r>
    </w:p>
    <w:p w14:paraId="06987C9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&lt;include name= "9*.sql"/&gt;</w:t>
      </w:r>
    </w:p>
    <w:p w14:paraId="22F156D9"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&lt;/fileset&gt;</w:t>
      </w:r>
    </w:p>
    <w:p w14:paraId="1F9D8512"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&lt;/path&gt;</w:t>
      </w:r>
    </w:p>
    <w:p w14:paraId="7906CCE4"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 </w:t>
      </w:r>
    </w:p>
    <w:p w14:paraId="14EF405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&lt;/sql&gt; </w:t>
      </w:r>
    </w:p>
    <w:p w14:paraId="3984FB3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&lt;/target&gt;</w:t>
      </w:r>
    </w:p>
    <w:p w14:paraId="3DA729A1" w14:textId="77777777" w:rsidR="00EA68E2" w:rsidRPr="00291CB0" w:rsidRDefault="00EA68E2" w:rsidP="00EA68E2">
      <w:pPr>
        <w:pStyle w:val="Sinespaciado"/>
        <w:jc w:val="left"/>
        <w:rPr>
          <w:rFonts w:asciiTheme="minorHAnsi" w:hAnsiTheme="minorHAnsi" w:cstheme="minorHAnsi"/>
          <w:sz w:val="16"/>
          <w:szCs w:val="16"/>
          <w:lang w:val="en-US"/>
        </w:rPr>
      </w:pPr>
    </w:p>
    <w:p w14:paraId="50F4D07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&lt;target name ="CreateDataBase"&gt;</w:t>
      </w:r>
    </w:p>
    <w:p w14:paraId="5AEF44CB"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&lt;antcall target = "CreateTables"/&gt;</w:t>
      </w:r>
    </w:p>
    <w:p w14:paraId="282F037A"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&lt;antcall target = "CreateStores"/&gt;</w:t>
      </w:r>
    </w:p>
    <w:p w14:paraId="2EA5301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&lt;antcall target = "InsertData"/&gt;</w:t>
      </w:r>
    </w:p>
    <w:p w14:paraId="1232DB3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&lt;/target&gt;</w:t>
      </w:r>
    </w:p>
    <w:p w14:paraId="4410A64C" w14:textId="77777777" w:rsidR="00EA68E2" w:rsidRPr="00291CB0" w:rsidRDefault="00EA68E2" w:rsidP="00EA68E2">
      <w:pPr>
        <w:pStyle w:val="Sinespaciado"/>
        <w:jc w:val="left"/>
        <w:rPr>
          <w:rFonts w:asciiTheme="minorHAnsi" w:hAnsiTheme="minorHAnsi" w:cstheme="minorHAnsi"/>
          <w:sz w:val="16"/>
          <w:szCs w:val="16"/>
          <w:lang w:val="en-US"/>
        </w:rPr>
      </w:pPr>
    </w:p>
    <w:p w14:paraId="4DC878D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&lt;/project&gt;</w:t>
      </w:r>
    </w:p>
    <w:p w14:paraId="73F71E34" w14:textId="14901785" w:rsidR="00721311" w:rsidRDefault="007C0D2D" w:rsidP="00721311">
      <w:pPr>
        <w:pStyle w:val="Puesto"/>
        <w:rPr>
          <w:rStyle w:val="nfasisintenso"/>
        </w:rPr>
      </w:pPr>
      <w:r>
        <w:t>Apéndice C.</w:t>
      </w:r>
      <w:r w:rsidR="00721311">
        <w:t xml:space="preserve">  </w:t>
      </w:r>
      <w:r w:rsidR="00721311">
        <w:rPr>
          <w:rStyle w:val="nfasisintenso"/>
        </w:rPr>
        <w:t>Gestión de un perfil</w:t>
      </w:r>
    </w:p>
    <w:p w14:paraId="4F3D8C2C" w14:textId="5CD2D13C" w:rsidR="001E7738" w:rsidRDefault="001E7738" w:rsidP="001E7738"/>
    <w:p w14:paraId="65FB7976" w14:textId="0A6680E7" w:rsidR="001E7738" w:rsidRPr="00C92276" w:rsidRDefault="001E7738" w:rsidP="001E7738">
      <w:pPr>
        <w:pStyle w:val="Subttulo"/>
        <w:ind w:left="708" w:hanging="708"/>
        <w:rPr>
          <w:sz w:val="36"/>
          <w:rPrChange w:id="1031" w:author="Profesor" w:date="2017-07-19T14:13:00Z">
            <w:rPr>
              <w:sz w:val="36"/>
              <w:lang w:val="en-US"/>
            </w:rPr>
          </w:rPrChange>
        </w:rPr>
      </w:pPr>
      <w:r w:rsidRPr="00C92276">
        <w:rPr>
          <w:b/>
          <w:sz w:val="36"/>
          <w:rPrChange w:id="1032" w:author="Profesor" w:date="2017-07-19T14:13:00Z">
            <w:rPr>
              <w:b/>
              <w:sz w:val="36"/>
              <w:lang w:val="en-US"/>
            </w:rPr>
          </w:rPrChange>
        </w:rPr>
        <w:t>Apéndice C.1</w:t>
      </w:r>
      <w:r w:rsidRPr="00C92276">
        <w:rPr>
          <w:sz w:val="36"/>
          <w:rPrChange w:id="1033" w:author="Profesor" w:date="2017-07-19T14:13:00Z">
            <w:rPr>
              <w:sz w:val="36"/>
              <w:lang w:val="en-US"/>
            </w:rPr>
          </w:rPrChange>
        </w:rPr>
        <w:t>: Utilidades</w:t>
      </w:r>
    </w:p>
    <w:p w14:paraId="07210E02" w14:textId="77777777" w:rsidR="001E7738" w:rsidRPr="00C92276" w:rsidRDefault="001E7738" w:rsidP="001E7738">
      <w:pPr>
        <w:rPr>
          <w:rPrChange w:id="1034" w:author="Profesor" w:date="2017-07-19T14:13:00Z">
            <w:rPr>
              <w:lang w:val="en-US"/>
            </w:rPr>
          </w:rPrChange>
        </w:rPr>
      </w:pPr>
    </w:p>
    <w:p w14:paraId="2E196FAE" w14:textId="50EC7E08" w:rsidR="001E7738" w:rsidRPr="00C92276" w:rsidRDefault="001E7738" w:rsidP="001E7738">
      <w:pPr>
        <w:pStyle w:val="Subttulo"/>
        <w:ind w:left="708" w:hanging="708"/>
        <w:rPr>
          <w:sz w:val="28"/>
          <w:rPrChange w:id="1035" w:author="Profesor" w:date="2017-07-19T14:13:00Z">
            <w:rPr>
              <w:sz w:val="28"/>
              <w:lang w:val="en-US"/>
            </w:rPr>
          </w:rPrChange>
        </w:rPr>
      </w:pPr>
      <w:r w:rsidRPr="00C92276">
        <w:rPr>
          <w:sz w:val="28"/>
          <w:rPrChange w:id="1036" w:author="Profesor" w:date="2017-07-19T14:13:00Z">
            <w:rPr>
              <w:sz w:val="28"/>
              <w:lang w:val="en-US"/>
            </w:rPr>
          </w:rPrChange>
        </w:rPr>
        <w:t xml:space="preserve"> </w:t>
      </w:r>
      <w:r w:rsidRPr="00C92276">
        <w:rPr>
          <w:b/>
          <w:sz w:val="28"/>
          <w:rPrChange w:id="1037" w:author="Profesor" w:date="2017-07-19T14:13:00Z">
            <w:rPr>
              <w:b/>
              <w:sz w:val="28"/>
              <w:lang w:val="en-US"/>
            </w:rPr>
          </w:rPrChange>
        </w:rPr>
        <w:t>Apéndice C.1</w:t>
      </w:r>
      <w:r w:rsidRPr="00C92276">
        <w:rPr>
          <w:sz w:val="28"/>
          <w:rPrChange w:id="1038" w:author="Profesor" w:date="2017-07-19T14:13:00Z">
            <w:rPr>
              <w:sz w:val="28"/>
              <w:lang w:val="en-US"/>
            </w:rPr>
          </w:rPrChange>
        </w:rPr>
        <w:t>.1: Email</w:t>
      </w:r>
    </w:p>
    <w:p w14:paraId="47AE49DC" w14:textId="7F82E1BE" w:rsidR="001E7738" w:rsidRPr="001E7738" w:rsidRDefault="001E7738" w:rsidP="001E7738">
      <w:pPr>
        <w:pStyle w:val="Sinespaciado"/>
        <w:jc w:val="left"/>
        <w:rPr>
          <w:rFonts w:asciiTheme="minorHAnsi" w:hAnsiTheme="minorHAnsi" w:cstheme="minorHAnsi"/>
          <w:sz w:val="16"/>
          <w:lang w:val="en-US"/>
        </w:rPr>
      </w:pPr>
      <w:r w:rsidRPr="00C92276">
        <w:rPr>
          <w:rFonts w:asciiTheme="minorHAnsi" w:hAnsiTheme="minorHAnsi" w:cstheme="minorHAnsi"/>
          <w:sz w:val="24"/>
          <w:rPrChange w:id="1039" w:author="Profesor" w:date="2017-07-19T14:13:00Z">
            <w:rPr>
              <w:rFonts w:asciiTheme="minorHAnsi" w:hAnsiTheme="minorHAnsi" w:cstheme="minorHAnsi"/>
              <w:sz w:val="24"/>
              <w:lang w:val="en-US"/>
            </w:rPr>
          </w:rPrChange>
        </w:rPr>
        <w:t xml:space="preserve">    </w:t>
      </w:r>
      <w:r w:rsidRPr="001E7738">
        <w:rPr>
          <w:rFonts w:asciiTheme="minorHAnsi" w:hAnsiTheme="minorHAnsi" w:cstheme="minorHAnsi"/>
          <w:sz w:val="16"/>
          <w:lang w:val="en-US"/>
        </w:rPr>
        <w:t>public class Email</w:t>
      </w:r>
    </w:p>
    <w:p w14:paraId="0454641A"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w:t>
      </w:r>
    </w:p>
    <w:p w14:paraId="3490F17E"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public static void SendEmail(string Subject, string To, string Message)</w:t>
      </w:r>
    </w:p>
    <w:p w14:paraId="378D4385"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w:t>
      </w:r>
    </w:p>
    <w:p w14:paraId="41640980"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using (MailMessage mm = new MailMessage())</w:t>
      </w:r>
    </w:p>
    <w:p w14:paraId="35CD5894"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w:t>
      </w:r>
    </w:p>
    <w:p w14:paraId="21CC00E1"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mm.From = new MailAddress("noreplyreportit@gmail.com");</w:t>
      </w:r>
    </w:p>
    <w:p w14:paraId="2A4A8CC9"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mm.Subject = Subject;</w:t>
      </w:r>
    </w:p>
    <w:p w14:paraId="0907B4B8"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mm.Body = Message;</w:t>
      </w:r>
    </w:p>
    <w:p w14:paraId="07ACA514"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mm.IsBodyHtml = true;</w:t>
      </w:r>
    </w:p>
    <w:p w14:paraId="0545A685"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mm.To.Add(new MailAddress(To));</w:t>
      </w:r>
    </w:p>
    <w:p w14:paraId="5C11DCE9" w14:textId="77777777" w:rsidR="001E7738" w:rsidRPr="001E7738" w:rsidRDefault="001E7738" w:rsidP="001E7738">
      <w:pPr>
        <w:pStyle w:val="Sinespaciado"/>
        <w:jc w:val="left"/>
        <w:rPr>
          <w:rFonts w:asciiTheme="minorHAnsi" w:hAnsiTheme="minorHAnsi" w:cstheme="minorHAnsi"/>
          <w:sz w:val="16"/>
          <w:lang w:val="en-US"/>
        </w:rPr>
      </w:pPr>
    </w:p>
    <w:p w14:paraId="3454B102"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SmtpClient smtp = new SmtpClient();</w:t>
      </w:r>
    </w:p>
    <w:p w14:paraId="301775D1"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smtp.Host = "smtp.gmail.com";</w:t>
      </w:r>
    </w:p>
    <w:p w14:paraId="0F0F8F79"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smtp.EnableSsl = true;</w:t>
      </w:r>
    </w:p>
    <w:p w14:paraId="62FFBF71"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var credential = new NetworkCredential { UserName = "noreplyreportit@gmail.com", Password = "ReportIt-2017" };</w:t>
      </w:r>
    </w:p>
    <w:p w14:paraId="08602B85"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smtp.UseDefaultCredentials = true;</w:t>
      </w:r>
    </w:p>
    <w:p w14:paraId="6C723C25"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smtp.Credentials = credential;</w:t>
      </w:r>
    </w:p>
    <w:p w14:paraId="757A456F"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smtp.Port = 587;</w:t>
      </w:r>
    </w:p>
    <w:p w14:paraId="6EC6A609"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smtp.Send(mm);</w:t>
      </w:r>
    </w:p>
    <w:p w14:paraId="55DCAB11" w14:textId="77777777" w:rsidR="001E7738" w:rsidRPr="00C92276" w:rsidRDefault="001E7738" w:rsidP="001E7738">
      <w:pPr>
        <w:pStyle w:val="Sinespaciado"/>
        <w:jc w:val="left"/>
        <w:rPr>
          <w:rFonts w:asciiTheme="minorHAnsi" w:hAnsiTheme="minorHAnsi" w:cstheme="minorHAnsi"/>
          <w:sz w:val="16"/>
          <w:rPrChange w:id="1040" w:author="Profesor" w:date="2017-07-19T14:13:00Z">
            <w:rPr>
              <w:rFonts w:asciiTheme="minorHAnsi" w:hAnsiTheme="minorHAnsi" w:cstheme="minorHAnsi"/>
              <w:sz w:val="16"/>
              <w:lang w:val="en-US"/>
            </w:rPr>
          </w:rPrChange>
        </w:rPr>
      </w:pPr>
      <w:r w:rsidRPr="001E7738">
        <w:rPr>
          <w:rFonts w:asciiTheme="minorHAnsi" w:hAnsiTheme="minorHAnsi" w:cstheme="minorHAnsi"/>
          <w:sz w:val="16"/>
          <w:lang w:val="en-US"/>
        </w:rPr>
        <w:t xml:space="preserve">            </w:t>
      </w:r>
      <w:r w:rsidRPr="00C92276">
        <w:rPr>
          <w:rFonts w:asciiTheme="minorHAnsi" w:hAnsiTheme="minorHAnsi" w:cstheme="minorHAnsi"/>
          <w:sz w:val="16"/>
          <w:rPrChange w:id="1041" w:author="Profesor" w:date="2017-07-19T14:13:00Z">
            <w:rPr>
              <w:rFonts w:asciiTheme="minorHAnsi" w:hAnsiTheme="minorHAnsi" w:cstheme="minorHAnsi"/>
              <w:sz w:val="16"/>
              <w:lang w:val="en-US"/>
            </w:rPr>
          </w:rPrChange>
        </w:rPr>
        <w:t>}</w:t>
      </w:r>
    </w:p>
    <w:p w14:paraId="0D9B9880" w14:textId="77777777" w:rsidR="001E7738" w:rsidRPr="00C92276" w:rsidRDefault="001E7738" w:rsidP="001E7738">
      <w:pPr>
        <w:pStyle w:val="Sinespaciado"/>
        <w:jc w:val="left"/>
        <w:rPr>
          <w:rFonts w:asciiTheme="minorHAnsi" w:hAnsiTheme="minorHAnsi" w:cstheme="minorHAnsi"/>
          <w:sz w:val="16"/>
          <w:rPrChange w:id="1042" w:author="Profesor" w:date="2017-07-19T14:13:00Z">
            <w:rPr>
              <w:rFonts w:asciiTheme="minorHAnsi" w:hAnsiTheme="minorHAnsi" w:cstheme="minorHAnsi"/>
              <w:sz w:val="16"/>
              <w:lang w:val="en-US"/>
            </w:rPr>
          </w:rPrChange>
        </w:rPr>
      </w:pPr>
      <w:r w:rsidRPr="00C92276">
        <w:rPr>
          <w:rFonts w:asciiTheme="minorHAnsi" w:hAnsiTheme="minorHAnsi" w:cstheme="minorHAnsi"/>
          <w:sz w:val="16"/>
          <w:rPrChange w:id="1043" w:author="Profesor" w:date="2017-07-19T14:13:00Z">
            <w:rPr>
              <w:rFonts w:asciiTheme="minorHAnsi" w:hAnsiTheme="minorHAnsi" w:cstheme="minorHAnsi"/>
              <w:sz w:val="16"/>
              <w:lang w:val="en-US"/>
            </w:rPr>
          </w:rPrChange>
        </w:rPr>
        <w:t xml:space="preserve">        }</w:t>
      </w:r>
    </w:p>
    <w:p w14:paraId="25361A81" w14:textId="77777777" w:rsidR="001E7738" w:rsidRPr="00C92276" w:rsidRDefault="001E7738" w:rsidP="001E7738">
      <w:pPr>
        <w:pStyle w:val="Sinespaciado"/>
        <w:jc w:val="left"/>
        <w:rPr>
          <w:rFonts w:asciiTheme="minorHAnsi" w:hAnsiTheme="minorHAnsi" w:cstheme="minorHAnsi"/>
          <w:sz w:val="16"/>
          <w:rPrChange w:id="1044" w:author="Profesor" w:date="2017-07-19T14:13:00Z">
            <w:rPr>
              <w:rFonts w:asciiTheme="minorHAnsi" w:hAnsiTheme="minorHAnsi" w:cstheme="minorHAnsi"/>
              <w:sz w:val="16"/>
              <w:lang w:val="en-US"/>
            </w:rPr>
          </w:rPrChange>
        </w:rPr>
      </w:pPr>
      <w:r w:rsidRPr="00C92276">
        <w:rPr>
          <w:rFonts w:asciiTheme="minorHAnsi" w:hAnsiTheme="minorHAnsi" w:cstheme="minorHAnsi"/>
          <w:sz w:val="16"/>
          <w:rPrChange w:id="1045" w:author="Profesor" w:date="2017-07-19T14:13:00Z">
            <w:rPr>
              <w:rFonts w:asciiTheme="minorHAnsi" w:hAnsiTheme="minorHAnsi" w:cstheme="minorHAnsi"/>
              <w:sz w:val="16"/>
              <w:lang w:val="en-US"/>
            </w:rPr>
          </w:rPrChange>
        </w:rPr>
        <w:t xml:space="preserve">    }</w:t>
      </w:r>
    </w:p>
    <w:p w14:paraId="3BB1183D" w14:textId="1704518D" w:rsidR="001E7738" w:rsidRPr="00C92276" w:rsidRDefault="001E7738" w:rsidP="001E7738">
      <w:pPr>
        <w:rPr>
          <w:rFonts w:cstheme="minorHAnsi"/>
          <w:sz w:val="24"/>
          <w:rPrChange w:id="1046" w:author="Profesor" w:date="2017-07-19T14:13:00Z">
            <w:rPr>
              <w:rFonts w:cstheme="minorHAnsi"/>
              <w:sz w:val="24"/>
              <w:lang w:val="en-US"/>
            </w:rPr>
          </w:rPrChange>
        </w:rPr>
      </w:pPr>
    </w:p>
    <w:p w14:paraId="2D2F0E40" w14:textId="77777777" w:rsidR="001E7738" w:rsidRPr="00C92276" w:rsidRDefault="001E7738" w:rsidP="001E7738">
      <w:pPr>
        <w:rPr>
          <w:rPrChange w:id="1047" w:author="Profesor" w:date="2017-07-19T14:13:00Z">
            <w:rPr>
              <w:lang w:val="en-US"/>
            </w:rPr>
          </w:rPrChange>
        </w:rPr>
      </w:pPr>
    </w:p>
    <w:p w14:paraId="014267A0" w14:textId="1C19FFBD" w:rsidR="001E7738" w:rsidRPr="00C92276" w:rsidRDefault="001E7738" w:rsidP="001E7738">
      <w:pPr>
        <w:pStyle w:val="Subttulo"/>
        <w:ind w:left="708" w:hanging="708"/>
        <w:rPr>
          <w:sz w:val="28"/>
          <w:rPrChange w:id="1048" w:author="Profesor" w:date="2017-07-19T14:13:00Z">
            <w:rPr>
              <w:sz w:val="28"/>
              <w:lang w:val="en-US"/>
            </w:rPr>
          </w:rPrChange>
        </w:rPr>
      </w:pPr>
      <w:r w:rsidRPr="00C92276">
        <w:rPr>
          <w:b/>
          <w:sz w:val="28"/>
          <w:rPrChange w:id="1049" w:author="Profesor" w:date="2017-07-19T14:13:00Z">
            <w:rPr>
              <w:b/>
              <w:sz w:val="28"/>
              <w:lang w:val="en-US"/>
            </w:rPr>
          </w:rPrChange>
        </w:rPr>
        <w:t>Apéndice C.1.2</w:t>
      </w:r>
      <w:r w:rsidRPr="00C92276">
        <w:rPr>
          <w:sz w:val="28"/>
          <w:rPrChange w:id="1050" w:author="Profesor" w:date="2017-07-19T14:13:00Z">
            <w:rPr>
              <w:sz w:val="28"/>
              <w:lang w:val="en-US"/>
            </w:rPr>
          </w:rPrChange>
        </w:rPr>
        <w:t>: Validador</w:t>
      </w:r>
    </w:p>
    <w:p w14:paraId="6B8E0558" w14:textId="77777777" w:rsidR="001E7738" w:rsidRPr="00C92276" w:rsidRDefault="001E7738" w:rsidP="001E7738">
      <w:pPr>
        <w:pStyle w:val="Sinespaciado"/>
        <w:jc w:val="left"/>
        <w:rPr>
          <w:rFonts w:asciiTheme="minorHAnsi" w:hAnsiTheme="minorHAnsi" w:cstheme="minorHAnsi"/>
          <w:sz w:val="24"/>
          <w:szCs w:val="24"/>
          <w:rPrChange w:id="1051" w:author="Profesor" w:date="2017-07-19T14:13:00Z">
            <w:rPr>
              <w:rFonts w:asciiTheme="minorHAnsi" w:hAnsiTheme="minorHAnsi" w:cstheme="minorHAnsi"/>
              <w:sz w:val="24"/>
              <w:szCs w:val="24"/>
              <w:lang w:val="en-US"/>
            </w:rPr>
          </w:rPrChange>
        </w:rPr>
      </w:pPr>
    </w:p>
    <w:p w14:paraId="3E559ED0" w14:textId="77777777" w:rsidR="001E7738" w:rsidRPr="00C92276" w:rsidRDefault="001E7738" w:rsidP="001E7738">
      <w:pPr>
        <w:pStyle w:val="Sinespaciado"/>
        <w:jc w:val="left"/>
        <w:rPr>
          <w:rFonts w:asciiTheme="minorHAnsi" w:hAnsiTheme="minorHAnsi" w:cstheme="minorHAnsi"/>
          <w:sz w:val="16"/>
          <w:szCs w:val="24"/>
          <w:rPrChange w:id="1052" w:author="Profesor" w:date="2017-07-19T14:13:00Z">
            <w:rPr>
              <w:rFonts w:asciiTheme="minorHAnsi" w:hAnsiTheme="minorHAnsi" w:cstheme="minorHAnsi"/>
              <w:sz w:val="16"/>
              <w:szCs w:val="24"/>
              <w:lang w:val="en-US"/>
            </w:rPr>
          </w:rPrChange>
        </w:rPr>
      </w:pPr>
      <w:r w:rsidRPr="00C92276">
        <w:rPr>
          <w:rFonts w:asciiTheme="minorHAnsi" w:hAnsiTheme="minorHAnsi" w:cstheme="minorHAnsi"/>
          <w:sz w:val="16"/>
          <w:szCs w:val="24"/>
          <w:rPrChange w:id="1053" w:author="Profesor" w:date="2017-07-19T14:13:00Z">
            <w:rPr>
              <w:rFonts w:asciiTheme="minorHAnsi" w:hAnsiTheme="minorHAnsi" w:cstheme="minorHAnsi"/>
              <w:sz w:val="16"/>
              <w:szCs w:val="24"/>
              <w:lang w:val="en-US"/>
            </w:rPr>
          </w:rPrChange>
        </w:rPr>
        <w:t>public class Validator</w:t>
      </w:r>
    </w:p>
    <w:p w14:paraId="75BA6807"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0B35C5EA"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lastRenderedPageBreak/>
        <w:t>public static Boolean isNullOrEmptyOrWhiteSpace(List&lt;String&gt; list)</w:t>
      </w:r>
    </w:p>
    <w:p w14:paraId="28F64EBE"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0C37935D"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foreach(String input in list)</w:t>
      </w:r>
    </w:p>
    <w:p w14:paraId="4B1CFD13"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322594C6"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if (String.IsNullOrEmpty(input) || string.IsNullOrWhiteSpace(input))</w:t>
      </w:r>
    </w:p>
    <w:p w14:paraId="66C945B8"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5284A339"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return true;</w:t>
      </w:r>
    </w:p>
    <w:p w14:paraId="45769374"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7103A97F"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348A5D9B"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return false;</w:t>
      </w:r>
    </w:p>
    <w:p w14:paraId="3B35CF83"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1A66A404" w14:textId="77777777" w:rsidR="001E7738" w:rsidRPr="001E7738" w:rsidRDefault="001E7738" w:rsidP="001E7738">
      <w:pPr>
        <w:pStyle w:val="Sinespaciado"/>
        <w:jc w:val="left"/>
        <w:rPr>
          <w:rFonts w:asciiTheme="minorHAnsi" w:hAnsiTheme="minorHAnsi" w:cstheme="minorHAnsi"/>
          <w:sz w:val="16"/>
          <w:szCs w:val="24"/>
          <w:lang w:val="en-US"/>
        </w:rPr>
      </w:pPr>
    </w:p>
    <w:p w14:paraId="6EAEF59B"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public static Boolean esValido(string email)</w:t>
      </w:r>
    </w:p>
    <w:p w14:paraId="49113870"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34AF07B7"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String expresion;</w:t>
      </w:r>
    </w:p>
    <w:p w14:paraId="39C7C7F4"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expresion = "\\w+([-+.']\\w+)*@\\w+([-.]\\w+)*\\.\\w+([-.]\\w+)*";</w:t>
      </w:r>
    </w:p>
    <w:p w14:paraId="404EB8A0"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if (Regex.IsMatch(email, expresion))</w:t>
      </w:r>
    </w:p>
    <w:p w14:paraId="270DBBED"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54EF38DB"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if (Regex.Replace(email, expresion, String.Empty).Length == 0)</w:t>
      </w:r>
    </w:p>
    <w:p w14:paraId="78650784"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56DE4A9D"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return true;</w:t>
      </w:r>
    </w:p>
    <w:p w14:paraId="28E14606"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6548179D"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else</w:t>
      </w:r>
    </w:p>
    <w:p w14:paraId="19BECE29"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47F7B27E"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return false;</w:t>
      </w:r>
    </w:p>
    <w:p w14:paraId="04875D13"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580A5873"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1FF0169C"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else</w:t>
      </w:r>
    </w:p>
    <w:p w14:paraId="58A0288D"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134086D0"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return false;</w:t>
      </w:r>
    </w:p>
    <w:p w14:paraId="2D808805"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36EEF2F8"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07EBF50E" w14:textId="77777777" w:rsidR="001E7738" w:rsidRPr="001E7738" w:rsidRDefault="001E7738" w:rsidP="001E7738">
      <w:pPr>
        <w:pStyle w:val="Sinespaciado"/>
        <w:jc w:val="left"/>
        <w:rPr>
          <w:rFonts w:asciiTheme="minorHAnsi" w:hAnsiTheme="minorHAnsi" w:cstheme="minorHAnsi"/>
          <w:sz w:val="16"/>
          <w:szCs w:val="24"/>
          <w:lang w:val="en-US"/>
        </w:rPr>
      </w:pPr>
    </w:p>
    <w:p w14:paraId="0224CF37"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public static bool verificarExtension(String ext)</w:t>
      </w:r>
    </w:p>
    <w:p w14:paraId="592E1C23"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58FA5C88"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if (ext.ToLower().Contains("gif") || ext.ToLower().Contains("jpg") || ext.ToLower().Contains("jpeg") || ext.ToLower().Contains("png"))</w:t>
      </w:r>
    </w:p>
    <w:p w14:paraId="17BCBAE1"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3E5A0BAD"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return true;</w:t>
      </w:r>
    </w:p>
    <w:p w14:paraId="1F7EBFB2"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5C8CCCF4"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return false;</w:t>
      </w:r>
    </w:p>
    <w:p w14:paraId="209F9CCF"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264F87D1"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1BB94842" w14:textId="00B41993" w:rsidR="001E7738" w:rsidRDefault="001E7738" w:rsidP="001E7738">
      <w:pPr>
        <w:pStyle w:val="Sinespaciado"/>
        <w:jc w:val="left"/>
        <w:rPr>
          <w:rFonts w:asciiTheme="minorHAnsi" w:hAnsiTheme="minorHAnsi" w:cstheme="minorHAnsi"/>
          <w:sz w:val="24"/>
          <w:szCs w:val="24"/>
          <w:lang w:val="en-US"/>
        </w:rPr>
      </w:pPr>
    </w:p>
    <w:p w14:paraId="1845C4B7" w14:textId="23A306D1" w:rsidR="001E7738" w:rsidRDefault="001E7738" w:rsidP="001E7738">
      <w:pPr>
        <w:pStyle w:val="Sinespaciado"/>
        <w:jc w:val="left"/>
        <w:rPr>
          <w:rFonts w:asciiTheme="minorHAnsi" w:hAnsiTheme="minorHAnsi" w:cstheme="minorHAnsi"/>
          <w:sz w:val="24"/>
          <w:szCs w:val="24"/>
          <w:lang w:val="en-US"/>
        </w:rPr>
      </w:pPr>
    </w:p>
    <w:p w14:paraId="40494935" w14:textId="53561B88" w:rsidR="001E7738" w:rsidRDefault="001E7738" w:rsidP="001E7738">
      <w:pPr>
        <w:pStyle w:val="Sinespaciado"/>
        <w:jc w:val="left"/>
        <w:rPr>
          <w:rFonts w:asciiTheme="minorHAnsi" w:hAnsiTheme="minorHAnsi" w:cstheme="minorHAnsi"/>
          <w:sz w:val="24"/>
          <w:szCs w:val="24"/>
          <w:lang w:val="en-US"/>
        </w:rPr>
      </w:pPr>
    </w:p>
    <w:p w14:paraId="296B103E" w14:textId="28932124" w:rsidR="001E7738" w:rsidRDefault="001E7738" w:rsidP="001E7738">
      <w:pPr>
        <w:pStyle w:val="Sinespaciado"/>
        <w:jc w:val="left"/>
        <w:rPr>
          <w:rFonts w:asciiTheme="minorHAnsi" w:hAnsiTheme="minorHAnsi" w:cstheme="minorHAnsi"/>
          <w:sz w:val="24"/>
          <w:szCs w:val="24"/>
          <w:lang w:val="en-US"/>
        </w:rPr>
      </w:pPr>
    </w:p>
    <w:p w14:paraId="5ED1E7C7" w14:textId="2E1BEF2D" w:rsidR="001E7738" w:rsidRPr="00C92276" w:rsidRDefault="001E7738" w:rsidP="001E7738">
      <w:pPr>
        <w:pStyle w:val="Subttulo"/>
        <w:ind w:left="708" w:hanging="708"/>
        <w:rPr>
          <w:sz w:val="28"/>
          <w:lang w:val="en-US"/>
          <w:rPrChange w:id="1054" w:author="Profesor" w:date="2017-07-19T14:13:00Z">
            <w:rPr>
              <w:sz w:val="28"/>
            </w:rPr>
          </w:rPrChange>
        </w:rPr>
      </w:pPr>
      <w:r w:rsidRPr="00C92276">
        <w:rPr>
          <w:b/>
          <w:sz w:val="28"/>
          <w:lang w:val="en-US"/>
          <w:rPrChange w:id="1055" w:author="Profesor" w:date="2017-07-19T14:13:00Z">
            <w:rPr>
              <w:b/>
              <w:sz w:val="28"/>
            </w:rPr>
          </w:rPrChange>
        </w:rPr>
        <w:t>Apéndice C.1.3</w:t>
      </w:r>
      <w:r w:rsidRPr="00C92276">
        <w:rPr>
          <w:sz w:val="28"/>
          <w:lang w:val="en-US"/>
          <w:rPrChange w:id="1056" w:author="Profesor" w:date="2017-07-19T14:13:00Z">
            <w:rPr>
              <w:sz w:val="28"/>
            </w:rPr>
          </w:rPrChange>
        </w:rPr>
        <w:t>: Manejador de sesiones</w:t>
      </w:r>
    </w:p>
    <w:p w14:paraId="35B5ADD6" w14:textId="77777777" w:rsidR="001E7738" w:rsidRPr="001E7738" w:rsidRDefault="001E7738" w:rsidP="001E7738">
      <w:pPr>
        <w:pStyle w:val="Sinespaciado"/>
        <w:jc w:val="left"/>
        <w:rPr>
          <w:rFonts w:asciiTheme="minorHAnsi" w:hAnsiTheme="minorHAnsi" w:cstheme="minorHAnsi"/>
          <w:sz w:val="16"/>
          <w:szCs w:val="16"/>
          <w:lang w:val="en-US"/>
        </w:rPr>
      </w:pPr>
      <w:r w:rsidRPr="00C92276">
        <w:rPr>
          <w:rFonts w:asciiTheme="minorHAnsi" w:hAnsiTheme="minorHAnsi" w:cstheme="minorHAnsi"/>
          <w:sz w:val="16"/>
          <w:szCs w:val="16"/>
          <w:lang w:val="en-US"/>
          <w:rPrChange w:id="1057" w:author="Profesor" w:date="2017-07-19T14:13:00Z">
            <w:rPr>
              <w:rFonts w:asciiTheme="minorHAnsi" w:hAnsiTheme="minorHAnsi" w:cstheme="minorHAnsi"/>
              <w:sz w:val="16"/>
              <w:szCs w:val="16"/>
            </w:rPr>
          </w:rPrChange>
        </w:rPr>
        <w:t xml:space="preserve">    </w:t>
      </w:r>
      <w:r w:rsidRPr="001E7738">
        <w:rPr>
          <w:rFonts w:asciiTheme="minorHAnsi" w:hAnsiTheme="minorHAnsi" w:cstheme="minorHAnsi"/>
          <w:sz w:val="16"/>
          <w:szCs w:val="16"/>
          <w:lang w:val="en-US"/>
        </w:rPr>
        <w:t>public class SessionManager</w:t>
      </w:r>
    </w:p>
    <w:p w14:paraId="15DABDD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03B1A57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public static void Ingresar(String Email)</w:t>
      </w:r>
    </w:p>
    <w:p w14:paraId="5124ACB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0702484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HttpCookie _sessionCookie = new HttpCookie("_sessionCookie");</w:t>
      </w:r>
    </w:p>
    <w:p w14:paraId="7D9B0821"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_sessionCookie.Values["Email"] = Email;</w:t>
      </w:r>
    </w:p>
    <w:p w14:paraId="3F93D95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_sessionCookie.Expires = DateTime.Now.AddDays(1);</w:t>
      </w:r>
    </w:p>
    <w:p w14:paraId="2606BCE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HttpContext.Current.Response.Cookies.Add(_sessionCookie);</w:t>
      </w:r>
    </w:p>
    <w:p w14:paraId="6B897D8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14A25454" w14:textId="77777777" w:rsidR="001E7738" w:rsidRPr="001E7738" w:rsidRDefault="001E7738" w:rsidP="001E7738">
      <w:pPr>
        <w:pStyle w:val="Sinespaciado"/>
        <w:jc w:val="left"/>
        <w:rPr>
          <w:rFonts w:asciiTheme="minorHAnsi" w:hAnsiTheme="minorHAnsi" w:cstheme="minorHAnsi"/>
          <w:sz w:val="16"/>
          <w:szCs w:val="16"/>
          <w:lang w:val="en-US"/>
        </w:rPr>
      </w:pPr>
    </w:p>
    <w:p w14:paraId="3289E6B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public static void SalirPerfil()</w:t>
      </w:r>
    </w:p>
    <w:p w14:paraId="6F64F04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0E624F3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HttpCookie _sessionCookie = HttpContext.Current.Request.Cookies["_sessionCookie"];</w:t>
      </w:r>
    </w:p>
    <w:p w14:paraId="6C86148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if (!String.IsNullOrEmpty(_sessionCookie.Values["Perfil"]))</w:t>
      </w:r>
    </w:p>
    <w:p w14:paraId="6ECF2CB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lastRenderedPageBreak/>
        <w:t xml:space="preserve">                _sessionCookie.Values["Perfil"] = string.Empty;</w:t>
      </w:r>
    </w:p>
    <w:p w14:paraId="1CF2DA5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HttpContext.Current.Response.Cookies.Add(_sessionCookie);</w:t>
      </w:r>
    </w:p>
    <w:p w14:paraId="2BAE490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5834E8E3" w14:textId="77777777" w:rsidR="001E7738" w:rsidRPr="001E7738" w:rsidRDefault="001E7738" w:rsidP="001E7738">
      <w:pPr>
        <w:pStyle w:val="Sinespaciado"/>
        <w:jc w:val="left"/>
        <w:rPr>
          <w:rFonts w:asciiTheme="minorHAnsi" w:hAnsiTheme="minorHAnsi" w:cstheme="minorHAnsi"/>
          <w:sz w:val="16"/>
          <w:szCs w:val="16"/>
          <w:lang w:val="en-US"/>
        </w:rPr>
      </w:pPr>
    </w:p>
    <w:p w14:paraId="00D727A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public static void Salir()</w:t>
      </w:r>
    </w:p>
    <w:p w14:paraId="59190DA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312EA82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HttpCookie _sessionCookie = HttpContext.Current.Request.Cookies["_sessionCookie"];</w:t>
      </w:r>
    </w:p>
    <w:p w14:paraId="65F59A3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_sessionCookie.Expires = DateTime.Now.AddDays(-1);</w:t>
      </w:r>
    </w:p>
    <w:p w14:paraId="1A2AE73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_sessionCookie.Values["Email"] = String.Empty;</w:t>
      </w:r>
    </w:p>
    <w:p w14:paraId="7AF5B0CD"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_sessionCookie.Values["Perfil"] = string.Empty;</w:t>
      </w:r>
    </w:p>
    <w:p w14:paraId="3E8C97A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HttpContext.Current.Response.Cookies.Add(_sessionCookie);</w:t>
      </w:r>
    </w:p>
    <w:p w14:paraId="32A343E1"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lang w:val="en-US"/>
        </w:rPr>
        <w:t xml:space="preserve">        </w:t>
      </w:r>
      <w:r w:rsidRPr="001E7738">
        <w:rPr>
          <w:rFonts w:asciiTheme="minorHAnsi" w:hAnsiTheme="minorHAnsi" w:cstheme="minorHAnsi"/>
          <w:sz w:val="16"/>
          <w:szCs w:val="16"/>
        </w:rPr>
        <w:t>}</w:t>
      </w:r>
    </w:p>
    <w:p w14:paraId="3C6FD087" w14:textId="77777777" w:rsidR="001E7738" w:rsidRPr="001E7738" w:rsidRDefault="001E7738" w:rsidP="001E7738">
      <w:pPr>
        <w:pStyle w:val="Sinespaciado"/>
        <w:jc w:val="left"/>
        <w:rPr>
          <w:rFonts w:asciiTheme="minorHAnsi" w:hAnsiTheme="minorHAnsi" w:cstheme="minorHAnsi"/>
          <w:sz w:val="16"/>
          <w:szCs w:val="16"/>
        </w:rPr>
      </w:pPr>
    </w:p>
    <w:p w14:paraId="289F90F4"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public static Cuenta CuentaActiva()</w:t>
      </w:r>
    </w:p>
    <w:p w14:paraId="0C88A62D"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w:t>
      </w:r>
    </w:p>
    <w:p w14:paraId="715BD566"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Cuenta cuenta = null;</w:t>
      </w:r>
    </w:p>
    <w:p w14:paraId="6B16AE1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rPr>
        <w:t xml:space="preserve">            </w:t>
      </w:r>
      <w:r w:rsidRPr="001E7738">
        <w:rPr>
          <w:rFonts w:asciiTheme="minorHAnsi" w:hAnsiTheme="minorHAnsi" w:cstheme="minorHAnsi"/>
          <w:sz w:val="16"/>
          <w:szCs w:val="16"/>
          <w:lang w:val="en-US"/>
        </w:rPr>
        <w:t>HttpCookie _session = HttpContext.Current.Request.Cookies["_sessionCookie"];</w:t>
      </w:r>
    </w:p>
    <w:p w14:paraId="60211133" w14:textId="77777777" w:rsidR="001E7738" w:rsidRPr="001E7738" w:rsidRDefault="001E7738" w:rsidP="001E7738">
      <w:pPr>
        <w:pStyle w:val="Sinespaciado"/>
        <w:jc w:val="left"/>
        <w:rPr>
          <w:rFonts w:asciiTheme="minorHAnsi" w:hAnsiTheme="minorHAnsi" w:cstheme="minorHAnsi"/>
          <w:sz w:val="16"/>
          <w:szCs w:val="16"/>
          <w:lang w:val="en-US"/>
        </w:rPr>
      </w:pPr>
    </w:p>
    <w:p w14:paraId="6F9DCCEF"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if (_session != null &amp;&amp;</w:t>
      </w:r>
    </w:p>
    <w:p w14:paraId="13CBCCE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!string.IsNullOrEmpty(_session.Values["Email"]))</w:t>
      </w:r>
    </w:p>
    <w:p w14:paraId="0C7FCED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1E2F1F05"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cuenta = new Cuenta() { Email = _session.Values["Email"] };</w:t>
      </w:r>
    </w:p>
    <w:p w14:paraId="10C5C18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return cuenta;</w:t>
      </w:r>
    </w:p>
    <w:p w14:paraId="0D9E598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0EDD185D" w14:textId="77777777" w:rsidR="001E7738" w:rsidRPr="001E7738" w:rsidRDefault="001E7738" w:rsidP="001E7738">
      <w:pPr>
        <w:pStyle w:val="Sinespaciado"/>
        <w:jc w:val="left"/>
        <w:rPr>
          <w:rFonts w:asciiTheme="minorHAnsi" w:hAnsiTheme="minorHAnsi" w:cstheme="minorHAnsi"/>
          <w:sz w:val="16"/>
          <w:szCs w:val="16"/>
          <w:lang w:val="en-US"/>
        </w:rPr>
      </w:pPr>
    </w:p>
    <w:p w14:paraId="52FC617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return cuenta;</w:t>
      </w:r>
    </w:p>
    <w:p w14:paraId="3734804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742A0067" w14:textId="77777777" w:rsidR="001E7738" w:rsidRPr="001E7738" w:rsidRDefault="001E7738" w:rsidP="001E7738">
      <w:pPr>
        <w:pStyle w:val="Sinespaciado"/>
        <w:jc w:val="left"/>
        <w:rPr>
          <w:rFonts w:asciiTheme="minorHAnsi" w:hAnsiTheme="minorHAnsi" w:cstheme="minorHAnsi"/>
          <w:sz w:val="16"/>
          <w:szCs w:val="16"/>
          <w:lang w:val="en-US"/>
        </w:rPr>
      </w:pPr>
    </w:p>
    <w:p w14:paraId="0A5E5CB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public static Perfil PerfilActivo()</w:t>
      </w:r>
    </w:p>
    <w:p w14:paraId="6118991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07B6372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Perfil perfil = null;</w:t>
      </w:r>
    </w:p>
    <w:p w14:paraId="746E187F"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HttpCookie _session = HttpContext.Current.Request.Cookies["_sessionCookie"];</w:t>
      </w:r>
    </w:p>
    <w:p w14:paraId="3EAEB7B9" w14:textId="77777777" w:rsidR="001E7738" w:rsidRPr="001E7738" w:rsidRDefault="001E7738" w:rsidP="001E7738">
      <w:pPr>
        <w:pStyle w:val="Sinespaciado"/>
        <w:jc w:val="left"/>
        <w:rPr>
          <w:rFonts w:asciiTheme="minorHAnsi" w:hAnsiTheme="minorHAnsi" w:cstheme="minorHAnsi"/>
          <w:sz w:val="16"/>
          <w:szCs w:val="16"/>
          <w:lang w:val="en-US"/>
        </w:rPr>
      </w:pPr>
    </w:p>
    <w:p w14:paraId="4FCB0A2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if (_session != null &amp;&amp;</w:t>
      </w:r>
    </w:p>
    <w:p w14:paraId="3B513AC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!string.IsNullOrEmpty(_session.Values["Email"]) &amp;&amp;</w:t>
      </w:r>
    </w:p>
    <w:p w14:paraId="3647EDF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!string.IsNullOrEmpty(_session.Values["Perfil"]))</w:t>
      </w:r>
    </w:p>
    <w:p w14:paraId="0081974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0695DB5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perfil = new Perfil();</w:t>
      </w:r>
    </w:p>
    <w:p w14:paraId="3E0B2EF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perfil.Seleccionar(Convert.ToInt64(_session.Values["Perfil"]));</w:t>
      </w:r>
    </w:p>
    <w:p w14:paraId="4E162AE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return perfil;</w:t>
      </w:r>
    </w:p>
    <w:p w14:paraId="4377F69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6C3B0A0A" w14:textId="77777777" w:rsidR="001E7738" w:rsidRPr="001E7738" w:rsidRDefault="001E7738" w:rsidP="001E7738">
      <w:pPr>
        <w:pStyle w:val="Sinespaciado"/>
        <w:jc w:val="left"/>
        <w:rPr>
          <w:rFonts w:asciiTheme="minorHAnsi" w:hAnsiTheme="minorHAnsi" w:cstheme="minorHAnsi"/>
          <w:sz w:val="16"/>
          <w:szCs w:val="16"/>
          <w:lang w:val="en-US"/>
        </w:rPr>
      </w:pPr>
    </w:p>
    <w:p w14:paraId="2FFD1B05"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return perfil;</w:t>
      </w:r>
    </w:p>
    <w:p w14:paraId="1C024C2F"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1F3177D9" w14:textId="77777777" w:rsidR="001E7738" w:rsidRPr="001E7738" w:rsidRDefault="001E7738" w:rsidP="001E7738">
      <w:pPr>
        <w:pStyle w:val="Sinespaciado"/>
        <w:jc w:val="left"/>
        <w:rPr>
          <w:rFonts w:asciiTheme="minorHAnsi" w:hAnsiTheme="minorHAnsi" w:cstheme="minorHAnsi"/>
          <w:sz w:val="16"/>
          <w:szCs w:val="16"/>
          <w:lang w:val="en-US"/>
        </w:rPr>
      </w:pPr>
    </w:p>
    <w:p w14:paraId="47CF925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public static void RegistarPerfil(long Id)</w:t>
      </w:r>
    </w:p>
    <w:p w14:paraId="012D79D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48A7A7A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HttpCookie _session = HttpContext.Current.Request.Cookies["_sessionCookie"];</w:t>
      </w:r>
    </w:p>
    <w:p w14:paraId="62D6E816" w14:textId="77777777" w:rsidR="001E7738" w:rsidRPr="001E7738" w:rsidRDefault="001E7738" w:rsidP="001E7738">
      <w:pPr>
        <w:pStyle w:val="Sinespaciado"/>
        <w:jc w:val="left"/>
        <w:rPr>
          <w:rFonts w:asciiTheme="minorHAnsi" w:hAnsiTheme="minorHAnsi" w:cstheme="minorHAnsi"/>
          <w:sz w:val="16"/>
          <w:szCs w:val="16"/>
          <w:lang w:val="en-US"/>
        </w:rPr>
      </w:pPr>
    </w:p>
    <w:p w14:paraId="6992916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if (_session != null &amp;&amp; !string.IsNullOrEmpty(_session.Values["Email"]))</w:t>
      </w:r>
    </w:p>
    <w:p w14:paraId="36E1B89F"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0C74842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_session.Values["Perfil"] = "" + Id;</w:t>
      </w:r>
    </w:p>
    <w:p w14:paraId="6CFF991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HttpContext.Current.Response.Cookies.Add(_session);</w:t>
      </w:r>
    </w:p>
    <w:p w14:paraId="24A048D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341833E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1F8C1B2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5CFA9922" w14:textId="77777777" w:rsidR="001E7738" w:rsidRPr="001E7738" w:rsidRDefault="001E7738" w:rsidP="001E7738">
      <w:pPr>
        <w:pStyle w:val="Sinespaciado"/>
        <w:jc w:val="left"/>
        <w:rPr>
          <w:rFonts w:asciiTheme="minorHAnsi" w:hAnsiTheme="minorHAnsi" w:cstheme="minorHAnsi"/>
          <w:sz w:val="24"/>
          <w:szCs w:val="24"/>
          <w:lang w:val="en-US"/>
        </w:rPr>
      </w:pPr>
    </w:p>
    <w:p w14:paraId="2F6B37B9" w14:textId="77777777" w:rsidR="001E7738" w:rsidRPr="001E7738" w:rsidRDefault="001E7738" w:rsidP="001E7738">
      <w:pPr>
        <w:pStyle w:val="Sinespaciado"/>
        <w:jc w:val="left"/>
        <w:rPr>
          <w:rFonts w:asciiTheme="minorHAnsi" w:hAnsiTheme="minorHAnsi" w:cstheme="minorHAnsi"/>
          <w:sz w:val="24"/>
          <w:szCs w:val="24"/>
          <w:lang w:val="en-US"/>
        </w:rPr>
      </w:pPr>
    </w:p>
    <w:p w14:paraId="329DA676" w14:textId="7E079FDB" w:rsidR="001E7738" w:rsidRPr="001E7738" w:rsidRDefault="001E7738" w:rsidP="001E7738">
      <w:pPr>
        <w:pStyle w:val="Subttulo"/>
        <w:ind w:left="708" w:hanging="708"/>
        <w:rPr>
          <w:sz w:val="28"/>
          <w:lang w:val="en-US"/>
        </w:rPr>
      </w:pPr>
      <w:r w:rsidRPr="001E7738">
        <w:rPr>
          <w:b/>
          <w:sz w:val="28"/>
          <w:lang w:val="en-US"/>
        </w:rPr>
        <w:t>Apéndice C.1.4</w:t>
      </w:r>
      <w:r w:rsidRPr="001E7738">
        <w:rPr>
          <w:sz w:val="28"/>
          <w:lang w:val="en-US"/>
        </w:rPr>
        <w:t>: Geolocalizacón</w:t>
      </w:r>
    </w:p>
    <w:p w14:paraId="6507CE03" w14:textId="77777777" w:rsidR="001E7738" w:rsidRPr="001E7738" w:rsidRDefault="001E7738" w:rsidP="001E7738">
      <w:pPr>
        <w:rPr>
          <w:lang w:val="en-US"/>
        </w:rPr>
      </w:pPr>
    </w:p>
    <w:p w14:paraId="2B65E125"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24"/>
          <w:szCs w:val="24"/>
          <w:lang w:val="en-US"/>
        </w:rPr>
        <w:t xml:space="preserve">  </w:t>
      </w:r>
      <w:r w:rsidRPr="001E7738">
        <w:rPr>
          <w:rFonts w:asciiTheme="minorHAnsi" w:hAnsiTheme="minorHAnsi" w:cstheme="minorHAnsi"/>
          <w:sz w:val="16"/>
          <w:szCs w:val="16"/>
          <w:lang w:val="en-US"/>
        </w:rPr>
        <w:t xml:space="preserve">  public static class GeoLocation</w:t>
      </w:r>
    </w:p>
    <w:p w14:paraId="7E7B1038" w14:textId="77777777" w:rsidR="001E7738" w:rsidRPr="00C92276" w:rsidRDefault="001E7738" w:rsidP="001E7738">
      <w:pPr>
        <w:pStyle w:val="Sinespaciado"/>
        <w:jc w:val="left"/>
        <w:rPr>
          <w:rFonts w:asciiTheme="minorHAnsi" w:hAnsiTheme="minorHAnsi" w:cstheme="minorHAnsi"/>
          <w:sz w:val="16"/>
          <w:szCs w:val="16"/>
          <w:rPrChange w:id="1058" w:author="Profesor" w:date="2017-07-19T14:13:00Z">
            <w:rPr>
              <w:rFonts w:asciiTheme="minorHAnsi" w:hAnsiTheme="minorHAnsi" w:cstheme="minorHAnsi"/>
              <w:sz w:val="16"/>
              <w:szCs w:val="16"/>
              <w:lang w:val="en-US"/>
            </w:rPr>
          </w:rPrChange>
        </w:rPr>
      </w:pPr>
      <w:r w:rsidRPr="001E7738">
        <w:rPr>
          <w:rFonts w:asciiTheme="minorHAnsi" w:hAnsiTheme="minorHAnsi" w:cstheme="minorHAnsi"/>
          <w:sz w:val="16"/>
          <w:szCs w:val="16"/>
          <w:lang w:val="en-US"/>
        </w:rPr>
        <w:lastRenderedPageBreak/>
        <w:t xml:space="preserve">    </w:t>
      </w:r>
      <w:r w:rsidRPr="00C92276">
        <w:rPr>
          <w:rFonts w:asciiTheme="minorHAnsi" w:hAnsiTheme="minorHAnsi" w:cstheme="minorHAnsi"/>
          <w:sz w:val="16"/>
          <w:szCs w:val="16"/>
          <w:rPrChange w:id="1059" w:author="Profesor" w:date="2017-07-19T14:13:00Z">
            <w:rPr>
              <w:rFonts w:asciiTheme="minorHAnsi" w:hAnsiTheme="minorHAnsi" w:cstheme="minorHAnsi"/>
              <w:sz w:val="16"/>
              <w:szCs w:val="16"/>
              <w:lang w:val="en-US"/>
            </w:rPr>
          </w:rPrChange>
        </w:rPr>
        <w:t>{</w:t>
      </w:r>
    </w:p>
    <w:p w14:paraId="522A34FF" w14:textId="77777777" w:rsidR="001E7738" w:rsidRPr="00C92276" w:rsidRDefault="001E7738" w:rsidP="001E7738">
      <w:pPr>
        <w:pStyle w:val="Sinespaciado"/>
        <w:jc w:val="left"/>
        <w:rPr>
          <w:rFonts w:asciiTheme="minorHAnsi" w:hAnsiTheme="minorHAnsi" w:cstheme="minorHAnsi"/>
          <w:sz w:val="16"/>
          <w:szCs w:val="16"/>
          <w:rPrChange w:id="1060" w:author="Profesor" w:date="2017-07-19T14:13:00Z">
            <w:rPr>
              <w:rFonts w:asciiTheme="minorHAnsi" w:hAnsiTheme="minorHAnsi" w:cstheme="minorHAnsi"/>
              <w:sz w:val="16"/>
              <w:szCs w:val="16"/>
              <w:lang w:val="en-US"/>
            </w:rPr>
          </w:rPrChange>
        </w:rPr>
      </w:pPr>
      <w:r w:rsidRPr="00C92276">
        <w:rPr>
          <w:rFonts w:asciiTheme="minorHAnsi" w:hAnsiTheme="minorHAnsi" w:cstheme="minorHAnsi"/>
          <w:sz w:val="16"/>
          <w:szCs w:val="16"/>
          <w:rPrChange w:id="1061" w:author="Profesor" w:date="2017-07-19T14:13:00Z">
            <w:rPr>
              <w:rFonts w:asciiTheme="minorHAnsi" w:hAnsiTheme="minorHAnsi" w:cstheme="minorHAnsi"/>
              <w:sz w:val="16"/>
              <w:szCs w:val="16"/>
              <w:lang w:val="en-US"/>
            </w:rPr>
          </w:rPrChange>
        </w:rPr>
        <w:t xml:space="preserve">        /// &lt;summary&gt;</w:t>
      </w:r>
    </w:p>
    <w:p w14:paraId="383FEFD5" w14:textId="77777777" w:rsidR="001E7738" w:rsidRPr="001E7738" w:rsidRDefault="001E7738" w:rsidP="001E7738">
      <w:pPr>
        <w:pStyle w:val="Sinespaciado"/>
        <w:jc w:val="left"/>
        <w:rPr>
          <w:rFonts w:asciiTheme="minorHAnsi" w:hAnsiTheme="minorHAnsi" w:cstheme="minorHAnsi"/>
          <w:sz w:val="16"/>
          <w:szCs w:val="16"/>
        </w:rPr>
      </w:pPr>
      <w:r w:rsidRPr="00C92276">
        <w:rPr>
          <w:rFonts w:asciiTheme="minorHAnsi" w:hAnsiTheme="minorHAnsi" w:cstheme="minorHAnsi"/>
          <w:sz w:val="16"/>
          <w:szCs w:val="16"/>
          <w:rPrChange w:id="1062" w:author="Profesor" w:date="2017-07-19T14:13:00Z">
            <w:rPr>
              <w:rFonts w:asciiTheme="minorHAnsi" w:hAnsiTheme="minorHAnsi" w:cstheme="minorHAnsi"/>
              <w:sz w:val="16"/>
              <w:szCs w:val="16"/>
              <w:lang w:val="en-US"/>
            </w:rPr>
          </w:rPrChange>
        </w:rPr>
        <w:t xml:space="preserve">        </w:t>
      </w:r>
      <w:r w:rsidRPr="001E7738">
        <w:rPr>
          <w:rFonts w:asciiTheme="minorHAnsi" w:hAnsiTheme="minorHAnsi" w:cstheme="minorHAnsi"/>
          <w:sz w:val="16"/>
          <w:szCs w:val="16"/>
        </w:rPr>
        <w:t>/// Metodo que muestra la direccion completa dado una ubicacion</w:t>
      </w:r>
    </w:p>
    <w:p w14:paraId="07E08604"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&lt;/summary&gt;</w:t>
      </w:r>
    </w:p>
    <w:p w14:paraId="4B81ED71"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(rruvalcaba)</w:t>
      </w:r>
    </w:p>
    <w:p w14:paraId="527EE569"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&lt;param&gt;Ubicacion&lt;/param&gt;</w:t>
      </w:r>
    </w:p>
    <w:p w14:paraId="6933D36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rPr>
        <w:t xml:space="preserve">        </w:t>
      </w:r>
      <w:r w:rsidRPr="001E7738">
        <w:rPr>
          <w:rFonts w:asciiTheme="minorHAnsi" w:hAnsiTheme="minorHAnsi" w:cstheme="minorHAnsi"/>
          <w:sz w:val="16"/>
          <w:szCs w:val="16"/>
          <w:lang w:val="en-US"/>
        </w:rPr>
        <w:t>/// &lt;returns&gt;String&lt;/returns&gt;</w:t>
      </w:r>
    </w:p>
    <w:p w14:paraId="0442ADC1"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public static string direccion( Ubicacion u )</w:t>
      </w:r>
    </w:p>
    <w:p w14:paraId="0D107E9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4CD5002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DataRow row = getDataRow( u );</w:t>
      </w:r>
    </w:p>
    <w:p w14:paraId="2274CDB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return row[ "formatted_address" ].ToString( );</w:t>
      </w:r>
    </w:p>
    <w:p w14:paraId="76039EC5"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lang w:val="en-US"/>
        </w:rPr>
        <w:t xml:space="preserve">        </w:t>
      </w:r>
      <w:r w:rsidRPr="001E7738">
        <w:rPr>
          <w:rFonts w:asciiTheme="minorHAnsi" w:hAnsiTheme="minorHAnsi" w:cstheme="minorHAnsi"/>
          <w:sz w:val="16"/>
          <w:szCs w:val="16"/>
        </w:rPr>
        <w:t>}</w:t>
      </w:r>
    </w:p>
    <w:p w14:paraId="03EED080" w14:textId="77777777" w:rsidR="001E7738" w:rsidRPr="001E7738" w:rsidRDefault="001E7738" w:rsidP="001E7738">
      <w:pPr>
        <w:pStyle w:val="Sinespaciado"/>
        <w:jc w:val="left"/>
        <w:rPr>
          <w:rFonts w:asciiTheme="minorHAnsi" w:hAnsiTheme="minorHAnsi" w:cstheme="minorHAnsi"/>
          <w:sz w:val="16"/>
          <w:szCs w:val="16"/>
        </w:rPr>
      </w:pPr>
    </w:p>
    <w:p w14:paraId="7BC16562"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&lt;summary&gt;</w:t>
      </w:r>
    </w:p>
    <w:p w14:paraId="455B6B38"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Metodo que muestra la ciudad dado una ubicacion</w:t>
      </w:r>
    </w:p>
    <w:p w14:paraId="5F2D1EAE"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&lt;/summary&gt;</w:t>
      </w:r>
    </w:p>
    <w:p w14:paraId="60FEE328"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(rruvalcaba)</w:t>
      </w:r>
    </w:p>
    <w:p w14:paraId="2D5D6F97"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&lt;param&gt;Ubicacion&lt;/param&gt;</w:t>
      </w:r>
    </w:p>
    <w:p w14:paraId="748EC99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rPr>
        <w:t xml:space="preserve">        </w:t>
      </w:r>
      <w:r w:rsidRPr="001E7738">
        <w:rPr>
          <w:rFonts w:asciiTheme="minorHAnsi" w:hAnsiTheme="minorHAnsi" w:cstheme="minorHAnsi"/>
          <w:sz w:val="16"/>
          <w:szCs w:val="16"/>
          <w:lang w:val="en-US"/>
        </w:rPr>
        <w:t>/// &lt;returns&gt;String&lt;/returns&gt;</w:t>
      </w:r>
    </w:p>
    <w:p w14:paraId="24D7DE7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public static string ciudad( Ubicacion u )</w:t>
      </w:r>
    </w:p>
    <w:p w14:paraId="087DB7B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59FDF4C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DataRow row = getDataRow( u );</w:t>
      </w:r>
    </w:p>
    <w:p w14:paraId="7EA4FF9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try</w:t>
      </w:r>
    </w:p>
    <w:p w14:paraId="1AEF0B25"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5F8B4D8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var value = row[ "formatted_address" ].ToString( ).Split( ',' );</w:t>
      </w:r>
    </w:p>
    <w:p w14:paraId="7E29172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var count = value.Length;</w:t>
      </w:r>
    </w:p>
    <w:p w14:paraId="0969B2A6" w14:textId="77777777" w:rsidR="001E7738" w:rsidRPr="001E7738" w:rsidRDefault="001E7738" w:rsidP="001E7738">
      <w:pPr>
        <w:pStyle w:val="Sinespaciado"/>
        <w:jc w:val="left"/>
        <w:rPr>
          <w:rFonts w:asciiTheme="minorHAnsi" w:hAnsiTheme="minorHAnsi" w:cstheme="minorHAnsi"/>
          <w:sz w:val="16"/>
          <w:szCs w:val="16"/>
          <w:lang w:val="en-US"/>
        </w:rPr>
      </w:pPr>
    </w:p>
    <w:p w14:paraId="36F73371"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return value[ count - 3 ];</w:t>
      </w:r>
    </w:p>
    <w:p w14:paraId="447D452D"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14D3A1FF"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catch ( Exception ex )</w:t>
      </w:r>
    </w:p>
    <w:p w14:paraId="15FA748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44551E0F"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return "";</w:t>
      </w:r>
    </w:p>
    <w:p w14:paraId="106EF61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0BE2FB7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1DD5BF6D" w14:textId="77777777" w:rsidR="001E7738" w:rsidRPr="001E7738" w:rsidRDefault="001E7738" w:rsidP="001E7738">
      <w:pPr>
        <w:pStyle w:val="Sinespaciado"/>
        <w:jc w:val="left"/>
        <w:rPr>
          <w:rFonts w:asciiTheme="minorHAnsi" w:hAnsiTheme="minorHAnsi" w:cstheme="minorHAnsi"/>
          <w:sz w:val="16"/>
          <w:szCs w:val="16"/>
          <w:lang w:val="en-US"/>
        </w:rPr>
      </w:pPr>
    </w:p>
    <w:p w14:paraId="2C1D7F1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 &lt;summary&gt;</w:t>
      </w:r>
    </w:p>
    <w:p w14:paraId="02A205BB"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lang w:val="en-US"/>
        </w:rPr>
        <w:t xml:space="preserve">        </w:t>
      </w:r>
      <w:r w:rsidRPr="001E7738">
        <w:rPr>
          <w:rFonts w:asciiTheme="minorHAnsi" w:hAnsiTheme="minorHAnsi" w:cstheme="minorHAnsi"/>
          <w:sz w:val="16"/>
          <w:szCs w:val="16"/>
        </w:rPr>
        <w:t>/// Metodo que muestra la region dado una ubicacion</w:t>
      </w:r>
    </w:p>
    <w:p w14:paraId="1CC27F06"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&lt;/summary&gt;</w:t>
      </w:r>
    </w:p>
    <w:p w14:paraId="6C8FC379"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(rruvalcaba)</w:t>
      </w:r>
    </w:p>
    <w:p w14:paraId="624AF5F0"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&lt;param&gt;Ubicacion&lt;/param&gt;</w:t>
      </w:r>
    </w:p>
    <w:p w14:paraId="70C9D12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rPr>
        <w:t xml:space="preserve">        </w:t>
      </w:r>
      <w:r w:rsidRPr="001E7738">
        <w:rPr>
          <w:rFonts w:asciiTheme="minorHAnsi" w:hAnsiTheme="minorHAnsi" w:cstheme="minorHAnsi"/>
          <w:sz w:val="16"/>
          <w:szCs w:val="16"/>
          <w:lang w:val="en-US"/>
        </w:rPr>
        <w:t>/// &lt;returns&gt;String&lt;/returns&gt;</w:t>
      </w:r>
    </w:p>
    <w:p w14:paraId="0968A9C5"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public static string region( Ubicacion u )</w:t>
      </w:r>
    </w:p>
    <w:p w14:paraId="0F45A8D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7E6ACB0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DataRow row = getDataRow( u );</w:t>
      </w:r>
    </w:p>
    <w:p w14:paraId="61FC52C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try</w:t>
      </w:r>
    </w:p>
    <w:p w14:paraId="2800071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241CC7B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var value = row[ "formatted_address" ].ToString( ).Split( ',' );</w:t>
      </w:r>
    </w:p>
    <w:p w14:paraId="7F25659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var count = value.Length;</w:t>
      </w:r>
    </w:p>
    <w:p w14:paraId="58B7CDC3" w14:textId="77777777" w:rsidR="001E7738" w:rsidRPr="001E7738" w:rsidRDefault="001E7738" w:rsidP="001E7738">
      <w:pPr>
        <w:pStyle w:val="Sinespaciado"/>
        <w:jc w:val="left"/>
        <w:rPr>
          <w:rFonts w:asciiTheme="minorHAnsi" w:hAnsiTheme="minorHAnsi" w:cstheme="minorHAnsi"/>
          <w:sz w:val="16"/>
          <w:szCs w:val="16"/>
          <w:lang w:val="en-US"/>
        </w:rPr>
      </w:pPr>
    </w:p>
    <w:p w14:paraId="1E5DA5C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return value[ count - 2 ];</w:t>
      </w:r>
    </w:p>
    <w:p w14:paraId="09ACB6E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41F0A071"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catch ( Exception ex )</w:t>
      </w:r>
    </w:p>
    <w:p w14:paraId="4747EC9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2D4B1E2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return "";</w:t>
      </w:r>
    </w:p>
    <w:p w14:paraId="35D1008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2E0E41F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740665EB" w14:textId="77777777" w:rsidR="001E7738" w:rsidRPr="001E7738" w:rsidRDefault="001E7738" w:rsidP="001E7738">
      <w:pPr>
        <w:pStyle w:val="Sinespaciado"/>
        <w:jc w:val="left"/>
        <w:rPr>
          <w:rFonts w:asciiTheme="minorHAnsi" w:hAnsiTheme="minorHAnsi" w:cstheme="minorHAnsi"/>
          <w:sz w:val="16"/>
          <w:szCs w:val="16"/>
          <w:lang w:val="en-US"/>
        </w:rPr>
      </w:pPr>
    </w:p>
    <w:p w14:paraId="3480CE8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 &lt;summary&gt;</w:t>
      </w:r>
    </w:p>
    <w:p w14:paraId="4C7ECE27"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lang w:val="en-US"/>
        </w:rPr>
        <w:t xml:space="preserve">        </w:t>
      </w:r>
      <w:r w:rsidRPr="001E7738">
        <w:rPr>
          <w:rFonts w:asciiTheme="minorHAnsi" w:hAnsiTheme="minorHAnsi" w:cstheme="minorHAnsi"/>
          <w:sz w:val="16"/>
          <w:szCs w:val="16"/>
        </w:rPr>
        <w:t>/// Metodo que obtiene una ubicacion usando la IP.</w:t>
      </w:r>
    </w:p>
    <w:p w14:paraId="37B79D3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rPr>
        <w:t xml:space="preserve">        </w:t>
      </w:r>
      <w:r w:rsidRPr="001E7738">
        <w:rPr>
          <w:rFonts w:asciiTheme="minorHAnsi" w:hAnsiTheme="minorHAnsi" w:cstheme="minorHAnsi"/>
          <w:sz w:val="16"/>
          <w:szCs w:val="16"/>
          <w:lang w:val="en-US"/>
        </w:rPr>
        <w:t>/// &lt;/summary&gt;</w:t>
      </w:r>
    </w:p>
    <w:p w14:paraId="1A1701CD"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 (rruvalcaba)</w:t>
      </w:r>
    </w:p>
    <w:p w14:paraId="7FACDF8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 &lt;param&gt;&lt;/param&gt;</w:t>
      </w:r>
    </w:p>
    <w:p w14:paraId="26071D0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 &lt;returns&gt;Ubiczcion&lt;/returns&gt;</w:t>
      </w:r>
    </w:p>
    <w:p w14:paraId="79F13BD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public static Ubicacion ubicacion( )</w:t>
      </w:r>
    </w:p>
    <w:p w14:paraId="36912D4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7A81C631"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lastRenderedPageBreak/>
        <w:t xml:space="preserve">            var ip = getUserIP();</w:t>
      </w:r>
    </w:p>
    <w:p w14:paraId="5F9D2CC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var url = "http://freegeoip.net/xml/" + ip;</w:t>
      </w:r>
    </w:p>
    <w:p w14:paraId="2BCAB1C5"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WebRequest request = WebRequest.Create(url);</w:t>
      </w:r>
    </w:p>
    <w:p w14:paraId="1A129B4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using (WebResponse response = (HttpWebResponse)request.GetResponse())</w:t>
      </w:r>
    </w:p>
    <w:p w14:paraId="56DAA111"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1C61F99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using (StreamReader reader = new StreamReader(response.GetResponseStream(), Encoding.UTF8))</w:t>
      </w:r>
    </w:p>
    <w:p w14:paraId="75B01B3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0010401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DataSet dsResult = new DataSet();</w:t>
      </w:r>
    </w:p>
    <w:p w14:paraId="0A7817DD"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dsResult.ReadXml(reader);</w:t>
      </w:r>
    </w:p>
    <w:p w14:paraId="3C383AC6" w14:textId="77777777" w:rsidR="001E7738" w:rsidRPr="001E7738" w:rsidRDefault="001E7738" w:rsidP="001E7738">
      <w:pPr>
        <w:pStyle w:val="Sinespaciado"/>
        <w:jc w:val="left"/>
        <w:rPr>
          <w:rFonts w:asciiTheme="minorHAnsi" w:hAnsiTheme="minorHAnsi" w:cstheme="minorHAnsi"/>
          <w:sz w:val="16"/>
          <w:szCs w:val="16"/>
          <w:lang w:val="en-US"/>
        </w:rPr>
      </w:pPr>
    </w:p>
    <w:p w14:paraId="54339BFC" w14:textId="77777777" w:rsidR="001E7738" w:rsidRPr="00C92276" w:rsidRDefault="001E7738" w:rsidP="001E7738">
      <w:pPr>
        <w:pStyle w:val="Sinespaciado"/>
        <w:jc w:val="left"/>
        <w:rPr>
          <w:rFonts w:asciiTheme="minorHAnsi" w:hAnsiTheme="minorHAnsi" w:cstheme="minorHAnsi"/>
          <w:sz w:val="16"/>
          <w:szCs w:val="16"/>
          <w:lang w:val="en-US"/>
          <w:rPrChange w:id="1063" w:author="Profesor" w:date="2017-07-19T14:13:00Z">
            <w:rPr>
              <w:rFonts w:asciiTheme="minorHAnsi" w:hAnsiTheme="minorHAnsi" w:cstheme="minorHAnsi"/>
              <w:sz w:val="16"/>
              <w:szCs w:val="16"/>
            </w:rPr>
          </w:rPrChange>
        </w:rPr>
      </w:pPr>
      <w:r w:rsidRPr="001E7738">
        <w:rPr>
          <w:rFonts w:asciiTheme="minorHAnsi" w:hAnsiTheme="minorHAnsi" w:cstheme="minorHAnsi"/>
          <w:sz w:val="16"/>
          <w:szCs w:val="16"/>
          <w:lang w:val="en-US"/>
        </w:rPr>
        <w:t xml:space="preserve">                    </w:t>
      </w:r>
      <w:r w:rsidRPr="00C92276">
        <w:rPr>
          <w:rFonts w:asciiTheme="minorHAnsi" w:hAnsiTheme="minorHAnsi" w:cstheme="minorHAnsi"/>
          <w:sz w:val="16"/>
          <w:szCs w:val="16"/>
          <w:lang w:val="en-US"/>
          <w:rPrChange w:id="1064" w:author="Profesor" w:date="2017-07-19T14:13:00Z">
            <w:rPr>
              <w:rFonts w:asciiTheme="minorHAnsi" w:hAnsiTheme="minorHAnsi" w:cstheme="minorHAnsi"/>
              <w:sz w:val="16"/>
              <w:szCs w:val="16"/>
            </w:rPr>
          </w:rPrChange>
        </w:rPr>
        <w:t>DataRow row = dsResult.Tables["response"].Select()[0];</w:t>
      </w:r>
    </w:p>
    <w:p w14:paraId="5AF3E2F2" w14:textId="77777777" w:rsidR="001E7738" w:rsidRPr="00C92276" w:rsidRDefault="001E7738" w:rsidP="001E7738">
      <w:pPr>
        <w:pStyle w:val="Sinespaciado"/>
        <w:jc w:val="left"/>
        <w:rPr>
          <w:rFonts w:asciiTheme="minorHAnsi" w:hAnsiTheme="minorHAnsi" w:cstheme="minorHAnsi"/>
          <w:sz w:val="16"/>
          <w:szCs w:val="16"/>
          <w:lang w:val="en-US"/>
          <w:rPrChange w:id="1065" w:author="Profesor" w:date="2017-07-19T14:13:00Z">
            <w:rPr>
              <w:rFonts w:asciiTheme="minorHAnsi" w:hAnsiTheme="minorHAnsi" w:cstheme="minorHAnsi"/>
              <w:sz w:val="16"/>
              <w:szCs w:val="16"/>
            </w:rPr>
          </w:rPrChange>
        </w:rPr>
      </w:pPr>
      <w:r w:rsidRPr="00C92276">
        <w:rPr>
          <w:rFonts w:asciiTheme="minorHAnsi" w:hAnsiTheme="minorHAnsi" w:cstheme="minorHAnsi"/>
          <w:sz w:val="16"/>
          <w:szCs w:val="16"/>
          <w:lang w:val="en-US"/>
          <w:rPrChange w:id="1066" w:author="Profesor" w:date="2017-07-19T14:13:00Z">
            <w:rPr>
              <w:rFonts w:asciiTheme="minorHAnsi" w:hAnsiTheme="minorHAnsi" w:cstheme="minorHAnsi"/>
              <w:sz w:val="16"/>
              <w:szCs w:val="16"/>
            </w:rPr>
          </w:rPrChange>
        </w:rPr>
        <w:t xml:space="preserve">                    Ubicacion u = new Ubicacion();</w:t>
      </w:r>
    </w:p>
    <w:p w14:paraId="595633EE" w14:textId="77777777" w:rsidR="001E7738" w:rsidRPr="001E7738" w:rsidRDefault="001E7738" w:rsidP="001E7738">
      <w:pPr>
        <w:pStyle w:val="Sinespaciado"/>
        <w:jc w:val="left"/>
        <w:rPr>
          <w:rFonts w:asciiTheme="minorHAnsi" w:hAnsiTheme="minorHAnsi" w:cstheme="minorHAnsi"/>
          <w:sz w:val="16"/>
          <w:szCs w:val="16"/>
          <w:lang w:val="en-US"/>
        </w:rPr>
      </w:pPr>
      <w:r w:rsidRPr="00C92276">
        <w:rPr>
          <w:rFonts w:asciiTheme="minorHAnsi" w:hAnsiTheme="minorHAnsi" w:cstheme="minorHAnsi"/>
          <w:sz w:val="16"/>
          <w:szCs w:val="16"/>
          <w:lang w:val="en-US"/>
          <w:rPrChange w:id="1067" w:author="Profesor" w:date="2017-07-19T14:13:00Z">
            <w:rPr>
              <w:rFonts w:asciiTheme="minorHAnsi" w:hAnsiTheme="minorHAnsi" w:cstheme="minorHAnsi"/>
              <w:sz w:val="16"/>
              <w:szCs w:val="16"/>
            </w:rPr>
          </w:rPrChange>
        </w:rPr>
        <w:t xml:space="preserve">                    </w:t>
      </w:r>
      <w:r w:rsidRPr="001E7738">
        <w:rPr>
          <w:rFonts w:asciiTheme="minorHAnsi" w:hAnsiTheme="minorHAnsi" w:cstheme="minorHAnsi"/>
          <w:sz w:val="16"/>
          <w:szCs w:val="16"/>
          <w:lang w:val="en-US"/>
        </w:rPr>
        <w:t>u.Latitud = float.Parse(row["Latitude"].ToString(), System.Globalization.CultureInfo.InvariantCulture);</w:t>
      </w:r>
    </w:p>
    <w:p w14:paraId="5B131F61"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u.Longitud = float.Parse(row["Longitude"].ToString(), System.Globalization.CultureInfo.InvariantCulture);</w:t>
      </w:r>
    </w:p>
    <w:p w14:paraId="07A7B7FD"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lang w:val="en-US"/>
        </w:rPr>
        <w:t xml:space="preserve">                    </w:t>
      </w:r>
      <w:r w:rsidRPr="001E7738">
        <w:rPr>
          <w:rFonts w:asciiTheme="minorHAnsi" w:hAnsiTheme="minorHAnsi" w:cstheme="minorHAnsi"/>
          <w:sz w:val="16"/>
          <w:szCs w:val="16"/>
        </w:rPr>
        <w:t>return u;</w:t>
      </w:r>
    </w:p>
    <w:p w14:paraId="484A2007"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w:t>
      </w:r>
    </w:p>
    <w:p w14:paraId="5EBB9272"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w:t>
      </w:r>
    </w:p>
    <w:p w14:paraId="5CEDFA73"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w:t>
      </w:r>
    </w:p>
    <w:p w14:paraId="30AE0238" w14:textId="77777777" w:rsidR="001E7738" w:rsidRPr="001E7738" w:rsidRDefault="001E7738" w:rsidP="001E7738">
      <w:pPr>
        <w:pStyle w:val="Sinespaciado"/>
        <w:jc w:val="left"/>
        <w:rPr>
          <w:rFonts w:asciiTheme="minorHAnsi" w:hAnsiTheme="minorHAnsi" w:cstheme="minorHAnsi"/>
          <w:sz w:val="16"/>
          <w:szCs w:val="16"/>
        </w:rPr>
      </w:pPr>
    </w:p>
    <w:p w14:paraId="1E97DC29"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&lt;summary&gt;</w:t>
      </w:r>
    </w:p>
    <w:p w14:paraId="42E5E51D"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Metodo que obtiene una ubicacion dado una ciudad</w:t>
      </w:r>
    </w:p>
    <w:p w14:paraId="089369A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rPr>
        <w:t xml:space="preserve">        </w:t>
      </w:r>
      <w:r w:rsidRPr="001E7738">
        <w:rPr>
          <w:rFonts w:asciiTheme="minorHAnsi" w:hAnsiTheme="minorHAnsi" w:cstheme="minorHAnsi"/>
          <w:sz w:val="16"/>
          <w:szCs w:val="16"/>
          <w:lang w:val="en-US"/>
        </w:rPr>
        <w:t>/// &lt;/summary&gt;</w:t>
      </w:r>
    </w:p>
    <w:p w14:paraId="1A49A0B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 (rruvalcaba)</w:t>
      </w:r>
    </w:p>
    <w:p w14:paraId="15A63211"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 &lt;param&gt;string&lt;/param&gt;</w:t>
      </w:r>
    </w:p>
    <w:p w14:paraId="23DB7D8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 &lt;returns&gt;Ubicacion&lt;/returns&gt;</w:t>
      </w:r>
    </w:p>
    <w:p w14:paraId="366ABB1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public static Ubicacion buscar(string ciudad)</w:t>
      </w:r>
    </w:p>
    <w:p w14:paraId="37976906"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lang w:val="en-US"/>
        </w:rPr>
        <w:t xml:space="preserve">        </w:t>
      </w:r>
      <w:r w:rsidRPr="001E7738">
        <w:rPr>
          <w:rFonts w:asciiTheme="minorHAnsi" w:hAnsiTheme="minorHAnsi" w:cstheme="minorHAnsi"/>
          <w:sz w:val="16"/>
          <w:szCs w:val="16"/>
        </w:rPr>
        <w:t>{</w:t>
      </w:r>
    </w:p>
    <w:p w14:paraId="46A4C998"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try</w:t>
      </w:r>
    </w:p>
    <w:p w14:paraId="3AD6B1D2"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w:t>
      </w:r>
    </w:p>
    <w:p w14:paraId="5970AAD1"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var url = "http://maps.googleapis.com/maps/api/geocode/xml?address=" + ciudad + "&amp;sensor=false";</w:t>
      </w:r>
    </w:p>
    <w:p w14:paraId="5255F27C" w14:textId="77777777" w:rsidR="001E7738" w:rsidRPr="00C92276" w:rsidRDefault="001E7738" w:rsidP="001E7738">
      <w:pPr>
        <w:pStyle w:val="Sinespaciado"/>
        <w:jc w:val="left"/>
        <w:rPr>
          <w:rFonts w:asciiTheme="minorHAnsi" w:hAnsiTheme="minorHAnsi" w:cstheme="minorHAnsi"/>
          <w:sz w:val="16"/>
          <w:szCs w:val="16"/>
          <w:lang w:val="fr-FR"/>
          <w:rPrChange w:id="1068" w:author="Profesor" w:date="2017-07-19T14:13:00Z">
            <w:rPr>
              <w:rFonts w:asciiTheme="minorHAnsi" w:hAnsiTheme="minorHAnsi" w:cstheme="minorHAnsi"/>
              <w:sz w:val="16"/>
              <w:szCs w:val="16"/>
              <w:lang w:val="en-US"/>
            </w:rPr>
          </w:rPrChange>
        </w:rPr>
      </w:pPr>
      <w:r w:rsidRPr="001E7738">
        <w:rPr>
          <w:rFonts w:asciiTheme="minorHAnsi" w:hAnsiTheme="minorHAnsi" w:cstheme="minorHAnsi"/>
          <w:sz w:val="16"/>
          <w:szCs w:val="16"/>
        </w:rPr>
        <w:t xml:space="preserve">                </w:t>
      </w:r>
      <w:r w:rsidRPr="00C92276">
        <w:rPr>
          <w:rFonts w:asciiTheme="minorHAnsi" w:hAnsiTheme="minorHAnsi" w:cstheme="minorHAnsi"/>
          <w:sz w:val="16"/>
          <w:szCs w:val="16"/>
          <w:lang w:val="fr-FR"/>
          <w:rPrChange w:id="1069" w:author="Profesor" w:date="2017-07-19T14:13:00Z">
            <w:rPr>
              <w:rFonts w:asciiTheme="minorHAnsi" w:hAnsiTheme="minorHAnsi" w:cstheme="minorHAnsi"/>
              <w:sz w:val="16"/>
              <w:szCs w:val="16"/>
              <w:lang w:val="en-US"/>
            </w:rPr>
          </w:rPrChange>
        </w:rPr>
        <w:t>XmlDocument doc = new XmlDocument( );</w:t>
      </w:r>
    </w:p>
    <w:p w14:paraId="464461BA" w14:textId="77777777" w:rsidR="001E7738" w:rsidRPr="00C92276" w:rsidRDefault="001E7738" w:rsidP="001E7738">
      <w:pPr>
        <w:pStyle w:val="Sinespaciado"/>
        <w:jc w:val="left"/>
        <w:rPr>
          <w:rFonts w:asciiTheme="minorHAnsi" w:hAnsiTheme="minorHAnsi" w:cstheme="minorHAnsi"/>
          <w:sz w:val="16"/>
          <w:szCs w:val="16"/>
          <w:lang w:val="fr-FR"/>
          <w:rPrChange w:id="1070" w:author="Profesor" w:date="2017-07-19T14:13:00Z">
            <w:rPr>
              <w:rFonts w:asciiTheme="minorHAnsi" w:hAnsiTheme="minorHAnsi" w:cstheme="minorHAnsi"/>
              <w:sz w:val="16"/>
              <w:szCs w:val="16"/>
              <w:lang w:val="en-US"/>
            </w:rPr>
          </w:rPrChange>
        </w:rPr>
      </w:pPr>
      <w:r w:rsidRPr="00C92276">
        <w:rPr>
          <w:rFonts w:asciiTheme="minorHAnsi" w:hAnsiTheme="minorHAnsi" w:cstheme="minorHAnsi"/>
          <w:sz w:val="16"/>
          <w:szCs w:val="16"/>
          <w:lang w:val="fr-FR"/>
          <w:rPrChange w:id="1071" w:author="Profesor" w:date="2017-07-19T14:13:00Z">
            <w:rPr>
              <w:rFonts w:asciiTheme="minorHAnsi" w:hAnsiTheme="minorHAnsi" w:cstheme="minorHAnsi"/>
              <w:sz w:val="16"/>
              <w:szCs w:val="16"/>
              <w:lang w:val="en-US"/>
            </w:rPr>
          </w:rPrChange>
        </w:rPr>
        <w:t xml:space="preserve">                doc.Load( url );</w:t>
      </w:r>
    </w:p>
    <w:p w14:paraId="4865FEE0" w14:textId="77777777" w:rsidR="001E7738" w:rsidRPr="001E7738" w:rsidRDefault="001E7738" w:rsidP="001E7738">
      <w:pPr>
        <w:pStyle w:val="Sinespaciado"/>
        <w:jc w:val="left"/>
        <w:rPr>
          <w:rFonts w:asciiTheme="minorHAnsi" w:hAnsiTheme="minorHAnsi" w:cstheme="minorHAnsi"/>
          <w:sz w:val="16"/>
          <w:szCs w:val="16"/>
          <w:lang w:val="en-US"/>
        </w:rPr>
      </w:pPr>
      <w:r w:rsidRPr="00C92276">
        <w:rPr>
          <w:rFonts w:asciiTheme="minorHAnsi" w:hAnsiTheme="minorHAnsi" w:cstheme="minorHAnsi"/>
          <w:sz w:val="16"/>
          <w:szCs w:val="16"/>
          <w:lang w:val="fr-FR"/>
          <w:rPrChange w:id="1072" w:author="Profesor" w:date="2017-07-19T14:13:00Z">
            <w:rPr>
              <w:rFonts w:asciiTheme="minorHAnsi" w:hAnsiTheme="minorHAnsi" w:cstheme="minorHAnsi"/>
              <w:sz w:val="16"/>
              <w:szCs w:val="16"/>
              <w:lang w:val="en-US"/>
            </w:rPr>
          </w:rPrChange>
        </w:rPr>
        <w:t xml:space="preserve">                </w:t>
      </w:r>
      <w:r w:rsidRPr="001E7738">
        <w:rPr>
          <w:rFonts w:asciiTheme="minorHAnsi" w:hAnsiTheme="minorHAnsi" w:cstheme="minorHAnsi"/>
          <w:sz w:val="16"/>
          <w:szCs w:val="16"/>
          <w:lang w:val="en-US"/>
        </w:rPr>
        <w:t>XmlNode element = doc.SelectSingleNode( "//GeocodeResponse/status" );</w:t>
      </w:r>
    </w:p>
    <w:p w14:paraId="0BEFBD35"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if ( element.InnerText != "ZERO_RESULTS" )</w:t>
      </w:r>
    </w:p>
    <w:p w14:paraId="073A47F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61E77A9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element = doc.SelectSingleNode( "//GeocodeResponse/result/geometry/location" );</w:t>
      </w:r>
    </w:p>
    <w:p w14:paraId="0855CA1F"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var lat = Convert.ToSingle( element[ "lat" ].Value.ToString(System.Globalization.CultureInfo.InvariantCulture));</w:t>
      </w:r>
    </w:p>
    <w:p w14:paraId="5E37B8A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var lon = Convert.ToSingle( element[ "lng" ].Value.ToString(System.Globalization.CultureInfo.InvariantCulture));</w:t>
      </w:r>
    </w:p>
    <w:p w14:paraId="1AB339F5"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return new Ubicacion( ) { Latitud = lat , Longitud = lon };</w:t>
      </w:r>
    </w:p>
    <w:p w14:paraId="68C31F5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2095C39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2C7E3FA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catch ( Exception ex )</w:t>
      </w:r>
    </w:p>
    <w:p w14:paraId="025D509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50E9D061" w14:textId="77777777" w:rsidR="001E7738" w:rsidRPr="001E7738" w:rsidRDefault="001E7738" w:rsidP="001E7738">
      <w:pPr>
        <w:pStyle w:val="Sinespaciado"/>
        <w:jc w:val="left"/>
        <w:rPr>
          <w:rFonts w:asciiTheme="minorHAnsi" w:hAnsiTheme="minorHAnsi" w:cstheme="minorHAnsi"/>
          <w:sz w:val="16"/>
          <w:szCs w:val="16"/>
          <w:lang w:val="en-US"/>
        </w:rPr>
      </w:pPr>
    </w:p>
    <w:p w14:paraId="34EBE811"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5932A1F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return ubicacion( );</w:t>
      </w:r>
    </w:p>
    <w:p w14:paraId="067BD5F3" w14:textId="77777777" w:rsidR="001E7738" w:rsidRPr="001E7738" w:rsidRDefault="001E7738" w:rsidP="001E7738">
      <w:pPr>
        <w:pStyle w:val="Sinespaciado"/>
        <w:jc w:val="left"/>
        <w:rPr>
          <w:rFonts w:asciiTheme="minorHAnsi" w:hAnsiTheme="minorHAnsi" w:cstheme="minorHAnsi"/>
          <w:sz w:val="16"/>
          <w:szCs w:val="16"/>
          <w:lang w:val="en-US"/>
        </w:rPr>
      </w:pPr>
    </w:p>
    <w:p w14:paraId="57CB899E" w14:textId="77777777" w:rsidR="001E7738" w:rsidRPr="001E7738" w:rsidRDefault="001E7738" w:rsidP="001E7738">
      <w:pPr>
        <w:pStyle w:val="Sinespaciado"/>
        <w:jc w:val="left"/>
        <w:rPr>
          <w:rFonts w:asciiTheme="minorHAnsi" w:hAnsiTheme="minorHAnsi" w:cstheme="minorHAnsi"/>
          <w:sz w:val="16"/>
          <w:szCs w:val="16"/>
          <w:lang w:val="en-US"/>
        </w:rPr>
      </w:pPr>
    </w:p>
    <w:p w14:paraId="366B5109" w14:textId="77777777" w:rsidR="001E7738" w:rsidRPr="001E7738" w:rsidRDefault="001E7738" w:rsidP="001E7738">
      <w:pPr>
        <w:pStyle w:val="Sinespaciado"/>
        <w:jc w:val="left"/>
        <w:rPr>
          <w:rFonts w:asciiTheme="minorHAnsi" w:hAnsiTheme="minorHAnsi" w:cstheme="minorHAnsi"/>
          <w:sz w:val="16"/>
          <w:szCs w:val="16"/>
        </w:rPr>
      </w:pPr>
      <w:r w:rsidRPr="00C92276">
        <w:rPr>
          <w:rFonts w:asciiTheme="minorHAnsi" w:hAnsiTheme="minorHAnsi" w:cstheme="minorHAnsi"/>
          <w:sz w:val="16"/>
          <w:szCs w:val="16"/>
          <w:lang w:val="en-US"/>
          <w:rPrChange w:id="1073" w:author="Profesor" w:date="2017-07-19T14:13:00Z">
            <w:rPr>
              <w:rFonts w:asciiTheme="minorHAnsi" w:hAnsiTheme="minorHAnsi" w:cstheme="minorHAnsi"/>
              <w:sz w:val="16"/>
              <w:szCs w:val="16"/>
            </w:rPr>
          </w:rPrChange>
        </w:rPr>
        <w:t xml:space="preserve">        </w:t>
      </w:r>
      <w:r w:rsidRPr="001E7738">
        <w:rPr>
          <w:rFonts w:asciiTheme="minorHAnsi" w:hAnsiTheme="minorHAnsi" w:cstheme="minorHAnsi"/>
          <w:sz w:val="16"/>
          <w:szCs w:val="16"/>
        </w:rPr>
        <w:t>}</w:t>
      </w:r>
    </w:p>
    <w:p w14:paraId="4E10898E" w14:textId="77777777" w:rsidR="001E7738" w:rsidRPr="001E7738" w:rsidRDefault="001E7738" w:rsidP="001E7738">
      <w:pPr>
        <w:pStyle w:val="Sinespaciado"/>
        <w:jc w:val="left"/>
        <w:rPr>
          <w:rFonts w:asciiTheme="minorHAnsi" w:hAnsiTheme="minorHAnsi" w:cstheme="minorHAnsi"/>
          <w:sz w:val="16"/>
          <w:szCs w:val="16"/>
        </w:rPr>
      </w:pPr>
    </w:p>
    <w:p w14:paraId="6B79EAC5"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&lt;summary&gt;</w:t>
      </w:r>
    </w:p>
    <w:p w14:paraId="3F306DC5"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Metodo que obtiene datos desde la API de Google</w:t>
      </w:r>
    </w:p>
    <w:p w14:paraId="3FEFEF1D"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&lt;/summary&gt;</w:t>
      </w:r>
    </w:p>
    <w:p w14:paraId="72B50F7D"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(rruvalcaba)</w:t>
      </w:r>
    </w:p>
    <w:p w14:paraId="27201417"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&lt;param&gt;Ubicacion&lt;/param&gt;</w:t>
      </w:r>
    </w:p>
    <w:p w14:paraId="14AF7C91"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rPr>
        <w:t xml:space="preserve">        </w:t>
      </w:r>
      <w:r w:rsidRPr="001E7738">
        <w:rPr>
          <w:rFonts w:asciiTheme="minorHAnsi" w:hAnsiTheme="minorHAnsi" w:cstheme="minorHAnsi"/>
          <w:sz w:val="16"/>
          <w:szCs w:val="16"/>
          <w:lang w:val="en-US"/>
        </w:rPr>
        <w:t>/// &lt;returns&gt;DataRow&lt;/returns&gt;</w:t>
      </w:r>
    </w:p>
    <w:p w14:paraId="2B4A81B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private static DataRow getDataRow( Ubicacion u )</w:t>
      </w:r>
    </w:p>
    <w:p w14:paraId="645F4EC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375E077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var url = "http://maps.googleapis.com/maps/api/geocode/xml?latlng=" + u.Latitud.ToString(System.Globalization.CultureInfo.InvariantCulture) + "," + u.Longitud.ToString(System.Globalization.CultureInfo.InvariantCulture) + "&amp;sensor=false";</w:t>
      </w:r>
    </w:p>
    <w:p w14:paraId="2D50BAD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WebRequest request = WebRequest.Create( url );</w:t>
      </w:r>
    </w:p>
    <w:p w14:paraId="0D1CB1CF"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using ( WebResponse response = ( HttpWebResponse ) request.GetResponse( ) )</w:t>
      </w:r>
    </w:p>
    <w:p w14:paraId="20DE14A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02CB75A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using ( StreamReader reader = new StreamReader( response.GetResponseStream( ) , Encoding.UTF8 ) )</w:t>
      </w:r>
    </w:p>
    <w:p w14:paraId="526D74D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lastRenderedPageBreak/>
        <w:t xml:space="preserve">                {</w:t>
      </w:r>
    </w:p>
    <w:p w14:paraId="4C28288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DataSet dsResult = new DataSet( );</w:t>
      </w:r>
    </w:p>
    <w:p w14:paraId="3BA7E4BD"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dsResult.ReadXml( reader );</w:t>
      </w:r>
    </w:p>
    <w:p w14:paraId="32FEFFC0" w14:textId="77777777" w:rsidR="001E7738" w:rsidRPr="001E7738" w:rsidRDefault="001E7738" w:rsidP="001E7738">
      <w:pPr>
        <w:pStyle w:val="Sinespaciado"/>
        <w:jc w:val="left"/>
        <w:rPr>
          <w:rFonts w:asciiTheme="minorHAnsi" w:hAnsiTheme="minorHAnsi" w:cstheme="minorHAnsi"/>
          <w:sz w:val="16"/>
          <w:szCs w:val="16"/>
          <w:lang w:val="en-US"/>
        </w:rPr>
      </w:pPr>
    </w:p>
    <w:p w14:paraId="7BA6417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return dsResult.Tables[ "result" ].Select( )[ 0 ];</w:t>
      </w:r>
    </w:p>
    <w:p w14:paraId="342A4E7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56111C25"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lang w:val="en-US"/>
        </w:rPr>
        <w:t xml:space="preserve">                </w:t>
      </w:r>
      <w:r w:rsidRPr="001E7738">
        <w:rPr>
          <w:rFonts w:asciiTheme="minorHAnsi" w:hAnsiTheme="minorHAnsi" w:cstheme="minorHAnsi"/>
          <w:sz w:val="16"/>
          <w:szCs w:val="16"/>
        </w:rPr>
        <w:t>}</w:t>
      </w:r>
    </w:p>
    <w:p w14:paraId="6971AD60"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w:t>
      </w:r>
    </w:p>
    <w:p w14:paraId="49153855"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w:t>
      </w:r>
    </w:p>
    <w:p w14:paraId="4E1EE367" w14:textId="77777777" w:rsidR="001E7738" w:rsidRPr="001E7738" w:rsidRDefault="001E7738" w:rsidP="001E7738">
      <w:pPr>
        <w:pStyle w:val="Sinespaciado"/>
        <w:jc w:val="left"/>
        <w:rPr>
          <w:rFonts w:asciiTheme="minorHAnsi" w:hAnsiTheme="minorHAnsi" w:cstheme="minorHAnsi"/>
          <w:sz w:val="16"/>
          <w:szCs w:val="16"/>
        </w:rPr>
      </w:pPr>
    </w:p>
    <w:p w14:paraId="1206CE0C"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&lt;summary&gt;</w:t>
      </w:r>
    </w:p>
    <w:p w14:paraId="2A1B5DDB"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Metodo que la IP del Usuario</w:t>
      </w:r>
    </w:p>
    <w:p w14:paraId="76EC5693"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&lt;/summary&gt;</w:t>
      </w:r>
    </w:p>
    <w:p w14:paraId="63C23232"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(rruvalcaba)</w:t>
      </w:r>
    </w:p>
    <w:p w14:paraId="2C0C9E7A"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&lt;param&gt;Ubicacion&lt;/param&gt;</w:t>
      </w:r>
    </w:p>
    <w:p w14:paraId="7B2880E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rPr>
        <w:t xml:space="preserve">        </w:t>
      </w:r>
      <w:r w:rsidRPr="001E7738">
        <w:rPr>
          <w:rFonts w:asciiTheme="minorHAnsi" w:hAnsiTheme="minorHAnsi" w:cstheme="minorHAnsi"/>
          <w:sz w:val="16"/>
          <w:szCs w:val="16"/>
          <w:lang w:val="en-US"/>
        </w:rPr>
        <w:t>/// &lt;returns&gt;DataRow&lt;/returns&gt;</w:t>
      </w:r>
    </w:p>
    <w:p w14:paraId="5BE58B1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private static string getUserIP( )</w:t>
      </w:r>
    </w:p>
    <w:p w14:paraId="10169AC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4E3B689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System.Web.HttpContext context = System.Web.HttpContext.Current;</w:t>
      </w:r>
    </w:p>
    <w:p w14:paraId="5828C64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string ipAddress = context.Request.ServerVariables[ "HTTP_X_FORWARDED_FOR" ];</w:t>
      </w:r>
    </w:p>
    <w:p w14:paraId="2F4B153E" w14:textId="77777777" w:rsidR="001E7738" w:rsidRPr="001E7738" w:rsidRDefault="001E7738" w:rsidP="001E7738">
      <w:pPr>
        <w:pStyle w:val="Sinespaciado"/>
        <w:jc w:val="left"/>
        <w:rPr>
          <w:rFonts w:asciiTheme="minorHAnsi" w:hAnsiTheme="minorHAnsi" w:cstheme="minorHAnsi"/>
          <w:sz w:val="16"/>
          <w:szCs w:val="16"/>
          <w:lang w:val="en-US"/>
        </w:rPr>
      </w:pPr>
    </w:p>
    <w:p w14:paraId="6E7AACA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if ( !string.IsNullOrEmpty( ipAddress ) )</w:t>
      </w:r>
    </w:p>
    <w:p w14:paraId="733DBD2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228DABF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string[ ] addresses = ipAddress.Split( ',' );</w:t>
      </w:r>
    </w:p>
    <w:p w14:paraId="300B5B9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if ( addresses.Length != 0 )</w:t>
      </w:r>
    </w:p>
    <w:p w14:paraId="3EC51AB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2A9F22DF"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return addresses[ 0 ];</w:t>
      </w:r>
    </w:p>
    <w:p w14:paraId="36097B8F"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24D5FFC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40C26589" w14:textId="77777777" w:rsidR="001E7738" w:rsidRPr="001E7738" w:rsidRDefault="001E7738" w:rsidP="001E7738">
      <w:pPr>
        <w:pStyle w:val="Sinespaciado"/>
        <w:jc w:val="left"/>
        <w:rPr>
          <w:rFonts w:asciiTheme="minorHAnsi" w:hAnsiTheme="minorHAnsi" w:cstheme="minorHAnsi"/>
          <w:sz w:val="16"/>
          <w:szCs w:val="16"/>
          <w:lang w:val="en-US"/>
        </w:rPr>
      </w:pPr>
    </w:p>
    <w:p w14:paraId="7CBE165A" w14:textId="77777777" w:rsidR="001E7738" w:rsidRPr="00C92276" w:rsidRDefault="001E7738" w:rsidP="001E7738">
      <w:pPr>
        <w:pStyle w:val="Sinespaciado"/>
        <w:jc w:val="left"/>
        <w:rPr>
          <w:rFonts w:asciiTheme="minorHAnsi" w:hAnsiTheme="minorHAnsi" w:cstheme="minorHAnsi"/>
          <w:sz w:val="16"/>
          <w:szCs w:val="16"/>
          <w:lang w:val="en-US"/>
          <w:rPrChange w:id="1074" w:author="Profesor" w:date="2017-07-19T14:13:00Z">
            <w:rPr>
              <w:rFonts w:asciiTheme="minorHAnsi" w:hAnsiTheme="minorHAnsi" w:cstheme="minorHAnsi"/>
              <w:sz w:val="16"/>
              <w:szCs w:val="16"/>
            </w:rPr>
          </w:rPrChange>
        </w:rPr>
      </w:pPr>
      <w:r w:rsidRPr="001E7738">
        <w:rPr>
          <w:rFonts w:asciiTheme="minorHAnsi" w:hAnsiTheme="minorHAnsi" w:cstheme="minorHAnsi"/>
          <w:sz w:val="16"/>
          <w:szCs w:val="16"/>
          <w:lang w:val="en-US"/>
        </w:rPr>
        <w:t xml:space="preserve">            if( context.Request.ServerVariables[ "REMOTE_ADDR" ] != </w:t>
      </w:r>
      <w:r w:rsidRPr="00C92276">
        <w:rPr>
          <w:rFonts w:asciiTheme="minorHAnsi" w:hAnsiTheme="minorHAnsi" w:cstheme="minorHAnsi"/>
          <w:sz w:val="16"/>
          <w:szCs w:val="16"/>
          <w:lang w:val="en-US"/>
          <w:rPrChange w:id="1075" w:author="Profesor" w:date="2017-07-19T14:13:00Z">
            <w:rPr>
              <w:rFonts w:asciiTheme="minorHAnsi" w:hAnsiTheme="minorHAnsi" w:cstheme="minorHAnsi"/>
              <w:sz w:val="16"/>
              <w:szCs w:val="16"/>
            </w:rPr>
          </w:rPrChange>
        </w:rPr>
        <w:t>"::1")</w:t>
      </w:r>
    </w:p>
    <w:p w14:paraId="236C75E1" w14:textId="77777777" w:rsidR="001E7738" w:rsidRPr="00C92276" w:rsidRDefault="001E7738" w:rsidP="001E7738">
      <w:pPr>
        <w:pStyle w:val="Sinespaciado"/>
        <w:jc w:val="left"/>
        <w:rPr>
          <w:rFonts w:asciiTheme="minorHAnsi" w:hAnsiTheme="minorHAnsi" w:cstheme="minorHAnsi"/>
          <w:sz w:val="16"/>
          <w:szCs w:val="16"/>
          <w:lang w:val="en-US"/>
          <w:rPrChange w:id="1076" w:author="Profesor" w:date="2017-07-19T14:13:00Z">
            <w:rPr>
              <w:rFonts w:asciiTheme="minorHAnsi" w:hAnsiTheme="minorHAnsi" w:cstheme="minorHAnsi"/>
              <w:sz w:val="16"/>
              <w:szCs w:val="16"/>
            </w:rPr>
          </w:rPrChange>
        </w:rPr>
      </w:pPr>
      <w:r w:rsidRPr="00C92276">
        <w:rPr>
          <w:rFonts w:asciiTheme="minorHAnsi" w:hAnsiTheme="minorHAnsi" w:cstheme="minorHAnsi"/>
          <w:sz w:val="16"/>
          <w:szCs w:val="16"/>
          <w:lang w:val="en-US"/>
          <w:rPrChange w:id="1077" w:author="Profesor" w:date="2017-07-19T14:13:00Z">
            <w:rPr>
              <w:rFonts w:asciiTheme="minorHAnsi" w:hAnsiTheme="minorHAnsi" w:cstheme="minorHAnsi"/>
              <w:sz w:val="16"/>
              <w:szCs w:val="16"/>
            </w:rPr>
          </w:rPrChange>
        </w:rPr>
        <w:t xml:space="preserve">            {</w:t>
      </w:r>
    </w:p>
    <w:p w14:paraId="12F303E5" w14:textId="77777777" w:rsidR="001E7738" w:rsidRPr="00C92276" w:rsidRDefault="001E7738" w:rsidP="001E7738">
      <w:pPr>
        <w:pStyle w:val="Sinespaciado"/>
        <w:jc w:val="left"/>
        <w:rPr>
          <w:rFonts w:asciiTheme="minorHAnsi" w:hAnsiTheme="minorHAnsi" w:cstheme="minorHAnsi"/>
          <w:sz w:val="16"/>
          <w:szCs w:val="16"/>
          <w:lang w:val="en-US"/>
          <w:rPrChange w:id="1078" w:author="Profesor" w:date="2017-07-19T14:13:00Z">
            <w:rPr>
              <w:rFonts w:asciiTheme="minorHAnsi" w:hAnsiTheme="minorHAnsi" w:cstheme="minorHAnsi"/>
              <w:sz w:val="16"/>
              <w:szCs w:val="16"/>
            </w:rPr>
          </w:rPrChange>
        </w:rPr>
      </w:pPr>
      <w:r w:rsidRPr="00C92276">
        <w:rPr>
          <w:rFonts w:asciiTheme="minorHAnsi" w:hAnsiTheme="minorHAnsi" w:cstheme="minorHAnsi"/>
          <w:sz w:val="16"/>
          <w:szCs w:val="16"/>
          <w:lang w:val="en-US"/>
          <w:rPrChange w:id="1079" w:author="Profesor" w:date="2017-07-19T14:13:00Z">
            <w:rPr>
              <w:rFonts w:asciiTheme="minorHAnsi" w:hAnsiTheme="minorHAnsi" w:cstheme="minorHAnsi"/>
              <w:sz w:val="16"/>
              <w:szCs w:val="16"/>
            </w:rPr>
          </w:rPrChange>
        </w:rPr>
        <w:t xml:space="preserve">                return context.Request.ServerVariables[ "REMOTE_ADDR" ];</w:t>
      </w:r>
    </w:p>
    <w:p w14:paraId="0FE922CA" w14:textId="77777777" w:rsidR="001E7738" w:rsidRPr="00C92276" w:rsidRDefault="001E7738" w:rsidP="001E7738">
      <w:pPr>
        <w:pStyle w:val="Sinespaciado"/>
        <w:jc w:val="left"/>
        <w:rPr>
          <w:rFonts w:asciiTheme="minorHAnsi" w:hAnsiTheme="minorHAnsi" w:cstheme="minorHAnsi"/>
          <w:sz w:val="16"/>
          <w:szCs w:val="16"/>
          <w:lang w:val="en-US"/>
          <w:rPrChange w:id="1080" w:author="Profesor" w:date="2017-07-19T14:13:00Z">
            <w:rPr>
              <w:rFonts w:asciiTheme="minorHAnsi" w:hAnsiTheme="minorHAnsi" w:cstheme="minorHAnsi"/>
              <w:sz w:val="16"/>
              <w:szCs w:val="16"/>
            </w:rPr>
          </w:rPrChange>
        </w:rPr>
      </w:pPr>
      <w:r w:rsidRPr="00C92276">
        <w:rPr>
          <w:rFonts w:asciiTheme="minorHAnsi" w:hAnsiTheme="minorHAnsi" w:cstheme="minorHAnsi"/>
          <w:sz w:val="16"/>
          <w:szCs w:val="16"/>
          <w:lang w:val="en-US"/>
          <w:rPrChange w:id="1081" w:author="Profesor" w:date="2017-07-19T14:13:00Z">
            <w:rPr>
              <w:rFonts w:asciiTheme="minorHAnsi" w:hAnsiTheme="minorHAnsi" w:cstheme="minorHAnsi"/>
              <w:sz w:val="16"/>
              <w:szCs w:val="16"/>
            </w:rPr>
          </w:rPrChange>
        </w:rPr>
        <w:t xml:space="preserve">            }</w:t>
      </w:r>
    </w:p>
    <w:p w14:paraId="7DE85481" w14:textId="77777777" w:rsidR="001E7738" w:rsidRPr="00C92276" w:rsidRDefault="001E7738" w:rsidP="001E7738">
      <w:pPr>
        <w:pStyle w:val="Sinespaciado"/>
        <w:jc w:val="left"/>
        <w:rPr>
          <w:rFonts w:asciiTheme="minorHAnsi" w:hAnsiTheme="minorHAnsi" w:cstheme="minorHAnsi"/>
          <w:sz w:val="16"/>
          <w:szCs w:val="16"/>
          <w:lang w:val="en-US"/>
          <w:rPrChange w:id="1082" w:author="Profesor" w:date="2017-07-19T14:13:00Z">
            <w:rPr>
              <w:rFonts w:asciiTheme="minorHAnsi" w:hAnsiTheme="minorHAnsi" w:cstheme="minorHAnsi"/>
              <w:sz w:val="16"/>
              <w:szCs w:val="16"/>
            </w:rPr>
          </w:rPrChange>
        </w:rPr>
      </w:pPr>
      <w:r w:rsidRPr="00C92276">
        <w:rPr>
          <w:rFonts w:asciiTheme="minorHAnsi" w:hAnsiTheme="minorHAnsi" w:cstheme="minorHAnsi"/>
          <w:sz w:val="16"/>
          <w:szCs w:val="16"/>
          <w:lang w:val="en-US"/>
          <w:rPrChange w:id="1083" w:author="Profesor" w:date="2017-07-19T14:13:00Z">
            <w:rPr>
              <w:rFonts w:asciiTheme="minorHAnsi" w:hAnsiTheme="minorHAnsi" w:cstheme="minorHAnsi"/>
              <w:sz w:val="16"/>
              <w:szCs w:val="16"/>
            </w:rPr>
          </w:rPrChange>
        </w:rPr>
        <w:t xml:space="preserve">            return "" ;</w:t>
      </w:r>
    </w:p>
    <w:p w14:paraId="54FED0BF" w14:textId="77777777" w:rsidR="001E7738" w:rsidRPr="00C92276" w:rsidRDefault="001E7738" w:rsidP="001E7738">
      <w:pPr>
        <w:pStyle w:val="Sinespaciado"/>
        <w:jc w:val="left"/>
        <w:rPr>
          <w:rFonts w:asciiTheme="minorHAnsi" w:hAnsiTheme="minorHAnsi" w:cstheme="minorHAnsi"/>
          <w:sz w:val="16"/>
          <w:szCs w:val="16"/>
          <w:lang w:val="en-US"/>
          <w:rPrChange w:id="1084" w:author="Profesor" w:date="2017-07-19T14:13:00Z">
            <w:rPr>
              <w:rFonts w:asciiTheme="minorHAnsi" w:hAnsiTheme="minorHAnsi" w:cstheme="minorHAnsi"/>
              <w:sz w:val="16"/>
              <w:szCs w:val="16"/>
            </w:rPr>
          </w:rPrChange>
        </w:rPr>
      </w:pPr>
      <w:r w:rsidRPr="00C92276">
        <w:rPr>
          <w:rFonts w:asciiTheme="minorHAnsi" w:hAnsiTheme="minorHAnsi" w:cstheme="minorHAnsi"/>
          <w:sz w:val="16"/>
          <w:szCs w:val="16"/>
          <w:lang w:val="en-US"/>
          <w:rPrChange w:id="1085" w:author="Profesor" w:date="2017-07-19T14:13:00Z">
            <w:rPr>
              <w:rFonts w:asciiTheme="minorHAnsi" w:hAnsiTheme="minorHAnsi" w:cstheme="minorHAnsi"/>
              <w:sz w:val="16"/>
              <w:szCs w:val="16"/>
            </w:rPr>
          </w:rPrChange>
        </w:rPr>
        <w:t xml:space="preserve">        }</w:t>
      </w:r>
    </w:p>
    <w:p w14:paraId="4E9B2134" w14:textId="77777777" w:rsidR="001E7738" w:rsidRPr="00C92276" w:rsidRDefault="001E7738" w:rsidP="001E7738">
      <w:pPr>
        <w:pStyle w:val="Sinespaciado"/>
        <w:jc w:val="left"/>
        <w:rPr>
          <w:rFonts w:asciiTheme="minorHAnsi" w:hAnsiTheme="minorHAnsi" w:cstheme="minorHAnsi"/>
          <w:sz w:val="16"/>
          <w:szCs w:val="16"/>
          <w:lang w:val="en-US"/>
          <w:rPrChange w:id="1086" w:author="Profesor" w:date="2017-07-19T14:13:00Z">
            <w:rPr>
              <w:rFonts w:asciiTheme="minorHAnsi" w:hAnsiTheme="minorHAnsi" w:cstheme="minorHAnsi"/>
              <w:sz w:val="16"/>
              <w:szCs w:val="16"/>
            </w:rPr>
          </w:rPrChange>
        </w:rPr>
      </w:pPr>
      <w:r w:rsidRPr="00C92276">
        <w:rPr>
          <w:rFonts w:asciiTheme="minorHAnsi" w:hAnsiTheme="minorHAnsi" w:cstheme="minorHAnsi"/>
          <w:sz w:val="16"/>
          <w:szCs w:val="16"/>
          <w:lang w:val="en-US"/>
          <w:rPrChange w:id="1087" w:author="Profesor" w:date="2017-07-19T14:13:00Z">
            <w:rPr>
              <w:rFonts w:asciiTheme="minorHAnsi" w:hAnsiTheme="minorHAnsi" w:cstheme="minorHAnsi"/>
              <w:sz w:val="16"/>
              <w:szCs w:val="16"/>
            </w:rPr>
          </w:rPrChange>
        </w:rPr>
        <w:t xml:space="preserve">    }</w:t>
      </w:r>
    </w:p>
    <w:p w14:paraId="30559E5C" w14:textId="3F24C4AC" w:rsidR="001E7738" w:rsidRPr="00C92276" w:rsidRDefault="001E7738" w:rsidP="001E7738">
      <w:pPr>
        <w:pStyle w:val="Sinespaciado"/>
        <w:jc w:val="left"/>
        <w:rPr>
          <w:rFonts w:asciiTheme="minorHAnsi" w:hAnsiTheme="minorHAnsi" w:cstheme="minorHAnsi"/>
          <w:sz w:val="24"/>
          <w:szCs w:val="24"/>
          <w:lang w:val="en-US"/>
          <w:rPrChange w:id="1088" w:author="Profesor" w:date="2017-07-19T14:13:00Z">
            <w:rPr>
              <w:rFonts w:asciiTheme="minorHAnsi" w:hAnsiTheme="minorHAnsi" w:cstheme="minorHAnsi"/>
              <w:sz w:val="24"/>
              <w:szCs w:val="24"/>
            </w:rPr>
          </w:rPrChange>
        </w:rPr>
      </w:pPr>
    </w:p>
    <w:p w14:paraId="5FA8FA6C" w14:textId="77777777" w:rsidR="001E7738" w:rsidRPr="00C92276" w:rsidRDefault="001E7738" w:rsidP="001E7738">
      <w:pPr>
        <w:rPr>
          <w:lang w:val="en-US"/>
          <w:rPrChange w:id="1089" w:author="Profesor" w:date="2017-07-19T14:13:00Z">
            <w:rPr/>
          </w:rPrChange>
        </w:rPr>
      </w:pPr>
    </w:p>
    <w:p w14:paraId="709BFA9E" w14:textId="77777777" w:rsidR="001E7738" w:rsidRPr="00C92276" w:rsidRDefault="001E7738" w:rsidP="001E7738">
      <w:pPr>
        <w:rPr>
          <w:lang w:val="en-US"/>
          <w:rPrChange w:id="1090" w:author="Profesor" w:date="2017-07-19T14:13:00Z">
            <w:rPr/>
          </w:rPrChange>
        </w:rPr>
      </w:pPr>
    </w:p>
    <w:p w14:paraId="6D410854" w14:textId="06F7D9FB" w:rsidR="001E7738" w:rsidRPr="00C92276" w:rsidRDefault="001E7738" w:rsidP="001E7738">
      <w:pPr>
        <w:pStyle w:val="Subttulo"/>
        <w:rPr>
          <w:sz w:val="36"/>
          <w:lang w:val="en-US"/>
          <w:rPrChange w:id="1091" w:author="Profesor" w:date="2017-07-19T14:13:00Z">
            <w:rPr>
              <w:sz w:val="36"/>
            </w:rPr>
          </w:rPrChange>
        </w:rPr>
      </w:pPr>
    </w:p>
    <w:p w14:paraId="3321E715" w14:textId="77777777" w:rsidR="001E7738" w:rsidRPr="00C92276" w:rsidRDefault="001E7738" w:rsidP="00721311">
      <w:pPr>
        <w:rPr>
          <w:lang w:val="en-US"/>
          <w:rPrChange w:id="1092" w:author="Profesor" w:date="2017-07-19T14:13:00Z">
            <w:rPr/>
          </w:rPrChange>
        </w:rPr>
      </w:pPr>
    </w:p>
    <w:p w14:paraId="08745EE8" w14:textId="6544F299" w:rsidR="001E7738" w:rsidRPr="00C92276" w:rsidRDefault="001E7738" w:rsidP="001E7738">
      <w:pPr>
        <w:pStyle w:val="Subttulo"/>
        <w:rPr>
          <w:sz w:val="36"/>
          <w:lang w:val="en-US"/>
          <w:rPrChange w:id="1093" w:author="Profesor" w:date="2017-07-19T14:13:00Z">
            <w:rPr>
              <w:sz w:val="36"/>
            </w:rPr>
          </w:rPrChange>
        </w:rPr>
      </w:pPr>
      <w:r w:rsidRPr="00C92276">
        <w:rPr>
          <w:b/>
          <w:sz w:val="36"/>
          <w:lang w:val="en-US"/>
          <w:rPrChange w:id="1094" w:author="Profesor" w:date="2017-07-19T14:13:00Z">
            <w:rPr>
              <w:b/>
              <w:sz w:val="36"/>
            </w:rPr>
          </w:rPrChange>
        </w:rPr>
        <w:t>Apéndice C.2</w:t>
      </w:r>
      <w:r w:rsidRPr="00C92276">
        <w:rPr>
          <w:sz w:val="36"/>
          <w:lang w:val="en-US"/>
          <w:rPrChange w:id="1095" w:author="Profesor" w:date="2017-07-19T14:13:00Z">
            <w:rPr>
              <w:sz w:val="36"/>
            </w:rPr>
          </w:rPrChange>
        </w:rPr>
        <w:t>: Layout</w:t>
      </w:r>
    </w:p>
    <w:p w14:paraId="211BB818" w14:textId="77777777" w:rsidR="001E7738" w:rsidRPr="00C92276" w:rsidRDefault="001E7738" w:rsidP="001E7738">
      <w:pPr>
        <w:rPr>
          <w:lang w:val="en-US"/>
          <w:rPrChange w:id="1096" w:author="Profesor" w:date="2017-07-19T14:13:00Z">
            <w:rPr/>
          </w:rPrChange>
        </w:rPr>
      </w:pPr>
    </w:p>
    <w:p w14:paraId="2E8DA90B" w14:textId="514DA9B1" w:rsidR="001E7738" w:rsidRDefault="001E7738" w:rsidP="00400D37">
      <w:pPr>
        <w:pStyle w:val="Subttulo"/>
        <w:ind w:left="708" w:hanging="708"/>
        <w:rPr>
          <w:sz w:val="28"/>
          <w:lang w:val="en-US"/>
        </w:rPr>
      </w:pPr>
      <w:r w:rsidRPr="00400D37">
        <w:rPr>
          <w:b/>
          <w:sz w:val="28"/>
          <w:lang w:val="en-US"/>
        </w:rPr>
        <w:t>Apéndice C.2.1</w:t>
      </w:r>
      <w:r w:rsidR="00400D37">
        <w:rPr>
          <w:sz w:val="28"/>
          <w:lang w:val="en-US"/>
        </w:rPr>
        <w:t>: Layout</w:t>
      </w:r>
    </w:p>
    <w:p w14:paraId="2B73D3D4" w14:textId="77777777" w:rsidR="00400D37" w:rsidRPr="00400D37" w:rsidRDefault="00400D37" w:rsidP="00400D37">
      <w:pPr>
        <w:rPr>
          <w:lang w:val="en-US"/>
        </w:rPr>
      </w:pPr>
    </w:p>
    <w:p w14:paraId="0B9AD00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&lt;!DOCTYPE html&gt;</w:t>
      </w:r>
    </w:p>
    <w:p w14:paraId="4D2A9B5E" w14:textId="77777777" w:rsidR="001E7738" w:rsidRPr="001E7738" w:rsidRDefault="001E7738" w:rsidP="001E7738">
      <w:pPr>
        <w:pStyle w:val="Sinespaciado"/>
        <w:jc w:val="left"/>
        <w:rPr>
          <w:rFonts w:asciiTheme="minorHAnsi" w:hAnsiTheme="minorHAnsi" w:cstheme="minorHAnsi"/>
          <w:sz w:val="16"/>
          <w:szCs w:val="16"/>
          <w:lang w:val="en-US"/>
        </w:rPr>
      </w:pPr>
    </w:p>
    <w:p w14:paraId="7697394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&lt;html lang="es"&gt;</w:t>
      </w:r>
    </w:p>
    <w:p w14:paraId="227DCB6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&lt;head&gt;</w:t>
      </w:r>
    </w:p>
    <w:p w14:paraId="4EF15AF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&lt;meta charset="utf-8" /&gt;</w:t>
      </w:r>
    </w:p>
    <w:p w14:paraId="1C3C0EE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lastRenderedPageBreak/>
        <w:t xml:space="preserve">    &lt;meta name="viewport" content="initial-scale=1.0"&gt;</w:t>
      </w:r>
    </w:p>
    <w:p w14:paraId="471369FC" w14:textId="77777777" w:rsidR="001E7738" w:rsidRPr="00C92276" w:rsidRDefault="001E7738" w:rsidP="001E7738">
      <w:pPr>
        <w:pStyle w:val="Sinespaciado"/>
        <w:jc w:val="left"/>
        <w:rPr>
          <w:rFonts w:asciiTheme="minorHAnsi" w:hAnsiTheme="minorHAnsi" w:cstheme="minorHAnsi"/>
          <w:sz w:val="16"/>
          <w:szCs w:val="16"/>
          <w:lang w:val="fr-FR"/>
          <w:rPrChange w:id="1097" w:author="Profesor" w:date="2017-07-19T14:13:00Z">
            <w:rPr>
              <w:rFonts w:asciiTheme="minorHAnsi" w:hAnsiTheme="minorHAnsi" w:cstheme="minorHAnsi"/>
              <w:sz w:val="16"/>
              <w:szCs w:val="16"/>
              <w:lang w:val="en-US"/>
            </w:rPr>
          </w:rPrChange>
        </w:rPr>
      </w:pPr>
      <w:r w:rsidRPr="001E7738">
        <w:rPr>
          <w:rFonts w:asciiTheme="minorHAnsi" w:hAnsiTheme="minorHAnsi" w:cstheme="minorHAnsi"/>
          <w:sz w:val="16"/>
          <w:szCs w:val="16"/>
          <w:lang w:val="en-US"/>
        </w:rPr>
        <w:t xml:space="preserve">    </w:t>
      </w:r>
      <w:r w:rsidRPr="00C92276">
        <w:rPr>
          <w:rFonts w:asciiTheme="minorHAnsi" w:hAnsiTheme="minorHAnsi" w:cstheme="minorHAnsi"/>
          <w:sz w:val="16"/>
          <w:szCs w:val="16"/>
          <w:lang w:val="fr-FR"/>
          <w:rPrChange w:id="1098" w:author="Profesor" w:date="2017-07-19T14:13:00Z">
            <w:rPr>
              <w:rFonts w:asciiTheme="minorHAnsi" w:hAnsiTheme="minorHAnsi" w:cstheme="minorHAnsi"/>
              <w:sz w:val="16"/>
              <w:szCs w:val="16"/>
              <w:lang w:val="en-US"/>
            </w:rPr>
          </w:rPrChange>
        </w:rPr>
        <w:t>&lt;title&gt;@ViewBag.Title&lt;/title&gt;</w:t>
      </w:r>
    </w:p>
    <w:p w14:paraId="4ED5D4BE" w14:textId="77777777" w:rsidR="001E7738" w:rsidRPr="00C92276" w:rsidRDefault="001E7738" w:rsidP="001E7738">
      <w:pPr>
        <w:pStyle w:val="Sinespaciado"/>
        <w:jc w:val="left"/>
        <w:rPr>
          <w:rFonts w:asciiTheme="minorHAnsi" w:hAnsiTheme="minorHAnsi" w:cstheme="minorHAnsi"/>
          <w:sz w:val="16"/>
          <w:szCs w:val="16"/>
          <w:lang w:val="fr-FR"/>
          <w:rPrChange w:id="1099" w:author="Profesor" w:date="2017-07-19T14:13:00Z">
            <w:rPr>
              <w:rFonts w:asciiTheme="minorHAnsi" w:hAnsiTheme="minorHAnsi" w:cstheme="minorHAnsi"/>
              <w:sz w:val="16"/>
              <w:szCs w:val="16"/>
              <w:lang w:val="en-US"/>
            </w:rPr>
          </w:rPrChange>
        </w:rPr>
      </w:pPr>
    </w:p>
    <w:p w14:paraId="7C4F61F3" w14:textId="77777777" w:rsidR="001E7738" w:rsidRPr="00C92276" w:rsidRDefault="001E7738" w:rsidP="001E7738">
      <w:pPr>
        <w:pStyle w:val="Sinespaciado"/>
        <w:jc w:val="left"/>
        <w:rPr>
          <w:rFonts w:asciiTheme="minorHAnsi" w:hAnsiTheme="minorHAnsi" w:cstheme="minorHAnsi"/>
          <w:sz w:val="16"/>
          <w:szCs w:val="16"/>
          <w:lang w:val="fr-FR"/>
          <w:rPrChange w:id="1100" w:author="Profesor" w:date="2017-07-19T14:13:00Z">
            <w:rPr>
              <w:rFonts w:asciiTheme="minorHAnsi" w:hAnsiTheme="minorHAnsi" w:cstheme="minorHAnsi"/>
              <w:sz w:val="16"/>
              <w:szCs w:val="16"/>
              <w:lang w:val="en-US"/>
            </w:rPr>
          </w:rPrChange>
        </w:rPr>
      </w:pPr>
      <w:r w:rsidRPr="00C92276">
        <w:rPr>
          <w:rFonts w:asciiTheme="minorHAnsi" w:hAnsiTheme="minorHAnsi" w:cstheme="minorHAnsi"/>
          <w:sz w:val="16"/>
          <w:szCs w:val="16"/>
          <w:lang w:val="fr-FR"/>
          <w:rPrChange w:id="1101" w:author="Profesor" w:date="2017-07-19T14:13:00Z">
            <w:rPr>
              <w:rFonts w:asciiTheme="minorHAnsi" w:hAnsiTheme="minorHAnsi" w:cstheme="minorHAnsi"/>
              <w:sz w:val="16"/>
              <w:szCs w:val="16"/>
              <w:lang w:val="en-US"/>
            </w:rPr>
          </w:rPrChange>
        </w:rPr>
        <w:t xml:space="preserve">    &lt;!-- Google Fonts --&gt;</w:t>
      </w:r>
    </w:p>
    <w:p w14:paraId="0C6D9AD2" w14:textId="77777777" w:rsidR="001E7738" w:rsidRPr="001E7738" w:rsidRDefault="001E7738" w:rsidP="001E7738">
      <w:pPr>
        <w:pStyle w:val="Sinespaciado"/>
        <w:jc w:val="left"/>
        <w:rPr>
          <w:rFonts w:asciiTheme="minorHAnsi" w:hAnsiTheme="minorHAnsi" w:cstheme="minorHAnsi"/>
          <w:sz w:val="16"/>
          <w:szCs w:val="16"/>
          <w:lang w:val="en-US"/>
        </w:rPr>
      </w:pPr>
      <w:r w:rsidRPr="00C92276">
        <w:rPr>
          <w:rFonts w:asciiTheme="minorHAnsi" w:hAnsiTheme="minorHAnsi" w:cstheme="minorHAnsi"/>
          <w:sz w:val="16"/>
          <w:szCs w:val="16"/>
          <w:lang w:val="fr-FR"/>
          <w:rPrChange w:id="1102" w:author="Profesor" w:date="2017-07-19T14:13:00Z">
            <w:rPr>
              <w:rFonts w:asciiTheme="minorHAnsi" w:hAnsiTheme="minorHAnsi" w:cstheme="minorHAnsi"/>
              <w:sz w:val="16"/>
              <w:szCs w:val="16"/>
              <w:lang w:val="en-US"/>
            </w:rPr>
          </w:rPrChange>
        </w:rPr>
        <w:t xml:space="preserve">    </w:t>
      </w:r>
      <w:r w:rsidRPr="001E7738">
        <w:rPr>
          <w:rFonts w:asciiTheme="minorHAnsi" w:hAnsiTheme="minorHAnsi" w:cstheme="minorHAnsi"/>
          <w:sz w:val="16"/>
          <w:szCs w:val="16"/>
          <w:lang w:val="en-US"/>
        </w:rPr>
        <w:t>&lt;link href="https://fonts.googleapis.com/css?family=Cedarville+Cursive|Text+Me+One" rel="stylesheet"&gt;</w:t>
      </w:r>
    </w:p>
    <w:p w14:paraId="63D9215C" w14:textId="77777777" w:rsidR="001E7738" w:rsidRPr="001E7738" w:rsidRDefault="001E7738" w:rsidP="001E7738">
      <w:pPr>
        <w:pStyle w:val="Sinespaciado"/>
        <w:jc w:val="left"/>
        <w:rPr>
          <w:rFonts w:asciiTheme="minorHAnsi" w:hAnsiTheme="minorHAnsi" w:cstheme="minorHAnsi"/>
          <w:sz w:val="16"/>
          <w:szCs w:val="16"/>
          <w:lang w:val="en-US"/>
        </w:rPr>
      </w:pPr>
    </w:p>
    <w:p w14:paraId="1BE1B3A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 font-awesome --&gt;</w:t>
      </w:r>
    </w:p>
    <w:p w14:paraId="3CB67A8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&lt;link href="~/Contents/css/Font-awesome/font-awesome.min.css" rel="stylesheet" /&gt;</w:t>
      </w:r>
    </w:p>
    <w:p w14:paraId="3F86FA29" w14:textId="77777777" w:rsidR="001E7738" w:rsidRPr="001E7738" w:rsidRDefault="001E7738" w:rsidP="001E7738">
      <w:pPr>
        <w:pStyle w:val="Sinespaciado"/>
        <w:jc w:val="left"/>
        <w:rPr>
          <w:rFonts w:asciiTheme="minorHAnsi" w:hAnsiTheme="minorHAnsi" w:cstheme="minorHAnsi"/>
          <w:sz w:val="16"/>
          <w:szCs w:val="16"/>
          <w:lang w:val="en-US"/>
        </w:rPr>
      </w:pPr>
    </w:p>
    <w:p w14:paraId="3837D96D"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 bootstrap --&gt;</w:t>
      </w:r>
    </w:p>
    <w:p w14:paraId="519CFEF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&lt;link href="~/Contents/css/bootstrap/bootstrap.min.css" rel="stylesheet"&gt;</w:t>
      </w:r>
    </w:p>
    <w:p w14:paraId="0EEE37CE" w14:textId="77777777" w:rsidR="001E7738" w:rsidRPr="001E7738" w:rsidRDefault="001E7738" w:rsidP="001E7738">
      <w:pPr>
        <w:pStyle w:val="Sinespaciado"/>
        <w:jc w:val="left"/>
        <w:rPr>
          <w:rFonts w:asciiTheme="minorHAnsi" w:hAnsiTheme="minorHAnsi" w:cstheme="minorHAnsi"/>
          <w:sz w:val="16"/>
          <w:szCs w:val="16"/>
          <w:lang w:val="en-US"/>
        </w:rPr>
      </w:pPr>
    </w:p>
    <w:p w14:paraId="63DF86C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 Layout stylesheet --&gt;</w:t>
      </w:r>
    </w:p>
    <w:p w14:paraId="1142F2FD"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&lt;link rel="stylesheet" href="~/Contents/css/layout.css" /&gt;</w:t>
      </w:r>
    </w:p>
    <w:p w14:paraId="50709433" w14:textId="77777777" w:rsidR="001E7738" w:rsidRPr="001E7738" w:rsidRDefault="001E7738" w:rsidP="001E7738">
      <w:pPr>
        <w:pStyle w:val="Sinespaciado"/>
        <w:jc w:val="left"/>
        <w:rPr>
          <w:rFonts w:asciiTheme="minorHAnsi" w:hAnsiTheme="minorHAnsi" w:cstheme="minorHAnsi"/>
          <w:sz w:val="16"/>
          <w:szCs w:val="16"/>
          <w:lang w:val="en-US"/>
        </w:rPr>
      </w:pPr>
    </w:p>
    <w:p w14:paraId="09F23C8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&lt;!--Leaflet Stylesheet--&gt;</w:t>
      </w:r>
    </w:p>
    <w:p w14:paraId="2D08ABE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&lt;link rel="stylesheet" href="~/Contents/css/leaflet/leaflet.css" /&gt;</w:t>
      </w:r>
    </w:p>
    <w:p w14:paraId="40B7CB35"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65FB879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&lt;!--Datepicker--&gt;</w:t>
      </w:r>
    </w:p>
    <w:p w14:paraId="7D8EB0A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&lt;!--&lt;link rel="stylesheet" href="~/Contents/css/bootstrap/datepicker.css" /&gt;--&gt;</w:t>
      </w:r>
    </w:p>
    <w:p w14:paraId="661C0B5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5CEB576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&lt;!--jquery-ui--&gt;</w:t>
      </w:r>
    </w:p>
    <w:p w14:paraId="4B83F11D"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&lt;link rel="stylesheet" href="~/Contents/css/bootstrap/jquery-ui.css" /&gt;</w:t>
      </w:r>
    </w:p>
    <w:p w14:paraId="1FC5CD50" w14:textId="77777777" w:rsidR="001E7738" w:rsidRPr="001E7738" w:rsidRDefault="001E7738" w:rsidP="001E7738">
      <w:pPr>
        <w:pStyle w:val="Sinespaciado"/>
        <w:jc w:val="left"/>
        <w:rPr>
          <w:rFonts w:asciiTheme="minorHAnsi" w:hAnsiTheme="minorHAnsi" w:cstheme="minorHAnsi"/>
          <w:sz w:val="16"/>
          <w:szCs w:val="16"/>
          <w:lang w:val="en-US"/>
        </w:rPr>
      </w:pPr>
    </w:p>
    <w:p w14:paraId="02623F7F"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&lt;!--bootstrap-datepicker--&gt;</w:t>
      </w:r>
    </w:p>
    <w:p w14:paraId="0E2A9EE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&lt;link rel="stylesheet" href="~/Contents/css/bootstrap/bootstrap-datepicker.css" /&gt;</w:t>
      </w:r>
    </w:p>
    <w:p w14:paraId="141F3E32" w14:textId="77777777" w:rsidR="001E7738" w:rsidRPr="001E7738" w:rsidRDefault="001E7738" w:rsidP="001E7738">
      <w:pPr>
        <w:pStyle w:val="Sinespaciado"/>
        <w:jc w:val="left"/>
        <w:rPr>
          <w:rFonts w:asciiTheme="minorHAnsi" w:hAnsiTheme="minorHAnsi" w:cstheme="minorHAnsi"/>
          <w:sz w:val="16"/>
          <w:szCs w:val="16"/>
          <w:lang w:val="en-US"/>
        </w:rPr>
      </w:pPr>
    </w:p>
    <w:p w14:paraId="0DA1BDB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&lt;!--Pluggin leaflet.awesome-markers--&gt;</w:t>
      </w:r>
    </w:p>
    <w:p w14:paraId="10F7B5C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&lt;link rel="stylesheet" href="~/Contents/css/leaflet/leaflet.awesome-markers.css" /&gt;</w:t>
      </w:r>
    </w:p>
    <w:p w14:paraId="0A0551C9" w14:textId="77777777" w:rsidR="001E7738" w:rsidRPr="001E7738" w:rsidRDefault="001E7738" w:rsidP="001E7738">
      <w:pPr>
        <w:pStyle w:val="Sinespaciado"/>
        <w:jc w:val="left"/>
        <w:rPr>
          <w:rFonts w:asciiTheme="minorHAnsi" w:hAnsiTheme="minorHAnsi" w:cstheme="minorHAnsi"/>
          <w:sz w:val="16"/>
          <w:szCs w:val="16"/>
          <w:lang w:val="en-US"/>
        </w:rPr>
      </w:pPr>
    </w:p>
    <w:p w14:paraId="091F523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&lt;!--leaflet.draw--&gt;</w:t>
      </w:r>
    </w:p>
    <w:p w14:paraId="11A25C7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&lt;link rel="stylesheet" href="~/Contents/css/leaflet/leaflet.draw.css" /&gt;</w:t>
      </w:r>
    </w:p>
    <w:p w14:paraId="1CC29342" w14:textId="77777777" w:rsidR="001E7738" w:rsidRPr="001E7738" w:rsidRDefault="001E7738" w:rsidP="001E7738">
      <w:pPr>
        <w:pStyle w:val="Sinespaciado"/>
        <w:jc w:val="left"/>
        <w:rPr>
          <w:rFonts w:asciiTheme="minorHAnsi" w:hAnsiTheme="minorHAnsi" w:cstheme="minorHAnsi"/>
          <w:sz w:val="16"/>
          <w:szCs w:val="16"/>
          <w:lang w:val="en-US"/>
        </w:rPr>
      </w:pPr>
    </w:p>
    <w:p w14:paraId="6F9803C5" w14:textId="77777777" w:rsidR="001E7738" w:rsidRPr="001E7738" w:rsidRDefault="001E7738" w:rsidP="001E7738">
      <w:pPr>
        <w:pStyle w:val="Sinespaciado"/>
        <w:jc w:val="left"/>
        <w:rPr>
          <w:rFonts w:asciiTheme="minorHAnsi" w:hAnsiTheme="minorHAnsi" w:cstheme="minorHAnsi"/>
          <w:sz w:val="16"/>
          <w:szCs w:val="16"/>
          <w:lang w:val="en-US"/>
        </w:rPr>
      </w:pPr>
    </w:p>
    <w:p w14:paraId="35D590A2" w14:textId="77777777" w:rsidR="001E7738" w:rsidRPr="001E7738" w:rsidRDefault="001E7738" w:rsidP="001E7738">
      <w:pPr>
        <w:pStyle w:val="Sinespaciado"/>
        <w:jc w:val="left"/>
        <w:rPr>
          <w:rFonts w:asciiTheme="minorHAnsi" w:hAnsiTheme="minorHAnsi" w:cstheme="minorHAnsi"/>
          <w:sz w:val="16"/>
          <w:szCs w:val="16"/>
          <w:lang w:val="en-US"/>
        </w:rPr>
      </w:pPr>
    </w:p>
    <w:p w14:paraId="5D1A584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@RenderSection("Styles", false)</w:t>
      </w:r>
    </w:p>
    <w:p w14:paraId="56B8F222" w14:textId="77777777" w:rsidR="001E7738" w:rsidRPr="001E7738" w:rsidRDefault="001E7738" w:rsidP="001E7738">
      <w:pPr>
        <w:pStyle w:val="Sinespaciado"/>
        <w:jc w:val="left"/>
        <w:rPr>
          <w:rFonts w:asciiTheme="minorHAnsi" w:hAnsiTheme="minorHAnsi" w:cstheme="minorHAnsi"/>
          <w:sz w:val="16"/>
          <w:szCs w:val="16"/>
          <w:lang w:val="en-US"/>
        </w:rPr>
      </w:pPr>
    </w:p>
    <w:p w14:paraId="102DDC7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&lt;/head&gt;</w:t>
      </w:r>
    </w:p>
    <w:p w14:paraId="4A7094F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&lt;body&gt;</w:t>
      </w:r>
    </w:p>
    <w:p w14:paraId="5C0F43E8" w14:textId="77777777" w:rsidR="001E7738" w:rsidRPr="001E7738" w:rsidRDefault="001E7738" w:rsidP="001E7738">
      <w:pPr>
        <w:pStyle w:val="Sinespaciado"/>
        <w:jc w:val="left"/>
        <w:rPr>
          <w:rFonts w:asciiTheme="minorHAnsi" w:hAnsiTheme="minorHAnsi" w:cstheme="minorHAnsi"/>
          <w:sz w:val="16"/>
          <w:szCs w:val="16"/>
          <w:lang w:val="en-US"/>
        </w:rPr>
      </w:pPr>
    </w:p>
    <w:p w14:paraId="50AD115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 id="wrapper"&gt;</w:t>
      </w:r>
    </w:p>
    <w:p w14:paraId="1A80272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 id="header" class="container"&gt;</w:t>
      </w:r>
    </w:p>
    <w:p w14:paraId="416BD5F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@Html.Partial("~/Views/Shared/_Header.cshtml")</w:t>
      </w:r>
    </w:p>
    <w:p w14:paraId="60FD59A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&lt;/div&gt;</w:t>
      </w:r>
    </w:p>
    <w:p w14:paraId="7265101D"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 id="content"&gt;</w:t>
      </w:r>
    </w:p>
    <w:p w14:paraId="2A282E6F"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@RenderBody()</w:t>
      </w:r>
    </w:p>
    <w:p w14:paraId="628A229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&lt;/div&gt;</w:t>
      </w:r>
    </w:p>
    <w:p w14:paraId="685D61D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&lt;/div&gt;</w:t>
      </w:r>
    </w:p>
    <w:p w14:paraId="617EE89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 id="footer"&gt;</w:t>
      </w:r>
    </w:p>
    <w:p w14:paraId="5CADDC3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@Html.Partial("~/Views/Shared/_Footer.cshtml")</w:t>
      </w:r>
    </w:p>
    <w:p w14:paraId="14E72C3D"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&lt;/div&gt;</w:t>
      </w:r>
    </w:p>
    <w:p w14:paraId="0398E15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1B09EE3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 jquery --&gt;</w:t>
      </w:r>
    </w:p>
    <w:p w14:paraId="6704C0D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&lt;script src="~/Contents/js/jquery-3.1.1.min.js"&gt;&lt;/script&gt;</w:t>
      </w:r>
    </w:p>
    <w:p w14:paraId="3C670AE4" w14:textId="77777777" w:rsidR="001E7738" w:rsidRPr="001E7738" w:rsidRDefault="001E7738" w:rsidP="001E7738">
      <w:pPr>
        <w:pStyle w:val="Sinespaciado"/>
        <w:jc w:val="left"/>
        <w:rPr>
          <w:rFonts w:asciiTheme="minorHAnsi" w:hAnsiTheme="minorHAnsi" w:cstheme="minorHAnsi"/>
          <w:sz w:val="16"/>
          <w:szCs w:val="16"/>
          <w:lang w:val="en-US"/>
        </w:rPr>
      </w:pPr>
    </w:p>
    <w:p w14:paraId="5819A04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 bootstrap --&gt;</w:t>
      </w:r>
    </w:p>
    <w:p w14:paraId="6A276AC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&lt;script src="~/Contents/js/bootstrap.min.js"&gt;&lt;/script&gt;</w:t>
      </w:r>
    </w:p>
    <w:p w14:paraId="05387F6F" w14:textId="77777777" w:rsidR="001E7738" w:rsidRPr="001E7738" w:rsidRDefault="001E7738" w:rsidP="001E7738">
      <w:pPr>
        <w:pStyle w:val="Sinespaciado"/>
        <w:jc w:val="left"/>
        <w:rPr>
          <w:rFonts w:asciiTheme="minorHAnsi" w:hAnsiTheme="minorHAnsi" w:cstheme="minorHAnsi"/>
          <w:sz w:val="16"/>
          <w:szCs w:val="16"/>
          <w:lang w:val="en-US"/>
        </w:rPr>
      </w:pPr>
    </w:p>
    <w:p w14:paraId="637D73B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&lt;!--leaflet--&gt;</w:t>
      </w:r>
    </w:p>
    <w:p w14:paraId="5ECCAAF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&lt;script src="~/Contents/js/leaflet.js"&gt;&lt;/script&gt;</w:t>
      </w:r>
    </w:p>
    <w:p w14:paraId="6CC69E43" w14:textId="77777777" w:rsidR="001E7738" w:rsidRPr="001E7738" w:rsidRDefault="001E7738" w:rsidP="001E7738">
      <w:pPr>
        <w:pStyle w:val="Sinespaciado"/>
        <w:jc w:val="left"/>
        <w:rPr>
          <w:rFonts w:asciiTheme="minorHAnsi" w:hAnsiTheme="minorHAnsi" w:cstheme="minorHAnsi"/>
          <w:sz w:val="16"/>
          <w:szCs w:val="16"/>
          <w:lang w:val="en-US"/>
        </w:rPr>
      </w:pPr>
    </w:p>
    <w:p w14:paraId="1AB271D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&lt;!--bootstrap-datepicker.es.min--&gt;</w:t>
      </w:r>
    </w:p>
    <w:p w14:paraId="4AC533F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&lt;script src="~/Contents/js/bootstrap-datepicker.es.min.js"&gt;&lt;/script&gt;</w:t>
      </w:r>
    </w:p>
    <w:p w14:paraId="0A679128" w14:textId="77777777" w:rsidR="001E7738" w:rsidRPr="001E7738" w:rsidRDefault="001E7738" w:rsidP="001E7738">
      <w:pPr>
        <w:pStyle w:val="Sinespaciado"/>
        <w:jc w:val="left"/>
        <w:rPr>
          <w:rFonts w:asciiTheme="minorHAnsi" w:hAnsiTheme="minorHAnsi" w:cstheme="minorHAnsi"/>
          <w:sz w:val="16"/>
          <w:szCs w:val="16"/>
          <w:lang w:val="en-US"/>
        </w:rPr>
      </w:pPr>
    </w:p>
    <w:p w14:paraId="423859C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&lt;!--bootstrap-datepicker--&gt;</w:t>
      </w:r>
    </w:p>
    <w:p w14:paraId="06D86A7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lastRenderedPageBreak/>
        <w:t xml:space="preserve">    &lt;script src="~/Contents/js/bootstrap-datepicker.js"&gt;&lt;/script&gt;</w:t>
      </w:r>
    </w:p>
    <w:p w14:paraId="3778AB19" w14:textId="77777777" w:rsidR="001E7738" w:rsidRPr="001E7738" w:rsidRDefault="001E7738" w:rsidP="001E7738">
      <w:pPr>
        <w:pStyle w:val="Sinespaciado"/>
        <w:jc w:val="left"/>
        <w:rPr>
          <w:rFonts w:asciiTheme="minorHAnsi" w:hAnsiTheme="minorHAnsi" w:cstheme="minorHAnsi"/>
          <w:sz w:val="16"/>
          <w:szCs w:val="16"/>
          <w:lang w:val="en-US"/>
        </w:rPr>
      </w:pPr>
    </w:p>
    <w:p w14:paraId="2B48B87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&lt;!--bootstrap-datepicker--&gt;</w:t>
      </w:r>
    </w:p>
    <w:p w14:paraId="1FD8C981"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&lt;script src="~/Contents/js/bootstrap-datepicker.min.js"&gt;&lt;/script&gt;</w:t>
      </w:r>
    </w:p>
    <w:p w14:paraId="5AB71667" w14:textId="77777777" w:rsidR="001E7738" w:rsidRPr="001E7738" w:rsidRDefault="001E7738" w:rsidP="001E7738">
      <w:pPr>
        <w:pStyle w:val="Sinespaciado"/>
        <w:jc w:val="left"/>
        <w:rPr>
          <w:rFonts w:asciiTheme="minorHAnsi" w:hAnsiTheme="minorHAnsi" w:cstheme="minorHAnsi"/>
          <w:sz w:val="16"/>
          <w:szCs w:val="16"/>
          <w:lang w:val="en-US"/>
        </w:rPr>
      </w:pPr>
    </w:p>
    <w:p w14:paraId="3CE364A1"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&lt;!--jquery-ui.min--&gt;</w:t>
      </w:r>
    </w:p>
    <w:p w14:paraId="7A984DF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&lt;script src="~/Contents/js/jquery-ui.js"&gt;&lt;/script&gt;</w:t>
      </w:r>
    </w:p>
    <w:p w14:paraId="3FF35ED6" w14:textId="77777777" w:rsidR="001E7738" w:rsidRPr="001E7738" w:rsidRDefault="001E7738" w:rsidP="001E7738">
      <w:pPr>
        <w:pStyle w:val="Sinespaciado"/>
        <w:jc w:val="left"/>
        <w:rPr>
          <w:rFonts w:asciiTheme="minorHAnsi" w:hAnsiTheme="minorHAnsi" w:cstheme="minorHAnsi"/>
          <w:sz w:val="16"/>
          <w:szCs w:val="16"/>
          <w:lang w:val="en-US"/>
        </w:rPr>
      </w:pPr>
    </w:p>
    <w:p w14:paraId="7689FF7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&lt;!--leaflet.awesome-marker--&gt;</w:t>
      </w:r>
    </w:p>
    <w:p w14:paraId="2719B21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&lt;script src="~/Contents/js/leaflet.awesome-markers.js"&gt;&lt;/script&gt;</w:t>
      </w:r>
    </w:p>
    <w:p w14:paraId="1FD24253" w14:textId="77777777" w:rsidR="001E7738" w:rsidRPr="001E7738" w:rsidRDefault="001E7738" w:rsidP="001E7738">
      <w:pPr>
        <w:pStyle w:val="Sinespaciado"/>
        <w:jc w:val="left"/>
        <w:rPr>
          <w:rFonts w:asciiTheme="minorHAnsi" w:hAnsiTheme="minorHAnsi" w:cstheme="minorHAnsi"/>
          <w:sz w:val="16"/>
          <w:szCs w:val="16"/>
          <w:lang w:val="en-US"/>
        </w:rPr>
      </w:pPr>
    </w:p>
    <w:p w14:paraId="60472A7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&lt;!--leaflet.awesome-markers.min--&gt;</w:t>
      </w:r>
    </w:p>
    <w:p w14:paraId="2534050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&lt;script src="~/Contents/js/leaflet.awesome-markers.min.js"&gt;&lt;/script&gt;</w:t>
      </w:r>
    </w:p>
    <w:p w14:paraId="57B26896" w14:textId="77777777" w:rsidR="001E7738" w:rsidRPr="001E7738" w:rsidRDefault="001E7738" w:rsidP="001E7738">
      <w:pPr>
        <w:pStyle w:val="Sinespaciado"/>
        <w:jc w:val="left"/>
        <w:rPr>
          <w:rFonts w:asciiTheme="minorHAnsi" w:hAnsiTheme="minorHAnsi" w:cstheme="minorHAnsi"/>
          <w:sz w:val="16"/>
          <w:szCs w:val="16"/>
          <w:lang w:val="en-US"/>
        </w:rPr>
      </w:pPr>
    </w:p>
    <w:p w14:paraId="72632A6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&lt;!--Marker.Text--&gt;</w:t>
      </w:r>
    </w:p>
    <w:p w14:paraId="615F223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&lt;script src="~/Contents/js/Marker.Text.js"&gt;&lt;/script&gt;</w:t>
      </w:r>
    </w:p>
    <w:p w14:paraId="19B15036" w14:textId="77777777" w:rsidR="001E7738" w:rsidRPr="001E7738" w:rsidRDefault="001E7738" w:rsidP="001E7738">
      <w:pPr>
        <w:pStyle w:val="Sinespaciado"/>
        <w:jc w:val="left"/>
        <w:rPr>
          <w:rFonts w:asciiTheme="minorHAnsi" w:hAnsiTheme="minorHAnsi" w:cstheme="minorHAnsi"/>
          <w:sz w:val="16"/>
          <w:szCs w:val="16"/>
          <w:lang w:val="en-US"/>
        </w:rPr>
      </w:pPr>
    </w:p>
    <w:p w14:paraId="425ED71F"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&lt;!--Icon.Cavas--&gt;</w:t>
      </w:r>
    </w:p>
    <w:p w14:paraId="4B6FA03F"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&lt;script src="~/Contents/js/Icon.Canvas.js"&gt;&lt;/script&gt;</w:t>
      </w:r>
    </w:p>
    <w:p w14:paraId="14635E84" w14:textId="77777777" w:rsidR="001E7738" w:rsidRPr="001E7738" w:rsidRDefault="001E7738" w:rsidP="001E7738">
      <w:pPr>
        <w:pStyle w:val="Sinespaciado"/>
        <w:jc w:val="left"/>
        <w:rPr>
          <w:rFonts w:asciiTheme="minorHAnsi" w:hAnsiTheme="minorHAnsi" w:cstheme="minorHAnsi"/>
          <w:sz w:val="16"/>
          <w:szCs w:val="16"/>
          <w:lang w:val="en-US"/>
        </w:rPr>
      </w:pPr>
    </w:p>
    <w:p w14:paraId="432DA85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&lt;!--Icon.draw--&gt;</w:t>
      </w:r>
    </w:p>
    <w:p w14:paraId="499F3EB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&lt;script src="~/Contents/js/leaflet.draw.js"&gt;&lt;/script&gt;</w:t>
      </w:r>
    </w:p>
    <w:p w14:paraId="7D36902E" w14:textId="77777777" w:rsidR="001E7738" w:rsidRPr="001E7738" w:rsidRDefault="001E7738" w:rsidP="001E7738">
      <w:pPr>
        <w:pStyle w:val="Sinespaciado"/>
        <w:jc w:val="left"/>
        <w:rPr>
          <w:rFonts w:asciiTheme="minorHAnsi" w:hAnsiTheme="minorHAnsi" w:cstheme="minorHAnsi"/>
          <w:sz w:val="16"/>
          <w:szCs w:val="16"/>
          <w:lang w:val="en-US"/>
        </w:rPr>
      </w:pPr>
    </w:p>
    <w:p w14:paraId="3146256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&lt;!--Collapse--&gt;</w:t>
      </w:r>
    </w:p>
    <w:p w14:paraId="6B15C17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&lt;script type="text/javascript" src="~/Contents/js/collapse.js"&gt;&lt;/script&gt;</w:t>
      </w:r>
    </w:p>
    <w:p w14:paraId="3CAB3B3C" w14:textId="77777777" w:rsidR="001E7738" w:rsidRPr="001E7738" w:rsidRDefault="001E7738" w:rsidP="001E7738">
      <w:pPr>
        <w:pStyle w:val="Sinespaciado"/>
        <w:jc w:val="left"/>
        <w:rPr>
          <w:rFonts w:asciiTheme="minorHAnsi" w:hAnsiTheme="minorHAnsi" w:cstheme="minorHAnsi"/>
          <w:sz w:val="16"/>
          <w:szCs w:val="16"/>
          <w:lang w:val="en-US"/>
        </w:rPr>
      </w:pPr>
    </w:p>
    <w:p w14:paraId="100C3A5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&lt;!--Ir atras--&gt;</w:t>
      </w:r>
    </w:p>
    <w:p w14:paraId="40274219" w14:textId="77777777" w:rsidR="001E7738" w:rsidRPr="001E7738" w:rsidRDefault="001E7738" w:rsidP="001E7738">
      <w:pPr>
        <w:pStyle w:val="Sinespaciado"/>
        <w:jc w:val="left"/>
        <w:rPr>
          <w:rFonts w:asciiTheme="minorHAnsi" w:hAnsiTheme="minorHAnsi" w:cstheme="minorHAnsi"/>
          <w:sz w:val="16"/>
          <w:szCs w:val="16"/>
          <w:lang w:val="en-US"/>
        </w:rPr>
      </w:pPr>
    </w:p>
    <w:p w14:paraId="3D1F83C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&lt;script type="text/javascript"&gt;</w:t>
      </w:r>
    </w:p>
    <w:p w14:paraId="7D0F938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$(document).ready(function () {</w:t>
      </w:r>
    </w:p>
    <w:p w14:paraId="599B9641"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$("#date").datepicker({</w:t>
      </w:r>
    </w:p>
    <w:p w14:paraId="40E0315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dateFormat: 'yy-mm-dd'</w:t>
      </w:r>
    </w:p>
    <w:p w14:paraId="73D124B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3979E84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14D0D25F" w14:textId="77777777" w:rsidR="001E7738" w:rsidRPr="001E7738" w:rsidRDefault="001E7738" w:rsidP="001E7738">
      <w:pPr>
        <w:pStyle w:val="Sinespaciado"/>
        <w:jc w:val="left"/>
        <w:rPr>
          <w:rFonts w:asciiTheme="minorHAnsi" w:hAnsiTheme="minorHAnsi" w:cstheme="minorHAnsi"/>
          <w:sz w:val="16"/>
          <w:szCs w:val="16"/>
          <w:lang w:val="en-US"/>
        </w:rPr>
      </w:pPr>
    </w:p>
    <w:p w14:paraId="2A23538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&lt;/script&gt;</w:t>
      </w:r>
    </w:p>
    <w:p w14:paraId="2848A47C" w14:textId="77777777" w:rsidR="001E7738" w:rsidRPr="001E7738" w:rsidRDefault="001E7738" w:rsidP="001E7738">
      <w:pPr>
        <w:pStyle w:val="Sinespaciado"/>
        <w:jc w:val="left"/>
        <w:rPr>
          <w:rFonts w:asciiTheme="minorHAnsi" w:hAnsiTheme="minorHAnsi" w:cstheme="minorHAnsi"/>
          <w:sz w:val="16"/>
          <w:szCs w:val="16"/>
          <w:lang w:val="en-US"/>
        </w:rPr>
      </w:pPr>
    </w:p>
    <w:p w14:paraId="05DAEA3D"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&lt;script type="text/javascript"&gt;</w:t>
      </w:r>
    </w:p>
    <w:p w14:paraId="3A58DAB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function irAtras() {</w:t>
      </w:r>
    </w:p>
    <w:p w14:paraId="7DCA521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window.history.back();</w:t>
      </w:r>
    </w:p>
    <w:p w14:paraId="55BB8F5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177636B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&lt;/script&gt;</w:t>
      </w:r>
    </w:p>
    <w:p w14:paraId="2D1D38CF" w14:textId="77777777" w:rsidR="001E7738" w:rsidRPr="001E7738" w:rsidRDefault="001E7738" w:rsidP="001E7738">
      <w:pPr>
        <w:pStyle w:val="Sinespaciado"/>
        <w:jc w:val="left"/>
        <w:rPr>
          <w:rFonts w:asciiTheme="minorHAnsi" w:hAnsiTheme="minorHAnsi" w:cstheme="minorHAnsi"/>
          <w:sz w:val="16"/>
          <w:szCs w:val="16"/>
          <w:lang w:val="en-US"/>
        </w:rPr>
      </w:pPr>
    </w:p>
    <w:p w14:paraId="5519377D"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@RenderSection("Scripts", false)</w:t>
      </w:r>
    </w:p>
    <w:p w14:paraId="43728B8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&lt;/body&gt;</w:t>
      </w:r>
    </w:p>
    <w:p w14:paraId="1C5FA112" w14:textId="77777777" w:rsidR="001E7738" w:rsidRPr="00C92276" w:rsidRDefault="001E7738" w:rsidP="001E7738">
      <w:pPr>
        <w:pStyle w:val="Sinespaciado"/>
        <w:jc w:val="left"/>
        <w:rPr>
          <w:rFonts w:asciiTheme="minorHAnsi" w:hAnsiTheme="minorHAnsi" w:cstheme="minorHAnsi"/>
          <w:sz w:val="16"/>
          <w:szCs w:val="16"/>
          <w:rPrChange w:id="1103" w:author="Profesor" w:date="2017-07-19T14:13:00Z">
            <w:rPr>
              <w:rFonts w:asciiTheme="minorHAnsi" w:hAnsiTheme="minorHAnsi" w:cstheme="minorHAnsi"/>
              <w:sz w:val="16"/>
              <w:szCs w:val="16"/>
              <w:lang w:val="en-US"/>
            </w:rPr>
          </w:rPrChange>
        </w:rPr>
      </w:pPr>
      <w:r w:rsidRPr="00C92276">
        <w:rPr>
          <w:rFonts w:asciiTheme="minorHAnsi" w:hAnsiTheme="minorHAnsi" w:cstheme="minorHAnsi"/>
          <w:sz w:val="16"/>
          <w:szCs w:val="16"/>
          <w:rPrChange w:id="1104" w:author="Profesor" w:date="2017-07-19T14:13:00Z">
            <w:rPr>
              <w:rFonts w:asciiTheme="minorHAnsi" w:hAnsiTheme="minorHAnsi" w:cstheme="minorHAnsi"/>
              <w:sz w:val="16"/>
              <w:szCs w:val="16"/>
              <w:lang w:val="en-US"/>
            </w:rPr>
          </w:rPrChange>
        </w:rPr>
        <w:t>&lt;/html&gt;</w:t>
      </w:r>
    </w:p>
    <w:p w14:paraId="1BB30004" w14:textId="77777777" w:rsidR="001E7738" w:rsidRPr="00C92276" w:rsidRDefault="001E7738" w:rsidP="001E7738">
      <w:pPr>
        <w:rPr>
          <w:rPrChange w:id="1105" w:author="Profesor" w:date="2017-07-19T14:13:00Z">
            <w:rPr>
              <w:lang w:val="en-US"/>
            </w:rPr>
          </w:rPrChange>
        </w:rPr>
      </w:pPr>
    </w:p>
    <w:p w14:paraId="3D145014" w14:textId="77777777" w:rsidR="001E7738" w:rsidRPr="00C92276" w:rsidRDefault="001E7738" w:rsidP="001E7738">
      <w:pPr>
        <w:rPr>
          <w:rPrChange w:id="1106" w:author="Profesor" w:date="2017-07-19T14:13:00Z">
            <w:rPr>
              <w:lang w:val="en-US"/>
            </w:rPr>
          </w:rPrChange>
        </w:rPr>
      </w:pPr>
    </w:p>
    <w:p w14:paraId="4F50D2B3" w14:textId="2538CF45" w:rsidR="001E7738" w:rsidRPr="00400D37" w:rsidRDefault="001E7738" w:rsidP="001E7738">
      <w:pPr>
        <w:pStyle w:val="Subttulo"/>
        <w:ind w:left="708" w:hanging="708"/>
        <w:rPr>
          <w:sz w:val="28"/>
        </w:rPr>
      </w:pPr>
      <w:r w:rsidRPr="00400D37">
        <w:rPr>
          <w:b/>
          <w:sz w:val="28"/>
        </w:rPr>
        <w:t>Apéndice C.2.2</w:t>
      </w:r>
      <w:r w:rsidRPr="00400D37">
        <w:rPr>
          <w:sz w:val="28"/>
        </w:rPr>
        <w:t>: Header</w:t>
      </w:r>
    </w:p>
    <w:p w14:paraId="6AB00926" w14:textId="77777777" w:rsidR="001E7738" w:rsidRPr="001E7738" w:rsidRDefault="001E7738" w:rsidP="001E7738"/>
    <w:p w14:paraId="7E5BD4C3" w14:textId="77777777" w:rsidR="001E7738" w:rsidRPr="00E02FC2" w:rsidRDefault="001E7738" w:rsidP="001E7738">
      <w:pPr>
        <w:pStyle w:val="Sinespaciado"/>
        <w:jc w:val="left"/>
        <w:rPr>
          <w:rFonts w:asciiTheme="minorHAnsi" w:hAnsiTheme="minorHAnsi" w:cstheme="minorHAnsi"/>
          <w:sz w:val="24"/>
          <w:szCs w:val="24"/>
        </w:rPr>
      </w:pPr>
      <w:r w:rsidRPr="00E02FC2">
        <w:rPr>
          <w:rFonts w:asciiTheme="minorHAnsi" w:hAnsiTheme="minorHAnsi" w:cstheme="minorHAnsi"/>
          <w:sz w:val="24"/>
          <w:szCs w:val="24"/>
        </w:rPr>
        <w:t>@{</w:t>
      </w:r>
    </w:p>
    <w:p w14:paraId="23FE3481"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var cuenta_activa = Proyecto_Integracion.WebApp.Utils.SessionManager.CuentaActiva();</w:t>
      </w:r>
    </w:p>
    <w:p w14:paraId="6A30EF7C"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var Perfil_activo = Proyecto_Integracion.WebApp.Utils.SessionManager.PerfilActivo();</w:t>
      </w:r>
    </w:p>
    <w:p w14:paraId="726051D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w:t>
      </w:r>
    </w:p>
    <w:p w14:paraId="7430B796" w14:textId="77777777" w:rsidR="001E7738" w:rsidRPr="001E7738" w:rsidRDefault="001E7738" w:rsidP="001E7738">
      <w:pPr>
        <w:pStyle w:val="Sinespaciado"/>
        <w:jc w:val="left"/>
        <w:rPr>
          <w:rFonts w:asciiTheme="minorHAnsi" w:hAnsiTheme="minorHAnsi" w:cstheme="minorHAnsi"/>
          <w:sz w:val="16"/>
          <w:szCs w:val="16"/>
          <w:lang w:val="en-US"/>
        </w:rPr>
      </w:pPr>
    </w:p>
    <w:p w14:paraId="0BFFF9E5"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&lt;nav class="navbar navbar-default navbar-lm-white"&gt;</w:t>
      </w:r>
    </w:p>
    <w:p w14:paraId="7622782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 class="container-fluid"&gt;</w:t>
      </w:r>
    </w:p>
    <w:p w14:paraId="2368E96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 Brand and toggle get grouped for better mobile display --&gt;</w:t>
      </w:r>
    </w:p>
    <w:p w14:paraId="0ACE0D7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 class="navbar-header"&gt;</w:t>
      </w:r>
    </w:p>
    <w:p w14:paraId="1DE7AFA1"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lastRenderedPageBreak/>
        <w:t xml:space="preserve">            &lt;button type="button" class="navbar-toggle collapsed" data-toggle="collapse" data-target="#bs-example-navbar-collapse-1" aria-expanded="false"&gt;</w:t>
      </w:r>
    </w:p>
    <w:p w14:paraId="5C4970B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&lt;span class="sr-only"&gt;Toggle navigation&lt;/span&gt;</w:t>
      </w:r>
    </w:p>
    <w:p w14:paraId="0875929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&lt;span class="icon-bar"&gt;&lt;/span&gt;</w:t>
      </w:r>
    </w:p>
    <w:p w14:paraId="2185859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&lt;span class="icon-bar"&gt;&lt;/span&gt;</w:t>
      </w:r>
    </w:p>
    <w:p w14:paraId="1A62F0C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&lt;span class="icon-bar"&gt;&lt;/span&gt;</w:t>
      </w:r>
    </w:p>
    <w:p w14:paraId="60BC1D51"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&lt;/button&gt;</w:t>
      </w:r>
    </w:p>
    <w:p w14:paraId="2BBDA58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&lt;a class="navbar-brand texto-naranja letra-prompt" href="@Url.Action("Index", "Home")"&gt;</w:t>
      </w:r>
    </w:p>
    <w:p w14:paraId="25835A7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&lt;strong&gt;ReportIt&lt;/strong&gt;</w:t>
      </w:r>
    </w:p>
    <w:p w14:paraId="3B31A8A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&lt;/a&gt;</w:t>
      </w:r>
    </w:p>
    <w:p w14:paraId="7B209F7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&lt;/div&gt;</w:t>
      </w:r>
    </w:p>
    <w:p w14:paraId="2D93191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 Collect the nav links, forms, and other content for toggling --&gt;</w:t>
      </w:r>
    </w:p>
    <w:p w14:paraId="7F362DF1"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 class="collapse navbar-collapse" id="bs-example-navbar-collapse-1"&gt;</w:t>
      </w:r>
    </w:p>
    <w:p w14:paraId="5C8D654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&lt;ul class="nav navbar-nav"&gt;</w:t>
      </w:r>
    </w:p>
    <w:p w14:paraId="3773DA1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&lt;li class=""&gt;</w:t>
      </w:r>
    </w:p>
    <w:p w14:paraId="7281A6A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&lt;a href="@Url.Action("Index", "Home")"&gt;</w:t>
      </w:r>
    </w:p>
    <w:p w14:paraId="72E229E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&lt;i class="fa fa-home" aria-hidden="true"&gt;&lt;/i&gt;  Inicio</w:t>
      </w:r>
    </w:p>
    <w:p w14:paraId="696E84C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&lt;/a&gt;</w:t>
      </w:r>
    </w:p>
    <w:p w14:paraId="4FE84B2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&lt;/li&gt;</w:t>
      </w:r>
    </w:p>
    <w:p w14:paraId="1D985CA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&lt;li&gt;</w:t>
      </w:r>
    </w:p>
    <w:p w14:paraId="7928518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&lt;a href="@Url.Action("Faq", "Home")"&gt;</w:t>
      </w:r>
    </w:p>
    <w:p w14:paraId="1ACDA65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&lt;i class="fa fa-question-circle" aria-hidden="true"&gt;&lt;/i&gt; FAQ</w:t>
      </w:r>
    </w:p>
    <w:p w14:paraId="5E72B42A"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lang w:val="en-US"/>
        </w:rPr>
        <w:t xml:space="preserve">                    </w:t>
      </w:r>
      <w:r w:rsidRPr="001E7738">
        <w:rPr>
          <w:rFonts w:asciiTheme="minorHAnsi" w:hAnsiTheme="minorHAnsi" w:cstheme="minorHAnsi"/>
          <w:sz w:val="16"/>
          <w:szCs w:val="16"/>
        </w:rPr>
        <w:t>&lt;/a&gt;</w:t>
      </w:r>
    </w:p>
    <w:p w14:paraId="71768C51"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&lt;/li&gt;</w:t>
      </w:r>
    </w:p>
    <w:p w14:paraId="6BF1F031"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&lt;li class="busqueda_avanzada"&gt;</w:t>
      </w:r>
    </w:p>
    <w:p w14:paraId="3B986FE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rPr>
        <w:t xml:space="preserve">                    </w:t>
      </w:r>
      <w:r w:rsidRPr="001E7738">
        <w:rPr>
          <w:rFonts w:asciiTheme="minorHAnsi" w:hAnsiTheme="minorHAnsi" w:cstheme="minorHAnsi"/>
          <w:sz w:val="16"/>
          <w:szCs w:val="16"/>
          <w:lang w:val="en-US"/>
        </w:rPr>
        <w:t>&lt;a href="@Url.Action("BusquedaAvanzada", "Home")"&gt;</w:t>
      </w:r>
    </w:p>
    <w:p w14:paraId="6208C9C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&lt;i class="fa fa-search-plus" aria-hidden="true"&gt;&lt;/i&gt; Busqueda Avanzada</w:t>
      </w:r>
    </w:p>
    <w:p w14:paraId="0630C1BD"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&lt;/a&gt;</w:t>
      </w:r>
    </w:p>
    <w:p w14:paraId="1785343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&lt;/li&gt;</w:t>
      </w:r>
    </w:p>
    <w:p w14:paraId="6C3129E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&lt;/ul&gt;</w:t>
      </w:r>
    </w:p>
    <w:p w14:paraId="3521496D"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&lt;ul class="nav navbar-nav navbar-right"&gt;</w:t>
      </w:r>
    </w:p>
    <w:p w14:paraId="590AB197"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lang w:val="en-US"/>
        </w:rPr>
        <w:t xml:space="preserve">                </w:t>
      </w:r>
      <w:r w:rsidRPr="001E7738">
        <w:rPr>
          <w:rFonts w:asciiTheme="minorHAnsi" w:hAnsiTheme="minorHAnsi" w:cstheme="minorHAnsi"/>
          <w:sz w:val="16"/>
          <w:szCs w:val="16"/>
        </w:rPr>
        <w:t>@{</w:t>
      </w:r>
    </w:p>
    <w:p w14:paraId="0A4BC347"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if (cuenta_activa != null)</w:t>
      </w:r>
    </w:p>
    <w:p w14:paraId="178F30F8"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w:t>
      </w:r>
    </w:p>
    <w:p w14:paraId="6B565A15"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if (Perfil_activo != null)</w:t>
      </w:r>
    </w:p>
    <w:p w14:paraId="6ACAB61C"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w:t>
      </w:r>
    </w:p>
    <w:p w14:paraId="7DB95252"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&lt;li&gt;&lt;a class="texto-naranja letra-prompt nuevo_reporte" href="@Url.Action("Crear","Reporte")"&gt;Nuevo Reporte&lt;/a&gt;&lt;/li&gt;</w:t>
      </w:r>
    </w:p>
    <w:p w14:paraId="4998014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rPr>
        <w:t xml:space="preserve">                                </w:t>
      </w:r>
      <w:r w:rsidRPr="001E7738">
        <w:rPr>
          <w:rFonts w:asciiTheme="minorHAnsi" w:hAnsiTheme="minorHAnsi" w:cstheme="minorHAnsi"/>
          <w:sz w:val="16"/>
          <w:szCs w:val="16"/>
          <w:lang w:val="en-US"/>
        </w:rPr>
        <w:t>&lt;li&gt;</w:t>
      </w:r>
    </w:p>
    <w:p w14:paraId="6775295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&lt;a class="texto-naranja letra-prompt dropdown-toggle" id="dropdownMenu1" data-toggle="dropdown" aria-haspopup="true" aria-expanded="true" href="#"&gt;</w:t>
      </w:r>
    </w:p>
    <w:p w14:paraId="14C03C8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&lt;span class="fa fa-user"&gt;&lt;/span&gt;</w:t>
      </w:r>
    </w:p>
    <w:p w14:paraId="2DDE26C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&lt;strong&gt; @Perfil_activo.Nombre&lt;/strong&gt;</w:t>
      </w:r>
    </w:p>
    <w:p w14:paraId="3E81D105"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&lt;span class="caret texto-naranja"&gt;&lt;/span&gt;</w:t>
      </w:r>
    </w:p>
    <w:p w14:paraId="153C7FE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&lt;ul class="dropdown-menu" aria-labelledby="dropdownMenu1"&gt;</w:t>
      </w:r>
    </w:p>
    <w:p w14:paraId="4D03F858"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lang w:val="en-US"/>
        </w:rPr>
        <w:t xml:space="preserve">                                            </w:t>
      </w:r>
      <w:r w:rsidRPr="001E7738">
        <w:rPr>
          <w:rFonts w:asciiTheme="minorHAnsi" w:hAnsiTheme="minorHAnsi" w:cstheme="minorHAnsi"/>
          <w:sz w:val="16"/>
          <w:szCs w:val="16"/>
        </w:rPr>
        <w:t>&lt;li&gt;&lt;a href="@Url.Action("Detalles","Perfil",new { Id = Perfil_activo.Id})"&gt;Mi Perfil&lt;/a&gt;&lt;/li&gt;</w:t>
      </w:r>
    </w:p>
    <w:p w14:paraId="2C5B149F"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&lt;li&gt;&lt;a href="@Url.Action("MisReportes","Perfil", new { page = 1 ,Id = Perfil_activo.Id})"&gt;Mis Reportes&lt;/a&gt;&lt;/li&gt;</w:t>
      </w:r>
    </w:p>
    <w:p w14:paraId="3D32EAA2"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&lt;li role="separator" class="divider"&gt;&lt;/li&gt;</w:t>
      </w:r>
    </w:p>
    <w:p w14:paraId="65601EA4"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&lt;li&gt;&lt;a href="@Url.Action("CambiarPassword","Cuenta")"&gt;Cambiar Contraseña&lt;/a&gt;&lt;/li&gt;</w:t>
      </w:r>
    </w:p>
    <w:p w14:paraId="338478F5" w14:textId="77777777" w:rsidR="001E7738" w:rsidRPr="00C92276" w:rsidRDefault="001E7738" w:rsidP="001E7738">
      <w:pPr>
        <w:pStyle w:val="Sinespaciado"/>
        <w:jc w:val="left"/>
        <w:rPr>
          <w:rFonts w:asciiTheme="minorHAnsi" w:hAnsiTheme="minorHAnsi" w:cstheme="minorHAnsi"/>
          <w:sz w:val="16"/>
          <w:szCs w:val="16"/>
          <w:lang w:val="en-US"/>
          <w:rPrChange w:id="1107" w:author="Profesor" w:date="2017-07-19T14:13:00Z">
            <w:rPr>
              <w:rFonts w:asciiTheme="minorHAnsi" w:hAnsiTheme="minorHAnsi" w:cstheme="minorHAnsi"/>
              <w:sz w:val="16"/>
              <w:szCs w:val="16"/>
            </w:rPr>
          </w:rPrChange>
        </w:rPr>
      </w:pPr>
      <w:r w:rsidRPr="001E7738">
        <w:rPr>
          <w:rFonts w:asciiTheme="minorHAnsi" w:hAnsiTheme="minorHAnsi" w:cstheme="minorHAnsi"/>
          <w:sz w:val="16"/>
          <w:szCs w:val="16"/>
        </w:rPr>
        <w:t xml:space="preserve">                                            </w:t>
      </w:r>
      <w:r w:rsidRPr="00C92276">
        <w:rPr>
          <w:rFonts w:asciiTheme="minorHAnsi" w:hAnsiTheme="minorHAnsi" w:cstheme="minorHAnsi"/>
          <w:sz w:val="16"/>
          <w:szCs w:val="16"/>
          <w:lang w:val="en-US"/>
          <w:rPrChange w:id="1108" w:author="Profesor" w:date="2017-07-19T14:13:00Z">
            <w:rPr>
              <w:rFonts w:asciiTheme="minorHAnsi" w:hAnsiTheme="minorHAnsi" w:cstheme="minorHAnsi"/>
              <w:sz w:val="16"/>
              <w:szCs w:val="16"/>
            </w:rPr>
          </w:rPrChange>
        </w:rPr>
        <w:t>&lt;li&gt;&lt;a href="@Url.Action("Salir","Cuenta")"&gt;Salir&lt;/a&gt;&lt;/li&gt;</w:t>
      </w:r>
    </w:p>
    <w:p w14:paraId="7C2120BF" w14:textId="77777777" w:rsidR="001E7738" w:rsidRPr="00C92276" w:rsidRDefault="001E7738" w:rsidP="001E7738">
      <w:pPr>
        <w:pStyle w:val="Sinespaciado"/>
        <w:jc w:val="left"/>
        <w:rPr>
          <w:rFonts w:asciiTheme="minorHAnsi" w:hAnsiTheme="minorHAnsi" w:cstheme="minorHAnsi"/>
          <w:sz w:val="16"/>
          <w:szCs w:val="16"/>
          <w:lang w:val="en-US"/>
          <w:rPrChange w:id="1109" w:author="Profesor" w:date="2017-07-19T14:13:00Z">
            <w:rPr>
              <w:rFonts w:asciiTheme="minorHAnsi" w:hAnsiTheme="minorHAnsi" w:cstheme="minorHAnsi"/>
              <w:sz w:val="16"/>
              <w:szCs w:val="16"/>
            </w:rPr>
          </w:rPrChange>
        </w:rPr>
      </w:pPr>
      <w:r w:rsidRPr="00C92276">
        <w:rPr>
          <w:rFonts w:asciiTheme="minorHAnsi" w:hAnsiTheme="minorHAnsi" w:cstheme="minorHAnsi"/>
          <w:sz w:val="16"/>
          <w:szCs w:val="16"/>
          <w:lang w:val="en-US"/>
          <w:rPrChange w:id="1110" w:author="Profesor" w:date="2017-07-19T14:13:00Z">
            <w:rPr>
              <w:rFonts w:asciiTheme="minorHAnsi" w:hAnsiTheme="minorHAnsi" w:cstheme="minorHAnsi"/>
              <w:sz w:val="16"/>
              <w:szCs w:val="16"/>
            </w:rPr>
          </w:rPrChange>
        </w:rPr>
        <w:t xml:space="preserve">                                        &lt;/ul&gt;</w:t>
      </w:r>
    </w:p>
    <w:p w14:paraId="1DF2461C" w14:textId="77777777" w:rsidR="001E7738" w:rsidRPr="00C92276" w:rsidRDefault="001E7738" w:rsidP="001E7738">
      <w:pPr>
        <w:pStyle w:val="Sinespaciado"/>
        <w:jc w:val="left"/>
        <w:rPr>
          <w:rFonts w:asciiTheme="minorHAnsi" w:hAnsiTheme="minorHAnsi" w:cstheme="minorHAnsi"/>
          <w:sz w:val="16"/>
          <w:szCs w:val="16"/>
          <w:lang w:val="en-US"/>
          <w:rPrChange w:id="1111" w:author="Profesor" w:date="2017-07-19T14:13:00Z">
            <w:rPr>
              <w:rFonts w:asciiTheme="minorHAnsi" w:hAnsiTheme="minorHAnsi" w:cstheme="minorHAnsi"/>
              <w:sz w:val="16"/>
              <w:szCs w:val="16"/>
            </w:rPr>
          </w:rPrChange>
        </w:rPr>
      </w:pPr>
      <w:r w:rsidRPr="00C92276">
        <w:rPr>
          <w:rFonts w:asciiTheme="minorHAnsi" w:hAnsiTheme="minorHAnsi" w:cstheme="minorHAnsi"/>
          <w:sz w:val="16"/>
          <w:szCs w:val="16"/>
          <w:lang w:val="en-US"/>
          <w:rPrChange w:id="1112" w:author="Profesor" w:date="2017-07-19T14:13:00Z">
            <w:rPr>
              <w:rFonts w:asciiTheme="minorHAnsi" w:hAnsiTheme="minorHAnsi" w:cstheme="minorHAnsi"/>
              <w:sz w:val="16"/>
              <w:szCs w:val="16"/>
            </w:rPr>
          </w:rPrChange>
        </w:rPr>
        <w:t xml:space="preserve">                                    &lt;/a&gt;</w:t>
      </w:r>
    </w:p>
    <w:p w14:paraId="72786A6C" w14:textId="77777777" w:rsidR="001E7738" w:rsidRPr="00C92276" w:rsidRDefault="001E7738" w:rsidP="001E7738">
      <w:pPr>
        <w:pStyle w:val="Sinespaciado"/>
        <w:jc w:val="left"/>
        <w:rPr>
          <w:rFonts w:asciiTheme="minorHAnsi" w:hAnsiTheme="minorHAnsi" w:cstheme="minorHAnsi"/>
          <w:sz w:val="16"/>
          <w:szCs w:val="16"/>
          <w:lang w:val="en-US"/>
          <w:rPrChange w:id="1113" w:author="Profesor" w:date="2017-07-19T14:13:00Z">
            <w:rPr>
              <w:rFonts w:asciiTheme="minorHAnsi" w:hAnsiTheme="minorHAnsi" w:cstheme="minorHAnsi"/>
              <w:sz w:val="16"/>
              <w:szCs w:val="16"/>
            </w:rPr>
          </w:rPrChange>
        </w:rPr>
      </w:pPr>
      <w:r w:rsidRPr="00C92276">
        <w:rPr>
          <w:rFonts w:asciiTheme="minorHAnsi" w:hAnsiTheme="minorHAnsi" w:cstheme="minorHAnsi"/>
          <w:sz w:val="16"/>
          <w:szCs w:val="16"/>
          <w:lang w:val="en-US"/>
          <w:rPrChange w:id="1114" w:author="Profesor" w:date="2017-07-19T14:13:00Z">
            <w:rPr>
              <w:rFonts w:asciiTheme="minorHAnsi" w:hAnsiTheme="minorHAnsi" w:cstheme="minorHAnsi"/>
              <w:sz w:val="16"/>
              <w:szCs w:val="16"/>
            </w:rPr>
          </w:rPrChange>
        </w:rPr>
        <w:t xml:space="preserve">                                &lt;/li&gt;</w:t>
      </w:r>
    </w:p>
    <w:p w14:paraId="1097B1AA" w14:textId="77777777" w:rsidR="001E7738" w:rsidRPr="00C92276" w:rsidRDefault="001E7738" w:rsidP="001E7738">
      <w:pPr>
        <w:pStyle w:val="Sinespaciado"/>
        <w:jc w:val="left"/>
        <w:rPr>
          <w:rFonts w:asciiTheme="minorHAnsi" w:hAnsiTheme="minorHAnsi" w:cstheme="minorHAnsi"/>
          <w:sz w:val="16"/>
          <w:szCs w:val="16"/>
          <w:lang w:val="en-US"/>
          <w:rPrChange w:id="1115" w:author="Profesor" w:date="2017-07-19T14:13:00Z">
            <w:rPr>
              <w:rFonts w:asciiTheme="minorHAnsi" w:hAnsiTheme="minorHAnsi" w:cstheme="minorHAnsi"/>
              <w:sz w:val="16"/>
              <w:szCs w:val="16"/>
            </w:rPr>
          </w:rPrChange>
        </w:rPr>
      </w:pPr>
      <w:r w:rsidRPr="00C92276">
        <w:rPr>
          <w:rFonts w:asciiTheme="minorHAnsi" w:hAnsiTheme="minorHAnsi" w:cstheme="minorHAnsi"/>
          <w:sz w:val="16"/>
          <w:szCs w:val="16"/>
          <w:lang w:val="en-US"/>
          <w:rPrChange w:id="1116" w:author="Profesor" w:date="2017-07-19T14:13:00Z">
            <w:rPr>
              <w:rFonts w:asciiTheme="minorHAnsi" w:hAnsiTheme="minorHAnsi" w:cstheme="minorHAnsi"/>
              <w:sz w:val="16"/>
              <w:szCs w:val="16"/>
            </w:rPr>
          </w:rPrChange>
        </w:rPr>
        <w:t xml:space="preserve">                        }</w:t>
      </w:r>
    </w:p>
    <w:p w14:paraId="26878720" w14:textId="77777777" w:rsidR="001E7738" w:rsidRPr="00C92276" w:rsidRDefault="001E7738" w:rsidP="001E7738">
      <w:pPr>
        <w:pStyle w:val="Sinespaciado"/>
        <w:jc w:val="left"/>
        <w:rPr>
          <w:rFonts w:asciiTheme="minorHAnsi" w:hAnsiTheme="minorHAnsi" w:cstheme="minorHAnsi"/>
          <w:sz w:val="16"/>
          <w:szCs w:val="16"/>
          <w:lang w:val="en-US"/>
          <w:rPrChange w:id="1117" w:author="Profesor" w:date="2017-07-19T14:13:00Z">
            <w:rPr>
              <w:rFonts w:asciiTheme="minorHAnsi" w:hAnsiTheme="minorHAnsi" w:cstheme="minorHAnsi"/>
              <w:sz w:val="16"/>
              <w:szCs w:val="16"/>
            </w:rPr>
          </w:rPrChange>
        </w:rPr>
      </w:pPr>
      <w:r w:rsidRPr="00C92276">
        <w:rPr>
          <w:rFonts w:asciiTheme="minorHAnsi" w:hAnsiTheme="minorHAnsi" w:cstheme="minorHAnsi"/>
          <w:sz w:val="16"/>
          <w:szCs w:val="16"/>
          <w:lang w:val="en-US"/>
          <w:rPrChange w:id="1118" w:author="Profesor" w:date="2017-07-19T14:13:00Z">
            <w:rPr>
              <w:rFonts w:asciiTheme="minorHAnsi" w:hAnsiTheme="minorHAnsi" w:cstheme="minorHAnsi"/>
              <w:sz w:val="16"/>
              <w:szCs w:val="16"/>
            </w:rPr>
          </w:rPrChange>
        </w:rPr>
        <w:t xml:space="preserve">                    }</w:t>
      </w:r>
    </w:p>
    <w:p w14:paraId="38578B3A" w14:textId="77777777" w:rsidR="001E7738" w:rsidRPr="00C92276" w:rsidRDefault="001E7738" w:rsidP="001E7738">
      <w:pPr>
        <w:pStyle w:val="Sinespaciado"/>
        <w:jc w:val="left"/>
        <w:rPr>
          <w:rFonts w:asciiTheme="minorHAnsi" w:hAnsiTheme="minorHAnsi" w:cstheme="minorHAnsi"/>
          <w:sz w:val="16"/>
          <w:szCs w:val="16"/>
          <w:lang w:val="en-US"/>
          <w:rPrChange w:id="1119" w:author="Profesor" w:date="2017-07-19T14:13:00Z">
            <w:rPr>
              <w:rFonts w:asciiTheme="minorHAnsi" w:hAnsiTheme="minorHAnsi" w:cstheme="minorHAnsi"/>
              <w:sz w:val="16"/>
              <w:szCs w:val="16"/>
            </w:rPr>
          </w:rPrChange>
        </w:rPr>
      </w:pPr>
      <w:r w:rsidRPr="00C92276">
        <w:rPr>
          <w:rFonts w:asciiTheme="minorHAnsi" w:hAnsiTheme="minorHAnsi" w:cstheme="minorHAnsi"/>
          <w:sz w:val="16"/>
          <w:szCs w:val="16"/>
          <w:lang w:val="en-US"/>
          <w:rPrChange w:id="1120" w:author="Profesor" w:date="2017-07-19T14:13:00Z">
            <w:rPr>
              <w:rFonts w:asciiTheme="minorHAnsi" w:hAnsiTheme="minorHAnsi" w:cstheme="minorHAnsi"/>
              <w:sz w:val="16"/>
              <w:szCs w:val="16"/>
            </w:rPr>
          </w:rPrChange>
        </w:rPr>
        <w:t xml:space="preserve">                    else</w:t>
      </w:r>
    </w:p>
    <w:p w14:paraId="1184F72E" w14:textId="77777777" w:rsidR="001E7738" w:rsidRPr="001E7738" w:rsidRDefault="001E7738" w:rsidP="001E7738">
      <w:pPr>
        <w:pStyle w:val="Sinespaciado"/>
        <w:jc w:val="left"/>
        <w:rPr>
          <w:rFonts w:asciiTheme="minorHAnsi" w:hAnsiTheme="minorHAnsi" w:cstheme="minorHAnsi"/>
          <w:sz w:val="16"/>
          <w:szCs w:val="16"/>
        </w:rPr>
      </w:pPr>
      <w:r w:rsidRPr="00C92276">
        <w:rPr>
          <w:rFonts w:asciiTheme="minorHAnsi" w:hAnsiTheme="minorHAnsi" w:cstheme="minorHAnsi"/>
          <w:sz w:val="16"/>
          <w:szCs w:val="16"/>
          <w:lang w:val="en-US"/>
          <w:rPrChange w:id="1121" w:author="Profesor" w:date="2017-07-19T14:13:00Z">
            <w:rPr>
              <w:rFonts w:asciiTheme="minorHAnsi" w:hAnsiTheme="minorHAnsi" w:cstheme="minorHAnsi"/>
              <w:sz w:val="16"/>
              <w:szCs w:val="16"/>
            </w:rPr>
          </w:rPrChange>
        </w:rPr>
        <w:t xml:space="preserve">                    </w:t>
      </w:r>
      <w:r w:rsidRPr="001E7738">
        <w:rPr>
          <w:rFonts w:asciiTheme="minorHAnsi" w:hAnsiTheme="minorHAnsi" w:cstheme="minorHAnsi"/>
          <w:sz w:val="16"/>
          <w:szCs w:val="16"/>
        </w:rPr>
        <w:t>{</w:t>
      </w:r>
    </w:p>
    <w:p w14:paraId="350B61A6"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&lt;li&gt;&lt;a class="texto-naranja btn_ingresar" href="@Url.Action("Ingresar","Cuenta")"&gt;Ingresar&lt;/a&gt;&lt;/li&gt;</w:t>
      </w:r>
    </w:p>
    <w:p w14:paraId="10ADF12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rPr>
        <w:t xml:space="preserve">                    </w:t>
      </w:r>
      <w:r w:rsidRPr="001E7738">
        <w:rPr>
          <w:rFonts w:asciiTheme="minorHAnsi" w:hAnsiTheme="minorHAnsi" w:cstheme="minorHAnsi"/>
          <w:sz w:val="16"/>
          <w:szCs w:val="16"/>
          <w:lang w:val="en-US"/>
        </w:rPr>
        <w:t>}</w:t>
      </w:r>
    </w:p>
    <w:p w14:paraId="7C092275"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057BD2AD" w14:textId="77777777" w:rsidR="001E7738" w:rsidRPr="001E7738" w:rsidRDefault="001E7738" w:rsidP="001E7738">
      <w:pPr>
        <w:pStyle w:val="Sinespaciado"/>
        <w:jc w:val="left"/>
        <w:rPr>
          <w:rFonts w:asciiTheme="minorHAnsi" w:hAnsiTheme="minorHAnsi" w:cstheme="minorHAnsi"/>
          <w:sz w:val="16"/>
          <w:szCs w:val="16"/>
          <w:lang w:val="en-US"/>
        </w:rPr>
      </w:pPr>
    </w:p>
    <w:p w14:paraId="7A4DE72C" w14:textId="77777777" w:rsidR="001E7738" w:rsidRPr="001E7738" w:rsidRDefault="001E7738" w:rsidP="001E7738">
      <w:pPr>
        <w:pStyle w:val="Sinespaciado"/>
        <w:jc w:val="left"/>
        <w:rPr>
          <w:rFonts w:asciiTheme="minorHAnsi" w:hAnsiTheme="minorHAnsi" w:cstheme="minorHAnsi"/>
          <w:sz w:val="16"/>
          <w:szCs w:val="16"/>
          <w:lang w:val="en-US"/>
        </w:rPr>
      </w:pPr>
    </w:p>
    <w:p w14:paraId="19AA894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&lt;/ul&gt;</w:t>
      </w:r>
    </w:p>
    <w:p w14:paraId="3E606FA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&lt;/div&gt;&lt;!-- /.navbar-collapse --&gt;</w:t>
      </w:r>
    </w:p>
    <w:p w14:paraId="14A77EB5"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&lt;/div&gt;&lt;!-- /.container-fluid --&gt;</w:t>
      </w:r>
    </w:p>
    <w:p w14:paraId="78B4ABF5"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lastRenderedPageBreak/>
        <w:t>&lt;/nav&gt;</w:t>
      </w:r>
    </w:p>
    <w:p w14:paraId="4635DDC6" w14:textId="77777777" w:rsidR="001E7738" w:rsidRPr="001E7738" w:rsidRDefault="001E7738" w:rsidP="001E7738">
      <w:pPr>
        <w:pStyle w:val="Sinespaciado"/>
        <w:jc w:val="left"/>
        <w:rPr>
          <w:rFonts w:asciiTheme="minorHAnsi" w:hAnsiTheme="minorHAnsi" w:cstheme="minorHAnsi"/>
          <w:sz w:val="16"/>
          <w:szCs w:val="16"/>
          <w:lang w:val="en-US"/>
        </w:rPr>
      </w:pPr>
    </w:p>
    <w:p w14:paraId="1B89D3DE" w14:textId="77777777" w:rsidR="001E7738" w:rsidRPr="001E7738" w:rsidRDefault="001E7738" w:rsidP="001E7738">
      <w:pPr>
        <w:pStyle w:val="Sinespaciado"/>
        <w:jc w:val="left"/>
        <w:rPr>
          <w:rFonts w:asciiTheme="minorHAnsi" w:hAnsiTheme="minorHAnsi" w:cstheme="minorHAnsi"/>
          <w:sz w:val="16"/>
          <w:szCs w:val="16"/>
          <w:lang w:val="en-US"/>
        </w:rPr>
      </w:pPr>
    </w:p>
    <w:p w14:paraId="1191A47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&lt;div class="page-header letra-prompt text-justify header_1"&gt;</w:t>
      </w:r>
    </w:p>
    <w:p w14:paraId="1B5E771E"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lang w:val="en-US"/>
        </w:rPr>
        <w:t xml:space="preserve">    </w:t>
      </w:r>
      <w:r w:rsidRPr="001E7738">
        <w:rPr>
          <w:rFonts w:asciiTheme="minorHAnsi" w:hAnsiTheme="minorHAnsi" w:cstheme="minorHAnsi"/>
          <w:sz w:val="16"/>
          <w:szCs w:val="16"/>
        </w:rPr>
        <w:t>@if (Perfil_activo != null &amp;&amp; cuenta_activa != null)</w:t>
      </w:r>
    </w:p>
    <w:p w14:paraId="120C7B3D"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w:t>
      </w:r>
    </w:p>
    <w:p w14:paraId="03E095A0"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&lt;h1&gt;ReportIt es una nueva forma de publicar incidentes delictivos.&lt;/h1&gt;</w:t>
      </w:r>
    </w:p>
    <w:p w14:paraId="59D8D305"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&lt;h1&gt;&lt;a href="@Url.Action("Detalles", "Perfil", new { Id = Perfil_activo.Id})" class="texto-naranja"&gt;@Perfil_activo.Nombre&lt;/a&gt; aporta un granito de arena! &lt;small&gt;Si ves algo di algo&lt;/small&gt;&lt;/h1&gt;</w:t>
      </w:r>
    </w:p>
    <w:p w14:paraId="6E2453FC"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w:t>
      </w:r>
    </w:p>
    <w:p w14:paraId="02B6DD57"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else</w:t>
      </w:r>
    </w:p>
    <w:p w14:paraId="3C561092"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w:t>
      </w:r>
    </w:p>
    <w:p w14:paraId="4CC69332"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&lt;h1&gt;ReportIt es una nueva forma de publicar incidentes delictivos.&lt;/h1&gt;</w:t>
      </w:r>
    </w:p>
    <w:p w14:paraId="7909D40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rPr>
        <w:t xml:space="preserve">    &lt;h1&gt;¡&lt;a class="texto-naranja" href="@Url.Action("Crear", "Cuenta")"&gt;Registrate&lt;/a&gt; y comienza a reportar todo! </w:t>
      </w:r>
      <w:r w:rsidRPr="001E7738">
        <w:rPr>
          <w:rFonts w:asciiTheme="minorHAnsi" w:hAnsiTheme="minorHAnsi" w:cstheme="minorHAnsi"/>
          <w:sz w:val="16"/>
          <w:szCs w:val="16"/>
          <w:lang w:val="en-US"/>
        </w:rPr>
        <w:t>&lt;small&gt;Si ves algo di algo&lt;/small&gt;&lt;/h1&gt;</w:t>
      </w:r>
    </w:p>
    <w:p w14:paraId="091916B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22887D0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&lt;/div&gt;</w:t>
      </w:r>
    </w:p>
    <w:p w14:paraId="6930A77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&lt;div class="jumbotron text-center header_2" style="margin-top:5px"&gt;</w:t>
      </w:r>
    </w:p>
    <w:p w14:paraId="0A957619"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lang w:val="en-US"/>
        </w:rPr>
        <w:t xml:space="preserve">    </w:t>
      </w:r>
      <w:r w:rsidRPr="001E7738">
        <w:rPr>
          <w:rFonts w:asciiTheme="minorHAnsi" w:hAnsiTheme="minorHAnsi" w:cstheme="minorHAnsi"/>
          <w:sz w:val="16"/>
          <w:szCs w:val="16"/>
        </w:rPr>
        <w:t>&lt;h1 class="letra-prompt label_busca"&gt;Busca algun incidente&lt;/h1&gt;</w:t>
      </w:r>
    </w:p>
    <w:p w14:paraId="22E045D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rPr>
        <w:t xml:space="preserve">    </w:t>
      </w:r>
      <w:r w:rsidRPr="001E7738">
        <w:rPr>
          <w:rFonts w:asciiTheme="minorHAnsi" w:hAnsiTheme="minorHAnsi" w:cstheme="minorHAnsi"/>
          <w:sz w:val="16"/>
          <w:szCs w:val="16"/>
          <w:lang w:val="en-US"/>
        </w:rPr>
        <w:t>&lt;div class="btn-group btn-group-lg filtros" role="group" aria-label="..."&gt;</w:t>
      </w:r>
    </w:p>
    <w:p w14:paraId="10E4421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&lt;button type="button" class="btn btn-default" id="btn_all" data-toggle="collapse" href="#collapseAll" aria-expanded="true" aria-controls="collapseAll"&gt;Todo&lt;/button&gt;</w:t>
      </w:r>
    </w:p>
    <w:p w14:paraId="1FC939C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&lt;button type="button" class="btn btn-default" id="btn_direccion" data-toggle="collapse" href="#collapseDireccion" aria-expanded="true" aria-controls="collapseDireccion"&gt;Dirección&lt;/button&gt;</w:t>
      </w:r>
    </w:p>
    <w:p w14:paraId="05BAB96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&lt;button type="button" class="btn btn-default" id="btn_fecha" data-toggle="collapse" href="#collapseFecha" aria-expanded="true" aria-controls="collapseFecha"&gt;Fecha&lt;/button&gt;</w:t>
      </w:r>
    </w:p>
    <w:p w14:paraId="67674EAD"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&lt;button type="button" class="btn btn-default" id="btn_palabrac" data-toggle="collapse" href="#collapsePalabra" aria-expanded="true" aria-controls="collapsePalabra"&gt;Descripción&lt;/button&gt;</w:t>
      </w:r>
    </w:p>
    <w:p w14:paraId="01422DC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&lt;button type="button" class="btn btn-default" id="btn_incidente" data-toggle="collapse" href="#collapseIncidente" aria-expanded="true" aria-controls="collapseIncidente"&gt;Tipo de delito&lt;/button&gt;</w:t>
      </w:r>
    </w:p>
    <w:p w14:paraId="62E2C01F"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&lt;/div&gt;</w:t>
      </w:r>
    </w:p>
    <w:p w14:paraId="2FF1522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&lt;br /&gt;</w:t>
      </w:r>
    </w:p>
    <w:p w14:paraId="57E8C4B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&lt;br /&gt;</w:t>
      </w:r>
    </w:p>
    <w:p w14:paraId="17D026B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&lt;br /&gt;</w:t>
      </w:r>
    </w:p>
    <w:p w14:paraId="276AA3E2" w14:textId="77777777" w:rsidR="001E7738" w:rsidRPr="001E7738" w:rsidRDefault="001E7738" w:rsidP="001E7738">
      <w:pPr>
        <w:pStyle w:val="Sinespaciado"/>
        <w:jc w:val="left"/>
        <w:rPr>
          <w:rFonts w:asciiTheme="minorHAnsi" w:hAnsiTheme="minorHAnsi" w:cstheme="minorHAnsi"/>
          <w:sz w:val="16"/>
          <w:szCs w:val="16"/>
          <w:lang w:val="en-US"/>
        </w:rPr>
      </w:pPr>
    </w:p>
    <w:p w14:paraId="411DE7A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 class="collapse" id="collapseFecha"&gt;</w:t>
      </w:r>
    </w:p>
    <w:p w14:paraId="334D91C5"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@Html.Partial("~/Views/Home/_CollapseDropDown_Fecha.cshtml")</w:t>
      </w:r>
    </w:p>
    <w:p w14:paraId="41DDF5B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&lt;/div&gt;</w:t>
      </w:r>
    </w:p>
    <w:p w14:paraId="7B27CAA3" w14:textId="77777777" w:rsidR="001E7738" w:rsidRPr="001E7738" w:rsidRDefault="001E7738" w:rsidP="001E7738">
      <w:pPr>
        <w:pStyle w:val="Sinespaciado"/>
        <w:jc w:val="left"/>
        <w:rPr>
          <w:rFonts w:asciiTheme="minorHAnsi" w:hAnsiTheme="minorHAnsi" w:cstheme="minorHAnsi"/>
          <w:sz w:val="16"/>
          <w:szCs w:val="16"/>
          <w:lang w:val="en-US"/>
        </w:rPr>
      </w:pPr>
    </w:p>
    <w:p w14:paraId="4095BDA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 class="collapse" id="collapseMiUbicacion"&gt;</w:t>
      </w:r>
    </w:p>
    <w:p w14:paraId="4B99CC5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@Html.Partial("~/Views/Home/_CollapseDropDown_MiUbicacion.cshtml")</w:t>
      </w:r>
    </w:p>
    <w:p w14:paraId="66411E8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&lt;/div&gt;</w:t>
      </w:r>
    </w:p>
    <w:p w14:paraId="6B3D746A" w14:textId="77777777" w:rsidR="001E7738" w:rsidRPr="001E7738" w:rsidRDefault="001E7738" w:rsidP="001E7738">
      <w:pPr>
        <w:pStyle w:val="Sinespaciado"/>
        <w:jc w:val="left"/>
        <w:rPr>
          <w:rFonts w:asciiTheme="minorHAnsi" w:hAnsiTheme="minorHAnsi" w:cstheme="minorHAnsi"/>
          <w:sz w:val="16"/>
          <w:szCs w:val="16"/>
          <w:lang w:val="en-US"/>
        </w:rPr>
      </w:pPr>
    </w:p>
    <w:p w14:paraId="2FA7F002" w14:textId="77777777" w:rsidR="001E7738" w:rsidRPr="001E7738" w:rsidRDefault="001E7738" w:rsidP="001E7738">
      <w:pPr>
        <w:pStyle w:val="Sinespaciado"/>
        <w:jc w:val="left"/>
        <w:rPr>
          <w:rFonts w:asciiTheme="minorHAnsi" w:hAnsiTheme="minorHAnsi" w:cstheme="minorHAnsi"/>
          <w:sz w:val="16"/>
          <w:szCs w:val="16"/>
          <w:lang w:val="en-US"/>
        </w:rPr>
      </w:pPr>
    </w:p>
    <w:p w14:paraId="58AF4CF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 class="collapse" id="collapseAll"&gt;</w:t>
      </w:r>
    </w:p>
    <w:p w14:paraId="5828DAE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@Html.Partial("~/Views/Home/_CollapseDropDown_All.cshtml")</w:t>
      </w:r>
    </w:p>
    <w:p w14:paraId="32629FB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&lt;/div&gt;</w:t>
      </w:r>
    </w:p>
    <w:p w14:paraId="0C961A7B" w14:textId="77777777" w:rsidR="001E7738" w:rsidRPr="001E7738" w:rsidRDefault="001E7738" w:rsidP="001E7738">
      <w:pPr>
        <w:pStyle w:val="Sinespaciado"/>
        <w:jc w:val="left"/>
        <w:rPr>
          <w:rFonts w:asciiTheme="minorHAnsi" w:hAnsiTheme="minorHAnsi" w:cstheme="minorHAnsi"/>
          <w:sz w:val="16"/>
          <w:szCs w:val="16"/>
          <w:lang w:val="en-US"/>
        </w:rPr>
      </w:pPr>
    </w:p>
    <w:p w14:paraId="7582A2D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 class="collapse" id="collapseDireccion"&gt;</w:t>
      </w:r>
    </w:p>
    <w:p w14:paraId="2FAE213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@Html.Partial("~/Views/Home/_CollapseDropDown_Direccion.cshtml")</w:t>
      </w:r>
    </w:p>
    <w:p w14:paraId="463D38C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&lt;/div&gt;</w:t>
      </w:r>
    </w:p>
    <w:p w14:paraId="35B84FE3" w14:textId="77777777" w:rsidR="001E7738" w:rsidRPr="001E7738" w:rsidRDefault="001E7738" w:rsidP="001E7738">
      <w:pPr>
        <w:pStyle w:val="Sinespaciado"/>
        <w:jc w:val="left"/>
        <w:rPr>
          <w:rFonts w:asciiTheme="minorHAnsi" w:hAnsiTheme="minorHAnsi" w:cstheme="minorHAnsi"/>
          <w:sz w:val="16"/>
          <w:szCs w:val="16"/>
          <w:lang w:val="en-US"/>
        </w:rPr>
      </w:pPr>
    </w:p>
    <w:p w14:paraId="7ADD7B46" w14:textId="77777777" w:rsidR="001E7738" w:rsidRPr="001E7738" w:rsidRDefault="001E7738" w:rsidP="001E7738">
      <w:pPr>
        <w:pStyle w:val="Sinespaciado"/>
        <w:jc w:val="left"/>
        <w:rPr>
          <w:rFonts w:asciiTheme="minorHAnsi" w:hAnsiTheme="minorHAnsi" w:cstheme="minorHAnsi"/>
          <w:sz w:val="16"/>
          <w:szCs w:val="16"/>
          <w:lang w:val="en-US"/>
        </w:rPr>
      </w:pPr>
    </w:p>
    <w:p w14:paraId="1DCF1508" w14:textId="77777777" w:rsidR="001E7738" w:rsidRPr="001E7738" w:rsidRDefault="001E7738" w:rsidP="001E7738">
      <w:pPr>
        <w:pStyle w:val="Sinespaciado"/>
        <w:jc w:val="left"/>
        <w:rPr>
          <w:rFonts w:asciiTheme="minorHAnsi" w:hAnsiTheme="minorHAnsi" w:cstheme="minorHAnsi"/>
          <w:sz w:val="16"/>
          <w:szCs w:val="16"/>
          <w:lang w:val="en-US"/>
        </w:rPr>
      </w:pPr>
    </w:p>
    <w:p w14:paraId="2C669D4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 class="collapse" id="collapsePalabra"&gt;</w:t>
      </w:r>
    </w:p>
    <w:p w14:paraId="77ABE68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@Html.Partial("~/Views/Home/_CollapseDropDown_Palabra.cshtml")</w:t>
      </w:r>
    </w:p>
    <w:p w14:paraId="18B6FAE5"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&lt;/div&gt;</w:t>
      </w:r>
    </w:p>
    <w:p w14:paraId="3EC3EBCC" w14:textId="77777777" w:rsidR="001E7738" w:rsidRPr="001E7738" w:rsidRDefault="001E7738" w:rsidP="001E7738">
      <w:pPr>
        <w:pStyle w:val="Sinespaciado"/>
        <w:jc w:val="left"/>
        <w:rPr>
          <w:rFonts w:asciiTheme="minorHAnsi" w:hAnsiTheme="minorHAnsi" w:cstheme="minorHAnsi"/>
          <w:sz w:val="16"/>
          <w:szCs w:val="16"/>
          <w:lang w:val="en-US"/>
        </w:rPr>
      </w:pPr>
    </w:p>
    <w:p w14:paraId="7D39CB52" w14:textId="77777777" w:rsidR="001E7738" w:rsidRPr="001E7738" w:rsidRDefault="001E7738" w:rsidP="001E7738">
      <w:pPr>
        <w:pStyle w:val="Sinespaciado"/>
        <w:jc w:val="left"/>
        <w:rPr>
          <w:rFonts w:asciiTheme="minorHAnsi" w:hAnsiTheme="minorHAnsi" w:cstheme="minorHAnsi"/>
          <w:sz w:val="16"/>
          <w:szCs w:val="16"/>
          <w:lang w:val="en-US"/>
        </w:rPr>
      </w:pPr>
    </w:p>
    <w:p w14:paraId="2D39FD4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 class="collapse" id="collapseIncidente"&gt;</w:t>
      </w:r>
    </w:p>
    <w:p w14:paraId="24B75E32"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lang w:val="en-US"/>
        </w:rPr>
        <w:t xml:space="preserve">        </w:t>
      </w:r>
      <w:r w:rsidRPr="001E7738">
        <w:rPr>
          <w:rFonts w:asciiTheme="minorHAnsi" w:hAnsiTheme="minorHAnsi" w:cstheme="minorHAnsi"/>
          <w:sz w:val="16"/>
          <w:szCs w:val="16"/>
        </w:rPr>
        <w:t>@Html.Partial("~/Views/Home/_CollapseDropDown_TipoIncidente.cshtml", new Proyecto_Integracion.Models.Reporte())</w:t>
      </w:r>
    </w:p>
    <w:p w14:paraId="29A57B3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rPr>
        <w:t xml:space="preserve">    </w:t>
      </w:r>
      <w:r w:rsidRPr="001E7738">
        <w:rPr>
          <w:rFonts w:asciiTheme="minorHAnsi" w:hAnsiTheme="minorHAnsi" w:cstheme="minorHAnsi"/>
          <w:sz w:val="16"/>
          <w:szCs w:val="16"/>
          <w:lang w:val="en-US"/>
        </w:rPr>
        <w:t>&lt;/div&gt;</w:t>
      </w:r>
    </w:p>
    <w:p w14:paraId="4C7562D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&lt;br /&gt;</w:t>
      </w:r>
    </w:p>
    <w:p w14:paraId="6300AC64" w14:textId="62460745" w:rsidR="001E7738" w:rsidRDefault="001E7738" w:rsidP="001E7738">
      <w:pPr>
        <w:pStyle w:val="Sinespaciado"/>
        <w:jc w:val="left"/>
        <w:rPr>
          <w:rFonts w:asciiTheme="minorHAnsi" w:hAnsiTheme="minorHAnsi" w:cstheme="minorHAnsi"/>
          <w:sz w:val="16"/>
          <w:szCs w:val="16"/>
          <w:lang w:val="en-US"/>
        </w:rPr>
      </w:pPr>
      <w:r>
        <w:rPr>
          <w:rFonts w:asciiTheme="minorHAnsi" w:hAnsiTheme="minorHAnsi" w:cstheme="minorHAnsi"/>
          <w:sz w:val="16"/>
          <w:szCs w:val="16"/>
          <w:lang w:val="en-US"/>
        </w:rPr>
        <w:t>&lt;/div&gt;</w:t>
      </w:r>
    </w:p>
    <w:p w14:paraId="3391BB58" w14:textId="3A626C8D" w:rsidR="001E7738" w:rsidRDefault="001E7738" w:rsidP="001E7738">
      <w:pPr>
        <w:pStyle w:val="Sinespaciado"/>
        <w:jc w:val="left"/>
        <w:rPr>
          <w:rFonts w:asciiTheme="minorHAnsi" w:hAnsiTheme="minorHAnsi" w:cstheme="minorHAnsi"/>
          <w:sz w:val="16"/>
          <w:szCs w:val="16"/>
          <w:lang w:val="en-US"/>
        </w:rPr>
      </w:pPr>
    </w:p>
    <w:p w14:paraId="1CC539F5" w14:textId="0F432F0E" w:rsidR="00400D37" w:rsidRPr="00400D37" w:rsidRDefault="00400D37" w:rsidP="00400D37">
      <w:pPr>
        <w:pStyle w:val="Subttulo"/>
        <w:ind w:left="708" w:hanging="708"/>
        <w:rPr>
          <w:sz w:val="28"/>
          <w:lang w:val="en-US"/>
        </w:rPr>
      </w:pPr>
      <w:r w:rsidRPr="00400D37">
        <w:rPr>
          <w:b/>
          <w:sz w:val="28"/>
          <w:lang w:val="en-US"/>
        </w:rPr>
        <w:lastRenderedPageBreak/>
        <w:t>Apéndice C.2.2.1</w:t>
      </w:r>
      <w:r w:rsidRPr="00400D37">
        <w:rPr>
          <w:sz w:val="28"/>
          <w:lang w:val="en-US"/>
        </w:rPr>
        <w:t>:</w:t>
      </w:r>
      <w:r w:rsidRPr="00400D37">
        <w:rPr>
          <w:sz w:val="18"/>
          <w:lang w:val="en-US"/>
        </w:rPr>
        <w:t xml:space="preserve"> </w:t>
      </w:r>
      <w:r w:rsidRPr="00400D37">
        <w:rPr>
          <w:sz w:val="28"/>
          <w:lang w:val="en-US"/>
        </w:rPr>
        <w:t>_CollapseDropDown_All - Parcial</w:t>
      </w:r>
    </w:p>
    <w:p w14:paraId="554D1F2E" w14:textId="77777777" w:rsidR="00400D37" w:rsidRPr="00CF70D7" w:rsidRDefault="00400D37" w:rsidP="00400D37">
      <w:pPr>
        <w:rPr>
          <w:lang w:val="en-US"/>
        </w:rPr>
      </w:pPr>
    </w:p>
    <w:p w14:paraId="0AB203E0"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@using (Html.BeginForm("BusquedaGeneral", "Home", new { page = 1, cantResult = 10, filtro = 5 }, FormMethod.Post))</w:t>
      </w:r>
    </w:p>
    <w:p w14:paraId="6A4B6BE2"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{//Busqueda por ALL</w:t>
      </w:r>
    </w:p>
    <w:p w14:paraId="6A76B030"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&lt;fieldset&gt;</w:t>
      </w:r>
    </w:p>
    <w:p w14:paraId="665221A3"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 class="col-lg-offset-1 col-lg-10"&gt;</w:t>
      </w:r>
    </w:p>
    <w:p w14:paraId="77E1623F"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&lt;h3 class="text-left"&gt;Todo&lt;/h3&gt;</w:t>
      </w:r>
    </w:p>
    <w:p w14:paraId="1C830AA4"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 class="input-group"&gt;</w:t>
      </w:r>
    </w:p>
    <w:p w14:paraId="6A3C03E0"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&lt;input type="text" name="buscar" id="buscar" class="form-control input-lg" placeholder="Busca un incidente por cualquier dato..." /&gt;</w:t>
      </w:r>
    </w:p>
    <w:p w14:paraId="1B6DA176"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&lt;span class="input-group-btn"&gt;</w:t>
      </w:r>
    </w:p>
    <w:p w14:paraId="57D7F3B9"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&lt;button type="submit" class="btn btn-default btn-lg"&gt;&lt;i class="fa fa-search texto-naranja"&gt;&lt;/i&gt;&lt;/button&gt;</w:t>
      </w:r>
    </w:p>
    <w:p w14:paraId="12ADE178"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&lt;/span&gt;</w:t>
      </w:r>
    </w:p>
    <w:p w14:paraId="33AF633B"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&lt;/div&gt;</w:t>
      </w:r>
    </w:p>
    <w:p w14:paraId="6A7E8F78"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&lt;/div&gt;</w:t>
      </w:r>
    </w:p>
    <w:p w14:paraId="1452E1E9"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&lt;/fieldset&gt;</w:t>
      </w:r>
    </w:p>
    <w:p w14:paraId="4AB17006"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w:t>
      </w:r>
    </w:p>
    <w:p w14:paraId="313962B6" w14:textId="17125033" w:rsidR="00400D37" w:rsidRPr="00B5200D" w:rsidRDefault="00400D37" w:rsidP="00400D37">
      <w:pPr>
        <w:rPr>
          <w:lang w:val="en-US"/>
        </w:rPr>
      </w:pPr>
    </w:p>
    <w:p w14:paraId="018CA3C8" w14:textId="03F605FD" w:rsidR="00400D37" w:rsidRPr="00400D37" w:rsidRDefault="00400D37" w:rsidP="00400D37">
      <w:pPr>
        <w:pStyle w:val="Subttulo"/>
        <w:ind w:left="708" w:hanging="708"/>
        <w:rPr>
          <w:sz w:val="18"/>
          <w:lang w:val="en-US"/>
        </w:rPr>
      </w:pPr>
      <w:r>
        <w:rPr>
          <w:b/>
          <w:sz w:val="28"/>
          <w:lang w:val="en-US"/>
        </w:rPr>
        <w:t>Apéndice C.2.2.2</w:t>
      </w:r>
      <w:r w:rsidRPr="00400D37">
        <w:rPr>
          <w:sz w:val="28"/>
          <w:lang w:val="en-US"/>
        </w:rPr>
        <w:t>:</w:t>
      </w:r>
    </w:p>
    <w:p w14:paraId="0B73E3F6" w14:textId="77777777" w:rsidR="00400D37" w:rsidRPr="00400D37" w:rsidRDefault="00400D37" w:rsidP="00400D37">
      <w:pPr>
        <w:pStyle w:val="Subttulo"/>
        <w:ind w:left="708"/>
        <w:rPr>
          <w:sz w:val="28"/>
          <w:lang w:val="en-US"/>
        </w:rPr>
      </w:pPr>
      <w:r w:rsidRPr="00400D37">
        <w:rPr>
          <w:sz w:val="28"/>
          <w:lang w:val="en-US"/>
        </w:rPr>
        <w:t>_CollapseDropDown_Direccion - Parcial</w:t>
      </w:r>
    </w:p>
    <w:p w14:paraId="77FCFF99" w14:textId="77777777" w:rsidR="00400D37" w:rsidRDefault="00400D37" w:rsidP="00400D37">
      <w:pPr>
        <w:rPr>
          <w:lang w:val="en-US"/>
        </w:rPr>
      </w:pPr>
    </w:p>
    <w:p w14:paraId="3FE694DE"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@using (Html.BeginForm("BusquedaGeneral", "Home", new { page = 1, cantResult = 10, filtro = 1 }, FormMethod.Post))</w:t>
      </w:r>
    </w:p>
    <w:p w14:paraId="0BE9E9AF"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{//Busqueda por Direccion</w:t>
      </w:r>
    </w:p>
    <w:p w14:paraId="27B69AAB"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&lt;fieldset&gt;</w:t>
      </w:r>
    </w:p>
    <w:p w14:paraId="23585F86"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 class="col-lg-offset-1 col-lg-10"&gt;</w:t>
      </w:r>
    </w:p>
    <w:p w14:paraId="10556383"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&lt;h3 class="text-left"&gt;Dirección&lt;/h3&gt;</w:t>
      </w:r>
    </w:p>
    <w:p w14:paraId="36D7452C"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 class="input-group"&gt;</w:t>
      </w:r>
    </w:p>
    <w:p w14:paraId="7B8585BE"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&lt;input type="text" name="buscar" id="buscar" class="form-control input-lg" placeholder="Azcapotzalco, Calle Viveros de la floresta, San pablo... " /&gt;</w:t>
      </w:r>
    </w:p>
    <w:p w14:paraId="4C68C548"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&lt;span class="input-group-btn"&gt;</w:t>
      </w:r>
    </w:p>
    <w:p w14:paraId="6A652D5A"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&lt;button type="submit" class="btn btn-default btn-lg"&gt;&lt;i class="fa fa-search texto-naranja"&gt;&lt;/i&gt;&lt;/button&gt;</w:t>
      </w:r>
    </w:p>
    <w:p w14:paraId="4689B980"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&lt;/span&gt;</w:t>
      </w:r>
    </w:p>
    <w:p w14:paraId="2C9E3B3E"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&lt;/div&gt;</w:t>
      </w:r>
    </w:p>
    <w:p w14:paraId="4D5387E6"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&lt;/div&gt;</w:t>
      </w:r>
    </w:p>
    <w:p w14:paraId="18915C3F"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&lt;/fieldset&gt;</w:t>
      </w:r>
    </w:p>
    <w:p w14:paraId="1B8CA0A0"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w:t>
      </w:r>
    </w:p>
    <w:p w14:paraId="7CFAD564" w14:textId="77777777" w:rsidR="00400D37" w:rsidRDefault="00400D37" w:rsidP="00400D37">
      <w:pPr>
        <w:pStyle w:val="Sinespaciado"/>
        <w:jc w:val="left"/>
        <w:rPr>
          <w:rFonts w:asciiTheme="minorHAnsi" w:hAnsiTheme="minorHAnsi" w:cstheme="minorHAnsi"/>
          <w:sz w:val="24"/>
          <w:lang w:val="en-US"/>
        </w:rPr>
      </w:pPr>
    </w:p>
    <w:p w14:paraId="3DD9512B" w14:textId="77777777" w:rsidR="00400D37" w:rsidRDefault="00400D37" w:rsidP="00400D37">
      <w:pPr>
        <w:pStyle w:val="Sinespaciado"/>
        <w:jc w:val="left"/>
        <w:rPr>
          <w:rFonts w:asciiTheme="minorHAnsi" w:hAnsiTheme="minorHAnsi" w:cstheme="minorHAnsi"/>
          <w:sz w:val="24"/>
          <w:lang w:val="en-US"/>
        </w:rPr>
      </w:pPr>
    </w:p>
    <w:p w14:paraId="3E0FFB16" w14:textId="29757DF0" w:rsidR="00400D37" w:rsidRPr="00400D37" w:rsidRDefault="00400D37" w:rsidP="00400D37">
      <w:pPr>
        <w:pStyle w:val="Subttulo"/>
        <w:ind w:left="708" w:hanging="708"/>
        <w:rPr>
          <w:sz w:val="18"/>
          <w:lang w:val="en-US"/>
        </w:rPr>
      </w:pPr>
      <w:r>
        <w:rPr>
          <w:b/>
          <w:sz w:val="28"/>
          <w:lang w:val="en-US"/>
        </w:rPr>
        <w:t>Apéndice C.2.2.3</w:t>
      </w:r>
      <w:r w:rsidRPr="00400D37">
        <w:rPr>
          <w:sz w:val="28"/>
          <w:lang w:val="en-US"/>
        </w:rPr>
        <w:t>:</w:t>
      </w:r>
      <w:r w:rsidRPr="00400D37">
        <w:rPr>
          <w:sz w:val="18"/>
          <w:lang w:val="en-US"/>
        </w:rPr>
        <w:t xml:space="preserve"> </w:t>
      </w:r>
    </w:p>
    <w:p w14:paraId="062056DC" w14:textId="77777777" w:rsidR="00400D37" w:rsidRPr="00400D37" w:rsidRDefault="00400D37" w:rsidP="00400D37">
      <w:pPr>
        <w:pStyle w:val="Subttulo"/>
        <w:ind w:left="708"/>
        <w:rPr>
          <w:sz w:val="28"/>
          <w:lang w:val="en-US"/>
        </w:rPr>
      </w:pPr>
      <w:r w:rsidRPr="00400D37">
        <w:rPr>
          <w:sz w:val="28"/>
          <w:lang w:val="en-US"/>
        </w:rPr>
        <w:t>_CollapseDropDown_Fecha - Parcial</w:t>
      </w:r>
    </w:p>
    <w:p w14:paraId="21B0DD90"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@using (Html.BeginForm("BusquedaGeneral", "Home", new { page = 1, cantResult = 10, filtro = 2 }, FormMethod.Post))</w:t>
      </w:r>
    </w:p>
    <w:p w14:paraId="1930942A"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{//Busqueda por ALL</w:t>
      </w:r>
    </w:p>
    <w:p w14:paraId="77B0C13B"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&lt;fieldset&gt;</w:t>
      </w:r>
    </w:p>
    <w:p w14:paraId="52F1FA8E"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 class="col-lg-offset-1 col-lg-10"&gt;</w:t>
      </w:r>
    </w:p>
    <w:p w14:paraId="2825F8D2"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&lt;h3 class="text-left"&gt;Fecha&lt;/h3&gt;</w:t>
      </w:r>
    </w:p>
    <w:p w14:paraId="53C764F5"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 class="input-group"&gt;</w:t>
      </w:r>
    </w:p>
    <w:p w14:paraId="2378EE96"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&lt;input type="text" name="date" id="date" class="form-control input-lg" placeholder="Busca un incidente por cualquier dato..." data-provide="datepicker"/&gt;</w:t>
      </w:r>
    </w:p>
    <w:p w14:paraId="7165B353"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&lt;span class="input-group-btn"&gt;</w:t>
      </w:r>
    </w:p>
    <w:p w14:paraId="659D7840"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&lt;button type="submit" class="btn btn-default btn-lg"&gt;&lt;i class="fa fa-search texto-naranja"&gt;&lt;/i&gt;&lt;/button&gt;</w:t>
      </w:r>
    </w:p>
    <w:p w14:paraId="651B2E40"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&lt;/span&gt;</w:t>
      </w:r>
    </w:p>
    <w:p w14:paraId="5ECA48E1"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lastRenderedPageBreak/>
        <w:t xml:space="preserve">            &lt;/div&gt;</w:t>
      </w:r>
    </w:p>
    <w:p w14:paraId="115AD4B4"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&lt;/div&gt;</w:t>
      </w:r>
    </w:p>
    <w:p w14:paraId="649EC59F"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&lt;/fieldset&gt;</w:t>
      </w:r>
    </w:p>
    <w:p w14:paraId="3A10427F"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w:t>
      </w:r>
    </w:p>
    <w:p w14:paraId="1CD3E4E5" w14:textId="77777777" w:rsidR="00400D37" w:rsidRDefault="00400D37" w:rsidP="00400D37">
      <w:pPr>
        <w:pStyle w:val="Sinespaciado"/>
        <w:jc w:val="left"/>
        <w:rPr>
          <w:rFonts w:asciiTheme="minorHAnsi" w:hAnsiTheme="minorHAnsi" w:cstheme="minorHAnsi"/>
          <w:sz w:val="24"/>
          <w:lang w:val="en-US"/>
        </w:rPr>
      </w:pPr>
    </w:p>
    <w:p w14:paraId="58C93503" w14:textId="77777777" w:rsidR="00400D37" w:rsidRDefault="00400D37" w:rsidP="00400D37">
      <w:pPr>
        <w:pStyle w:val="Sinespaciado"/>
        <w:jc w:val="left"/>
        <w:rPr>
          <w:rFonts w:asciiTheme="minorHAnsi" w:hAnsiTheme="minorHAnsi" w:cstheme="minorHAnsi"/>
          <w:sz w:val="24"/>
          <w:lang w:val="en-US"/>
        </w:rPr>
      </w:pPr>
    </w:p>
    <w:p w14:paraId="3A039439" w14:textId="49546CED" w:rsidR="00400D37" w:rsidRPr="00400D37" w:rsidRDefault="00400D37" w:rsidP="00400D37">
      <w:pPr>
        <w:pStyle w:val="Subttulo"/>
        <w:ind w:left="708" w:hanging="708"/>
        <w:rPr>
          <w:sz w:val="18"/>
          <w:lang w:val="en-US"/>
        </w:rPr>
      </w:pPr>
      <w:r>
        <w:rPr>
          <w:b/>
          <w:sz w:val="28"/>
          <w:lang w:val="en-US"/>
        </w:rPr>
        <w:t>Apéndice C.2.2.4</w:t>
      </w:r>
      <w:r w:rsidRPr="00400D37">
        <w:rPr>
          <w:sz w:val="28"/>
          <w:lang w:val="en-US"/>
        </w:rPr>
        <w:t>:</w:t>
      </w:r>
      <w:r w:rsidRPr="00400D37">
        <w:rPr>
          <w:sz w:val="18"/>
          <w:lang w:val="en-US"/>
        </w:rPr>
        <w:t xml:space="preserve"> </w:t>
      </w:r>
    </w:p>
    <w:p w14:paraId="3C14718F" w14:textId="48678AA9" w:rsidR="00400D37" w:rsidRPr="00400D37" w:rsidRDefault="00400D37" w:rsidP="00400D37">
      <w:pPr>
        <w:pStyle w:val="Subttulo"/>
        <w:ind w:left="708"/>
        <w:rPr>
          <w:sz w:val="28"/>
          <w:lang w:val="en-US"/>
        </w:rPr>
      </w:pPr>
      <w:r w:rsidRPr="00400D37">
        <w:rPr>
          <w:sz w:val="28"/>
          <w:lang w:val="en-US"/>
        </w:rPr>
        <w:t>_CollapseDropDown_</w:t>
      </w:r>
      <w:r>
        <w:rPr>
          <w:sz w:val="28"/>
          <w:lang w:val="en-US"/>
        </w:rPr>
        <w:t>Palabra – Parcial</w:t>
      </w:r>
    </w:p>
    <w:p w14:paraId="77554247"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@using (Html.BeginForm("BusquedaGeneral", "Home", new { page = 1, cantResult = 10, filtro = 3}, FormMethod.Post))</w:t>
      </w:r>
    </w:p>
    <w:p w14:paraId="1CDC9B00"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{//Busqueda por ALL</w:t>
      </w:r>
    </w:p>
    <w:p w14:paraId="5633168E"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&lt;fieldset&gt;</w:t>
      </w:r>
    </w:p>
    <w:p w14:paraId="00F53156"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 class="col-lg-offset-1 col-lg-10"&gt;</w:t>
      </w:r>
    </w:p>
    <w:p w14:paraId="59726B5C"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&lt;h3 class="text-left"&gt;Palabra clave&lt;/h3&gt;</w:t>
      </w:r>
    </w:p>
    <w:p w14:paraId="158D8E54"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 class="input-group"&gt;</w:t>
      </w:r>
    </w:p>
    <w:p w14:paraId="7299ECA7"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&lt;input type="text" name="buscar" id="buscar" class="form-control input-lg" placeholder="Busca un incidente por cualquier dato..." /&gt;</w:t>
      </w:r>
    </w:p>
    <w:p w14:paraId="1618AF18"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&lt;span class="input-group-btn"&gt;</w:t>
      </w:r>
    </w:p>
    <w:p w14:paraId="4C01D8E6"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&lt;button type="submit" class="btn btn-default btn-lg"&gt;&lt;i class="fa fa-search texto-naranja"&gt;&lt;/i&gt;&lt;/button&gt;</w:t>
      </w:r>
    </w:p>
    <w:p w14:paraId="7DEADDB2"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&lt;/span&gt;</w:t>
      </w:r>
    </w:p>
    <w:p w14:paraId="3647F651"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&lt;/div&gt;</w:t>
      </w:r>
    </w:p>
    <w:p w14:paraId="01C156A0"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&lt;/div&gt;</w:t>
      </w:r>
    </w:p>
    <w:p w14:paraId="7124D964"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&lt;/fieldset&gt;</w:t>
      </w:r>
    </w:p>
    <w:p w14:paraId="2DB4C40C"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w:t>
      </w:r>
    </w:p>
    <w:p w14:paraId="0AD1CE5D" w14:textId="77777777" w:rsidR="00400D37" w:rsidRPr="00C46835" w:rsidRDefault="00400D37" w:rsidP="00400D37">
      <w:pPr>
        <w:rPr>
          <w:lang w:val="en-US"/>
        </w:rPr>
      </w:pPr>
    </w:p>
    <w:p w14:paraId="2DE67CA2" w14:textId="77777777" w:rsidR="00400D37" w:rsidRPr="00CF70D7" w:rsidRDefault="00400D37" w:rsidP="00400D37">
      <w:pPr>
        <w:pStyle w:val="Sinespaciado"/>
        <w:jc w:val="left"/>
        <w:rPr>
          <w:rFonts w:asciiTheme="minorHAnsi" w:hAnsiTheme="minorHAnsi" w:cstheme="minorHAnsi"/>
          <w:sz w:val="24"/>
          <w:lang w:val="en-US"/>
        </w:rPr>
      </w:pPr>
    </w:p>
    <w:p w14:paraId="7E482B30" w14:textId="7119B785" w:rsidR="00400D37" w:rsidRPr="00400D37" w:rsidRDefault="00400D37" w:rsidP="00400D37">
      <w:pPr>
        <w:pStyle w:val="Subttulo"/>
        <w:ind w:left="708" w:hanging="708"/>
        <w:rPr>
          <w:sz w:val="18"/>
          <w:lang w:val="en-US"/>
        </w:rPr>
      </w:pPr>
      <w:r>
        <w:rPr>
          <w:b/>
          <w:sz w:val="28"/>
          <w:lang w:val="en-US"/>
        </w:rPr>
        <w:t>Apéndice C.2.2.5</w:t>
      </w:r>
      <w:r w:rsidRPr="00400D37">
        <w:rPr>
          <w:sz w:val="28"/>
          <w:lang w:val="en-US"/>
        </w:rPr>
        <w:t>:</w:t>
      </w:r>
      <w:r w:rsidRPr="00400D37">
        <w:rPr>
          <w:sz w:val="18"/>
          <w:lang w:val="en-US"/>
        </w:rPr>
        <w:t xml:space="preserve"> </w:t>
      </w:r>
    </w:p>
    <w:p w14:paraId="31ADD68F" w14:textId="77777777" w:rsidR="00400D37" w:rsidRPr="00C92276" w:rsidRDefault="00400D37" w:rsidP="00400D37">
      <w:pPr>
        <w:pStyle w:val="Subttulo"/>
        <w:ind w:left="708"/>
        <w:rPr>
          <w:sz w:val="28"/>
          <w:rPrChange w:id="1122" w:author="Profesor" w:date="2017-07-19T14:14:00Z">
            <w:rPr>
              <w:sz w:val="28"/>
              <w:lang w:val="en-US"/>
            </w:rPr>
          </w:rPrChange>
        </w:rPr>
      </w:pPr>
      <w:r w:rsidRPr="00C92276">
        <w:rPr>
          <w:sz w:val="28"/>
          <w:rPrChange w:id="1123" w:author="Profesor" w:date="2017-07-19T14:14:00Z">
            <w:rPr>
              <w:sz w:val="28"/>
              <w:lang w:val="en-US"/>
            </w:rPr>
          </w:rPrChange>
        </w:rPr>
        <w:t>_CollapseDropDown_TipoIncidente – Parcial</w:t>
      </w:r>
    </w:p>
    <w:p w14:paraId="750D0B2E" w14:textId="77777777" w:rsidR="00400D37" w:rsidRPr="00C92276" w:rsidRDefault="00400D37" w:rsidP="00400D37">
      <w:pPr>
        <w:rPr>
          <w:rPrChange w:id="1124" w:author="Profesor" w:date="2017-07-19T14:14:00Z">
            <w:rPr>
              <w:lang w:val="en-US"/>
            </w:rPr>
          </w:rPrChange>
        </w:rPr>
      </w:pPr>
    </w:p>
    <w:p w14:paraId="1072DEBF" w14:textId="77777777" w:rsidR="00400D37" w:rsidRPr="00C92276" w:rsidRDefault="00400D37" w:rsidP="00400D37">
      <w:pPr>
        <w:pStyle w:val="Sinespaciado"/>
        <w:jc w:val="left"/>
        <w:rPr>
          <w:rFonts w:asciiTheme="minorHAnsi" w:hAnsiTheme="minorHAnsi" w:cstheme="minorHAnsi"/>
          <w:sz w:val="24"/>
          <w:rPrChange w:id="1125" w:author="Profesor" w:date="2017-07-19T14:14:00Z">
            <w:rPr>
              <w:rFonts w:asciiTheme="minorHAnsi" w:hAnsiTheme="minorHAnsi" w:cstheme="minorHAnsi"/>
              <w:sz w:val="24"/>
              <w:lang w:val="en-US"/>
            </w:rPr>
          </w:rPrChange>
        </w:rPr>
      </w:pPr>
      <w:r w:rsidRPr="00C92276">
        <w:rPr>
          <w:rFonts w:asciiTheme="minorHAnsi" w:hAnsiTheme="minorHAnsi" w:cstheme="minorHAnsi"/>
          <w:sz w:val="24"/>
          <w:rPrChange w:id="1126" w:author="Profesor" w:date="2017-07-19T14:14:00Z">
            <w:rPr>
              <w:rFonts w:asciiTheme="minorHAnsi" w:hAnsiTheme="minorHAnsi" w:cstheme="minorHAnsi"/>
              <w:sz w:val="24"/>
              <w:lang w:val="en-US"/>
            </w:rPr>
          </w:rPrChange>
        </w:rPr>
        <w:t>@model Proyecto_Integracion.Models.Reporte</w:t>
      </w:r>
    </w:p>
    <w:p w14:paraId="21D802C1" w14:textId="77777777" w:rsidR="00400D37" w:rsidRPr="00C92276" w:rsidRDefault="00400D37" w:rsidP="00400D37">
      <w:pPr>
        <w:pStyle w:val="Sinespaciado"/>
        <w:jc w:val="left"/>
        <w:rPr>
          <w:rFonts w:asciiTheme="minorHAnsi" w:hAnsiTheme="minorHAnsi" w:cstheme="minorHAnsi"/>
          <w:sz w:val="16"/>
          <w:rPrChange w:id="1127" w:author="Profesor" w:date="2017-07-19T14:14:00Z">
            <w:rPr>
              <w:rFonts w:asciiTheme="minorHAnsi" w:hAnsiTheme="minorHAnsi" w:cstheme="minorHAnsi"/>
              <w:sz w:val="16"/>
              <w:lang w:val="en-US"/>
            </w:rPr>
          </w:rPrChange>
        </w:rPr>
      </w:pPr>
    </w:p>
    <w:p w14:paraId="76EE76E2"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@using (Html.BeginForm("BusquedaGeneral", "Home", new { page = 1, cantResult = 10, filtro = 6}, FormMethod.Post))</w:t>
      </w:r>
    </w:p>
    <w:p w14:paraId="3553B4F6"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w:t>
      </w:r>
    </w:p>
    <w:p w14:paraId="67521AC1"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&lt;fieldset&gt;</w:t>
      </w:r>
    </w:p>
    <w:p w14:paraId="53D952B3"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 class="col-lg-offset-1 col-lg-10"&gt;</w:t>
      </w:r>
    </w:p>
    <w:p w14:paraId="53468F24"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&lt;h3 class="text-left"&gt;Tipo de Incidente&lt;/h3&gt;    </w:t>
      </w:r>
    </w:p>
    <w:p w14:paraId="54EE4A6B"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 class="input-group"&gt;</w:t>
      </w:r>
    </w:p>
    <w:p w14:paraId="54A9CBC1"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@Html.EnumDropDownListFor(x =&gt; x.Incidente, "--Selecciona--", new { @class = "form-control input-lg tipo_incidentes_dropdown" })</w:t>
      </w:r>
    </w:p>
    <w:p w14:paraId="10FA7FA3"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&lt;span class="input-group-btn"&gt;</w:t>
      </w:r>
    </w:p>
    <w:p w14:paraId="74FF3F7E"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&lt;button type="submit" class="btn btn-default btn-lg"&gt;&lt;i class="fa fa-search texto-naranja"&gt;&lt;/i&gt;&lt;/button&gt;</w:t>
      </w:r>
    </w:p>
    <w:p w14:paraId="7F33B636"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&lt;/span&gt;</w:t>
      </w:r>
    </w:p>
    <w:p w14:paraId="7DE2361E"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&lt;/div&gt;</w:t>
      </w:r>
    </w:p>
    <w:p w14:paraId="6A430A84"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&lt;/div&gt;</w:t>
      </w:r>
    </w:p>
    <w:p w14:paraId="28F76044"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&lt;/fieldset&gt;</w:t>
      </w:r>
    </w:p>
    <w:p w14:paraId="3534E346"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w:t>
      </w:r>
    </w:p>
    <w:p w14:paraId="56A28BE3" w14:textId="5DABD5D9" w:rsidR="00400D37" w:rsidRPr="001E7738" w:rsidRDefault="00400D37" w:rsidP="001E7738">
      <w:pPr>
        <w:pStyle w:val="Sinespaciado"/>
        <w:jc w:val="left"/>
        <w:rPr>
          <w:rFonts w:asciiTheme="minorHAnsi" w:hAnsiTheme="minorHAnsi" w:cstheme="minorHAnsi"/>
          <w:sz w:val="16"/>
          <w:szCs w:val="16"/>
          <w:lang w:val="en-US"/>
        </w:rPr>
      </w:pPr>
    </w:p>
    <w:p w14:paraId="26A1D456" w14:textId="50A7C9C8" w:rsidR="001E7738" w:rsidRDefault="001E7738" w:rsidP="00400D37">
      <w:pPr>
        <w:pStyle w:val="Subttulo"/>
        <w:ind w:left="708" w:hanging="708"/>
        <w:rPr>
          <w:sz w:val="28"/>
          <w:lang w:val="en-US"/>
        </w:rPr>
      </w:pPr>
      <w:r w:rsidRPr="00400D37">
        <w:rPr>
          <w:b/>
          <w:sz w:val="28"/>
          <w:lang w:val="en-US"/>
        </w:rPr>
        <w:t>Apéndice C.2.3</w:t>
      </w:r>
      <w:r w:rsidRPr="00400D37">
        <w:rPr>
          <w:sz w:val="28"/>
          <w:lang w:val="en-US"/>
        </w:rPr>
        <w:t xml:space="preserve">: </w:t>
      </w:r>
      <w:r w:rsidR="00400D37">
        <w:rPr>
          <w:sz w:val="28"/>
          <w:lang w:val="en-US"/>
        </w:rPr>
        <w:t>Footer</w:t>
      </w:r>
    </w:p>
    <w:p w14:paraId="4FF4D1A6" w14:textId="77777777" w:rsidR="00400D37" w:rsidRPr="00400D37" w:rsidRDefault="00400D37" w:rsidP="00400D37">
      <w:pPr>
        <w:rPr>
          <w:lang w:val="en-US"/>
        </w:rPr>
      </w:pPr>
    </w:p>
    <w:p w14:paraId="295BA489" w14:textId="77777777" w:rsidR="001E7738" w:rsidRPr="00E02FC2" w:rsidRDefault="001E7738" w:rsidP="001E7738">
      <w:pPr>
        <w:pStyle w:val="Sinespaciado"/>
        <w:jc w:val="left"/>
        <w:rPr>
          <w:rFonts w:asciiTheme="minorHAnsi" w:hAnsiTheme="minorHAnsi" w:cstheme="minorHAnsi"/>
          <w:sz w:val="24"/>
          <w:lang w:val="en-US"/>
        </w:rPr>
      </w:pPr>
      <w:r w:rsidRPr="00E02FC2">
        <w:rPr>
          <w:rFonts w:asciiTheme="minorHAnsi" w:hAnsiTheme="minorHAnsi" w:cstheme="minorHAnsi"/>
          <w:sz w:val="24"/>
          <w:lang w:val="en-US"/>
        </w:rPr>
        <w:t>&lt;footer&gt;</w:t>
      </w:r>
    </w:p>
    <w:p w14:paraId="3BC3E593" w14:textId="77777777" w:rsidR="001E7738" w:rsidRPr="00E02FC2" w:rsidRDefault="001E7738" w:rsidP="001E7738">
      <w:pPr>
        <w:pStyle w:val="Sinespaciado"/>
        <w:jc w:val="left"/>
        <w:rPr>
          <w:rFonts w:asciiTheme="minorHAnsi" w:hAnsiTheme="minorHAnsi" w:cstheme="minorHAnsi"/>
          <w:sz w:val="24"/>
          <w:lang w:val="en-US"/>
        </w:rPr>
      </w:pPr>
      <w:r w:rsidRPr="00E02FC2">
        <w:rPr>
          <w:rFonts w:asciiTheme="minorHAnsi" w:hAnsiTheme="minorHAnsi" w:cstheme="minorHAnsi"/>
          <w:sz w:val="24"/>
          <w:lang w:val="en-US"/>
        </w:rPr>
        <w:lastRenderedPageBreak/>
        <w:t xml:space="preserve">    &lt;div class="container-fluid"&gt;</w:t>
      </w:r>
    </w:p>
    <w:p w14:paraId="654B0F04" w14:textId="77777777" w:rsidR="001E7738" w:rsidRPr="00E02FC2" w:rsidRDefault="001E7738" w:rsidP="001E7738">
      <w:pPr>
        <w:pStyle w:val="Sinespaciado"/>
        <w:jc w:val="left"/>
        <w:rPr>
          <w:rFonts w:asciiTheme="minorHAnsi" w:hAnsiTheme="minorHAnsi" w:cstheme="minorHAnsi"/>
          <w:sz w:val="24"/>
          <w:lang w:val="en-US"/>
        </w:rPr>
      </w:pPr>
      <w:r w:rsidRPr="00E02FC2">
        <w:rPr>
          <w:rFonts w:asciiTheme="minorHAnsi" w:hAnsiTheme="minorHAnsi" w:cstheme="minorHAnsi"/>
          <w:sz w:val="24"/>
          <w:lang w:val="en-US"/>
        </w:rPr>
        <w:t xml:space="preserve">        &lt;hr /&gt;</w:t>
      </w:r>
    </w:p>
    <w:p w14:paraId="0B8C0BC3" w14:textId="77777777" w:rsidR="001E7738" w:rsidRPr="00E02FC2" w:rsidRDefault="001E7738" w:rsidP="001E7738">
      <w:pPr>
        <w:pStyle w:val="Sinespaciado"/>
        <w:jc w:val="left"/>
        <w:rPr>
          <w:rFonts w:asciiTheme="minorHAnsi" w:hAnsiTheme="minorHAnsi" w:cstheme="minorHAnsi"/>
          <w:sz w:val="24"/>
          <w:lang w:val="en-US"/>
        </w:rPr>
      </w:pPr>
      <w:r w:rsidRPr="00E02FC2">
        <w:rPr>
          <w:rFonts w:asciiTheme="minorHAnsi" w:hAnsiTheme="minorHAnsi" w:cstheme="minorHAnsi"/>
          <w:sz w:val="24"/>
          <w:lang w:val="en-US"/>
        </w:rPr>
        <w:t xml:space="preserve">        &lt;div class="row"&gt;</w:t>
      </w:r>
    </w:p>
    <w:p w14:paraId="16ABDC42" w14:textId="77777777" w:rsidR="001E7738" w:rsidRPr="00E02FC2" w:rsidRDefault="001E7738" w:rsidP="001E7738">
      <w:pPr>
        <w:pStyle w:val="Sinespaciado"/>
        <w:jc w:val="left"/>
        <w:rPr>
          <w:rFonts w:asciiTheme="minorHAnsi" w:hAnsiTheme="minorHAnsi" w:cstheme="minorHAnsi"/>
          <w:sz w:val="24"/>
          <w:lang w:val="en-US"/>
        </w:rPr>
      </w:pPr>
      <w:r w:rsidRPr="00E02FC2">
        <w:rPr>
          <w:rFonts w:asciiTheme="minorHAnsi" w:hAnsiTheme="minorHAnsi" w:cstheme="minorHAnsi"/>
          <w:sz w:val="24"/>
          <w:lang w:val="en-US"/>
        </w:rPr>
        <w:t xml:space="preserve">            &lt;div class="col-md-4"&gt;&lt;/div&gt;</w:t>
      </w:r>
    </w:p>
    <w:p w14:paraId="5A2D8E17" w14:textId="77777777" w:rsidR="001E7738" w:rsidRPr="00E02FC2" w:rsidRDefault="001E7738" w:rsidP="001E7738">
      <w:pPr>
        <w:pStyle w:val="Sinespaciado"/>
        <w:jc w:val="left"/>
        <w:rPr>
          <w:rFonts w:asciiTheme="minorHAnsi" w:hAnsiTheme="minorHAnsi" w:cstheme="minorHAnsi"/>
          <w:sz w:val="24"/>
          <w:lang w:val="en-US"/>
        </w:rPr>
      </w:pPr>
      <w:r w:rsidRPr="00E02FC2">
        <w:rPr>
          <w:rFonts w:asciiTheme="minorHAnsi" w:hAnsiTheme="minorHAnsi" w:cstheme="minorHAnsi"/>
          <w:sz w:val="24"/>
          <w:lang w:val="en-US"/>
        </w:rPr>
        <w:t xml:space="preserve">            &lt;div class="col-md-4"&gt;</w:t>
      </w:r>
    </w:p>
    <w:p w14:paraId="20B0F873" w14:textId="77777777" w:rsidR="001E7738" w:rsidRPr="00E02FC2" w:rsidRDefault="001E7738" w:rsidP="001E7738">
      <w:pPr>
        <w:pStyle w:val="Sinespaciado"/>
        <w:jc w:val="left"/>
        <w:rPr>
          <w:rFonts w:asciiTheme="minorHAnsi" w:hAnsiTheme="minorHAnsi" w:cstheme="minorHAnsi"/>
          <w:sz w:val="24"/>
          <w:lang w:val="en-US"/>
        </w:rPr>
      </w:pPr>
      <w:r w:rsidRPr="00E02FC2">
        <w:rPr>
          <w:rFonts w:asciiTheme="minorHAnsi" w:hAnsiTheme="minorHAnsi" w:cstheme="minorHAnsi"/>
          <w:sz w:val="24"/>
          <w:lang w:val="en-US"/>
        </w:rPr>
        <w:t xml:space="preserve">                &lt;h3 class="text-center texto-verde letra-prompt"&gt;</w:t>
      </w:r>
    </w:p>
    <w:p w14:paraId="4038236D" w14:textId="77777777" w:rsidR="001E7738" w:rsidRPr="00E02FC2" w:rsidRDefault="001E7738" w:rsidP="001E7738">
      <w:pPr>
        <w:pStyle w:val="Sinespaciado"/>
        <w:jc w:val="left"/>
        <w:rPr>
          <w:rFonts w:asciiTheme="minorHAnsi" w:hAnsiTheme="minorHAnsi" w:cstheme="minorHAnsi"/>
          <w:sz w:val="24"/>
          <w:lang w:val="en-US"/>
        </w:rPr>
      </w:pPr>
      <w:r w:rsidRPr="00E02FC2">
        <w:rPr>
          <w:rFonts w:asciiTheme="minorHAnsi" w:hAnsiTheme="minorHAnsi" w:cstheme="minorHAnsi"/>
          <w:sz w:val="24"/>
          <w:lang w:val="en-US"/>
        </w:rPr>
        <w:t xml:space="preserve">                    ReportIt</w:t>
      </w:r>
    </w:p>
    <w:p w14:paraId="44B3E9A9" w14:textId="77777777" w:rsidR="001E7738" w:rsidRPr="00E02FC2" w:rsidRDefault="001E7738" w:rsidP="001E7738">
      <w:pPr>
        <w:pStyle w:val="Sinespaciado"/>
        <w:jc w:val="left"/>
        <w:rPr>
          <w:rFonts w:asciiTheme="minorHAnsi" w:hAnsiTheme="minorHAnsi" w:cstheme="minorHAnsi"/>
          <w:sz w:val="24"/>
          <w:lang w:val="en-US"/>
        </w:rPr>
      </w:pPr>
      <w:r w:rsidRPr="00E02FC2">
        <w:rPr>
          <w:rFonts w:asciiTheme="minorHAnsi" w:hAnsiTheme="minorHAnsi" w:cstheme="minorHAnsi"/>
          <w:sz w:val="24"/>
          <w:lang w:val="en-US"/>
        </w:rPr>
        <w:t xml:space="preserve">                &lt;/h3&gt;</w:t>
      </w:r>
    </w:p>
    <w:p w14:paraId="4517C2CC" w14:textId="77777777" w:rsidR="001E7738" w:rsidRPr="00E02FC2" w:rsidRDefault="001E7738" w:rsidP="001E7738">
      <w:pPr>
        <w:pStyle w:val="Sinespaciado"/>
        <w:jc w:val="left"/>
        <w:rPr>
          <w:rFonts w:asciiTheme="minorHAnsi" w:hAnsiTheme="minorHAnsi" w:cstheme="minorHAnsi"/>
          <w:sz w:val="24"/>
        </w:rPr>
      </w:pPr>
      <w:r w:rsidRPr="00E02FC2">
        <w:rPr>
          <w:rFonts w:asciiTheme="minorHAnsi" w:hAnsiTheme="minorHAnsi" w:cstheme="minorHAnsi"/>
          <w:sz w:val="24"/>
          <w:lang w:val="en-US"/>
        </w:rPr>
        <w:t xml:space="preserve">                </w:t>
      </w:r>
      <w:r w:rsidRPr="00E02FC2">
        <w:rPr>
          <w:rFonts w:asciiTheme="minorHAnsi" w:hAnsiTheme="minorHAnsi" w:cstheme="minorHAnsi"/>
          <w:sz w:val="24"/>
        </w:rPr>
        <w:t>&lt;p class="text-center sin-margen"&gt;&lt;small&gt;&lt;a href="@Url.Action("About","Home")" class="texto-naranja"&gt;Hecho en Mexico&lt;/a&gt;&lt;/small&gt;&lt;/p&gt;</w:t>
      </w:r>
    </w:p>
    <w:p w14:paraId="3B98F41C" w14:textId="77777777" w:rsidR="001E7738" w:rsidRPr="00E02FC2" w:rsidRDefault="001E7738" w:rsidP="001E7738">
      <w:pPr>
        <w:pStyle w:val="Sinespaciado"/>
        <w:jc w:val="left"/>
        <w:rPr>
          <w:rFonts w:asciiTheme="minorHAnsi" w:hAnsiTheme="minorHAnsi" w:cstheme="minorHAnsi"/>
          <w:sz w:val="24"/>
          <w:lang w:val="en-US"/>
        </w:rPr>
      </w:pPr>
      <w:r w:rsidRPr="00E02FC2">
        <w:rPr>
          <w:rFonts w:asciiTheme="minorHAnsi" w:hAnsiTheme="minorHAnsi" w:cstheme="minorHAnsi"/>
          <w:sz w:val="24"/>
        </w:rPr>
        <w:t xml:space="preserve">                </w:t>
      </w:r>
      <w:r w:rsidRPr="00E02FC2">
        <w:rPr>
          <w:rFonts w:asciiTheme="minorHAnsi" w:hAnsiTheme="minorHAnsi" w:cstheme="minorHAnsi"/>
          <w:sz w:val="24"/>
          <w:lang w:val="en-US"/>
        </w:rPr>
        <w:t>&lt;p class="text-center sin-margen"&gt;&lt;small&gt;@DateTime.Now.Year&lt;/small&gt;&lt;/p&gt;</w:t>
      </w:r>
    </w:p>
    <w:p w14:paraId="75D9B481" w14:textId="77777777" w:rsidR="001E7738" w:rsidRPr="00E02FC2" w:rsidRDefault="001E7738" w:rsidP="001E7738">
      <w:pPr>
        <w:pStyle w:val="Sinespaciado"/>
        <w:jc w:val="left"/>
        <w:rPr>
          <w:rFonts w:asciiTheme="minorHAnsi" w:hAnsiTheme="minorHAnsi" w:cstheme="minorHAnsi"/>
          <w:sz w:val="24"/>
          <w:lang w:val="en-US"/>
        </w:rPr>
      </w:pPr>
      <w:r w:rsidRPr="00E02FC2">
        <w:rPr>
          <w:rFonts w:asciiTheme="minorHAnsi" w:hAnsiTheme="minorHAnsi" w:cstheme="minorHAnsi"/>
          <w:sz w:val="24"/>
          <w:lang w:val="en-US"/>
        </w:rPr>
        <w:t xml:space="preserve">            &lt;/div&gt;</w:t>
      </w:r>
    </w:p>
    <w:p w14:paraId="3BEEAD01" w14:textId="77777777" w:rsidR="001E7738" w:rsidRPr="00E02FC2" w:rsidRDefault="001E7738" w:rsidP="001E7738">
      <w:pPr>
        <w:pStyle w:val="Sinespaciado"/>
        <w:jc w:val="left"/>
        <w:rPr>
          <w:rFonts w:asciiTheme="minorHAnsi" w:hAnsiTheme="minorHAnsi" w:cstheme="minorHAnsi"/>
          <w:sz w:val="24"/>
          <w:lang w:val="en-US"/>
        </w:rPr>
      </w:pPr>
      <w:r w:rsidRPr="00E02FC2">
        <w:rPr>
          <w:rFonts w:asciiTheme="minorHAnsi" w:hAnsiTheme="minorHAnsi" w:cstheme="minorHAnsi"/>
          <w:sz w:val="24"/>
          <w:lang w:val="en-US"/>
        </w:rPr>
        <w:t xml:space="preserve">            &lt;div class="col-md-4"&gt;&lt;/div&gt;</w:t>
      </w:r>
    </w:p>
    <w:p w14:paraId="4E6FC7D2" w14:textId="77777777" w:rsidR="001E7738" w:rsidRPr="00B5200D" w:rsidRDefault="001E7738" w:rsidP="001E7738">
      <w:pPr>
        <w:pStyle w:val="Sinespaciado"/>
        <w:jc w:val="left"/>
        <w:rPr>
          <w:rFonts w:asciiTheme="minorHAnsi" w:hAnsiTheme="minorHAnsi" w:cstheme="minorHAnsi"/>
          <w:sz w:val="24"/>
        </w:rPr>
      </w:pPr>
      <w:r w:rsidRPr="00E02FC2">
        <w:rPr>
          <w:rFonts w:asciiTheme="minorHAnsi" w:hAnsiTheme="minorHAnsi" w:cstheme="minorHAnsi"/>
          <w:sz w:val="24"/>
          <w:lang w:val="en-US"/>
        </w:rPr>
        <w:t xml:space="preserve">        </w:t>
      </w:r>
      <w:r w:rsidRPr="00B5200D">
        <w:rPr>
          <w:rFonts w:asciiTheme="minorHAnsi" w:hAnsiTheme="minorHAnsi" w:cstheme="minorHAnsi"/>
          <w:sz w:val="24"/>
        </w:rPr>
        <w:t>&lt;/div&gt;</w:t>
      </w:r>
    </w:p>
    <w:p w14:paraId="31518F91" w14:textId="77777777" w:rsidR="001E7738" w:rsidRPr="00B5200D" w:rsidRDefault="001E7738" w:rsidP="001E7738">
      <w:pPr>
        <w:pStyle w:val="Sinespaciado"/>
        <w:jc w:val="left"/>
        <w:rPr>
          <w:rFonts w:asciiTheme="minorHAnsi" w:hAnsiTheme="minorHAnsi" w:cstheme="minorHAnsi"/>
          <w:sz w:val="24"/>
        </w:rPr>
      </w:pPr>
      <w:r w:rsidRPr="00B5200D">
        <w:rPr>
          <w:rFonts w:asciiTheme="minorHAnsi" w:hAnsiTheme="minorHAnsi" w:cstheme="minorHAnsi"/>
          <w:sz w:val="24"/>
        </w:rPr>
        <w:t xml:space="preserve">    &lt;/div&gt;</w:t>
      </w:r>
    </w:p>
    <w:p w14:paraId="20FD8412" w14:textId="136AD129" w:rsidR="001E7738" w:rsidRDefault="001E7738" w:rsidP="001E7738">
      <w:pPr>
        <w:pStyle w:val="Sinespaciado"/>
        <w:jc w:val="left"/>
        <w:rPr>
          <w:rFonts w:asciiTheme="minorHAnsi" w:hAnsiTheme="minorHAnsi" w:cstheme="minorHAnsi"/>
          <w:sz w:val="24"/>
        </w:rPr>
      </w:pPr>
      <w:r w:rsidRPr="00B5200D">
        <w:rPr>
          <w:rFonts w:asciiTheme="minorHAnsi" w:hAnsiTheme="minorHAnsi" w:cstheme="minorHAnsi"/>
          <w:sz w:val="24"/>
        </w:rPr>
        <w:t>&lt;/footer&gt;</w:t>
      </w:r>
    </w:p>
    <w:p w14:paraId="03E6C1B4" w14:textId="6F6E7181" w:rsidR="00400D37" w:rsidRDefault="00400D37" w:rsidP="001E7738">
      <w:pPr>
        <w:pStyle w:val="Sinespaciado"/>
        <w:jc w:val="left"/>
        <w:rPr>
          <w:rFonts w:asciiTheme="minorHAnsi" w:hAnsiTheme="minorHAnsi" w:cstheme="minorHAnsi"/>
          <w:sz w:val="24"/>
        </w:rPr>
      </w:pPr>
    </w:p>
    <w:p w14:paraId="7B055BFE" w14:textId="77777777" w:rsidR="00400D37" w:rsidRPr="00B5200D" w:rsidRDefault="00400D37" w:rsidP="001E7738">
      <w:pPr>
        <w:pStyle w:val="Sinespaciado"/>
        <w:jc w:val="left"/>
        <w:rPr>
          <w:rFonts w:asciiTheme="minorHAnsi" w:hAnsiTheme="minorHAnsi" w:cstheme="minorHAnsi"/>
          <w:sz w:val="24"/>
        </w:rPr>
      </w:pPr>
    </w:p>
    <w:p w14:paraId="38C06A93" w14:textId="77777777" w:rsidR="001E7738" w:rsidRPr="00B5200D" w:rsidRDefault="001E7738" w:rsidP="001E7738">
      <w:pPr>
        <w:pStyle w:val="Sinespaciado"/>
        <w:jc w:val="left"/>
        <w:rPr>
          <w:rFonts w:asciiTheme="minorHAnsi" w:hAnsiTheme="minorHAnsi" w:cstheme="minorHAnsi"/>
          <w:sz w:val="24"/>
        </w:rPr>
      </w:pPr>
    </w:p>
    <w:p w14:paraId="09F8A81F" w14:textId="108B14AC" w:rsidR="00400D37" w:rsidRPr="00400D37" w:rsidRDefault="00400D37" w:rsidP="00400D37">
      <w:pPr>
        <w:pStyle w:val="Subttulo"/>
        <w:ind w:left="708" w:hanging="708"/>
        <w:rPr>
          <w:sz w:val="28"/>
        </w:rPr>
      </w:pPr>
      <w:r w:rsidRPr="00400D37">
        <w:rPr>
          <w:b/>
          <w:sz w:val="28"/>
        </w:rPr>
        <w:t>Apéndice C.2.4</w:t>
      </w:r>
      <w:r w:rsidRPr="00400D37">
        <w:rPr>
          <w:sz w:val="28"/>
        </w:rPr>
        <w:t>: Collapse Buscador</w:t>
      </w:r>
    </w:p>
    <w:p w14:paraId="2356739F" w14:textId="77777777" w:rsidR="00400D37" w:rsidRDefault="00400D37" w:rsidP="00400D37"/>
    <w:p w14:paraId="469E63BE"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//Mostrar solo Buscador Todo</w:t>
      </w:r>
    </w:p>
    <w:p w14:paraId="456546B7"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$('#btn_all').on('click', function () {</w:t>
      </w:r>
    </w:p>
    <w:p w14:paraId="5956BA63" w14:textId="77777777" w:rsidR="00400D37" w:rsidRPr="00C92276" w:rsidRDefault="00400D37" w:rsidP="00400D37">
      <w:pPr>
        <w:pStyle w:val="Sinespaciado"/>
        <w:jc w:val="left"/>
        <w:rPr>
          <w:rFonts w:asciiTheme="minorHAnsi" w:hAnsiTheme="minorHAnsi" w:cstheme="minorHAnsi"/>
          <w:sz w:val="16"/>
          <w:szCs w:val="16"/>
          <w:lang w:val="en-US"/>
          <w:rPrChange w:id="1128" w:author="Profesor" w:date="2017-07-19T14:14:00Z">
            <w:rPr>
              <w:rFonts w:asciiTheme="minorHAnsi" w:hAnsiTheme="minorHAnsi" w:cstheme="minorHAnsi"/>
              <w:sz w:val="16"/>
              <w:szCs w:val="16"/>
            </w:rPr>
          </w:rPrChange>
        </w:rPr>
      </w:pPr>
      <w:r w:rsidRPr="00400D37">
        <w:rPr>
          <w:rFonts w:asciiTheme="minorHAnsi" w:hAnsiTheme="minorHAnsi" w:cstheme="minorHAnsi"/>
          <w:sz w:val="16"/>
          <w:szCs w:val="16"/>
        </w:rPr>
        <w:t xml:space="preserve">    </w:t>
      </w:r>
      <w:r w:rsidRPr="00C92276">
        <w:rPr>
          <w:rFonts w:asciiTheme="minorHAnsi" w:hAnsiTheme="minorHAnsi" w:cstheme="minorHAnsi"/>
          <w:sz w:val="16"/>
          <w:szCs w:val="16"/>
          <w:lang w:val="en-US"/>
          <w:rPrChange w:id="1129" w:author="Profesor" w:date="2017-07-19T14:14:00Z">
            <w:rPr>
              <w:rFonts w:asciiTheme="minorHAnsi" w:hAnsiTheme="minorHAnsi" w:cstheme="minorHAnsi"/>
              <w:sz w:val="16"/>
              <w:szCs w:val="16"/>
            </w:rPr>
          </w:rPrChange>
        </w:rPr>
        <w:t>$('#collapseFecha').collapse('hide');</w:t>
      </w:r>
    </w:p>
    <w:p w14:paraId="6F3954FC" w14:textId="77777777" w:rsidR="00400D37" w:rsidRPr="00400D37" w:rsidRDefault="00400D37" w:rsidP="00400D37">
      <w:pPr>
        <w:pStyle w:val="Sinespaciado"/>
        <w:jc w:val="left"/>
        <w:rPr>
          <w:rFonts w:asciiTheme="minorHAnsi" w:hAnsiTheme="minorHAnsi" w:cstheme="minorHAnsi"/>
          <w:sz w:val="16"/>
          <w:szCs w:val="16"/>
          <w:lang w:val="en-US"/>
        </w:rPr>
      </w:pPr>
      <w:r w:rsidRPr="00C92276">
        <w:rPr>
          <w:rFonts w:asciiTheme="minorHAnsi" w:hAnsiTheme="minorHAnsi" w:cstheme="minorHAnsi"/>
          <w:sz w:val="16"/>
          <w:szCs w:val="16"/>
          <w:lang w:val="en-US"/>
          <w:rPrChange w:id="1130" w:author="Profesor" w:date="2017-07-19T14:14:00Z">
            <w:rPr>
              <w:rFonts w:asciiTheme="minorHAnsi" w:hAnsiTheme="minorHAnsi" w:cstheme="minorHAnsi"/>
              <w:sz w:val="16"/>
              <w:szCs w:val="16"/>
            </w:rPr>
          </w:rPrChange>
        </w:rPr>
        <w:t xml:space="preserve">    $('#collapseD</w:t>
      </w:r>
      <w:r w:rsidRPr="00400D37">
        <w:rPr>
          <w:rFonts w:asciiTheme="minorHAnsi" w:hAnsiTheme="minorHAnsi" w:cstheme="minorHAnsi"/>
          <w:sz w:val="16"/>
          <w:szCs w:val="16"/>
          <w:lang w:val="en-US"/>
        </w:rPr>
        <w:t>ireccion').collapse('hide');</w:t>
      </w:r>
    </w:p>
    <w:p w14:paraId="057E2C6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$('#collapsePalabra').collapse('hide');</w:t>
      </w:r>
    </w:p>
    <w:p w14:paraId="547A31C6"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$('#collapseIncidente').collapse('hide');</w:t>
      </w:r>
    </w:p>
    <w:p w14:paraId="6ED46845"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$('#collapseMiUbicacion').collapse('hide');</w:t>
      </w:r>
    </w:p>
    <w:p w14:paraId="65B11C1F"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w:t>
      </w:r>
    </w:p>
    <w:p w14:paraId="5690B13E" w14:textId="77777777" w:rsidR="00400D37" w:rsidRPr="00400D37" w:rsidRDefault="00400D37" w:rsidP="00400D37">
      <w:pPr>
        <w:pStyle w:val="Sinespaciado"/>
        <w:jc w:val="left"/>
        <w:rPr>
          <w:rFonts w:asciiTheme="minorHAnsi" w:hAnsiTheme="minorHAnsi" w:cstheme="minorHAnsi"/>
          <w:sz w:val="16"/>
          <w:szCs w:val="16"/>
        </w:rPr>
      </w:pPr>
    </w:p>
    <w:p w14:paraId="07EC8B84"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//Mostrar solo Buscador Direcciòn</w:t>
      </w:r>
    </w:p>
    <w:p w14:paraId="18B1015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$('#btn_direccion').on('click', function () {</w:t>
      </w:r>
    </w:p>
    <w:p w14:paraId="598C93BC"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$('#collapseFecha').collapse('hide');</w:t>
      </w:r>
    </w:p>
    <w:p w14:paraId="010C713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$('#collapseAll').collapse('hide');</w:t>
      </w:r>
    </w:p>
    <w:p w14:paraId="555EE26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$('#collapsePalabra').collapse('hide');</w:t>
      </w:r>
    </w:p>
    <w:p w14:paraId="34206A74"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$('#collapseIncidente').collapse('hide');</w:t>
      </w:r>
    </w:p>
    <w:p w14:paraId="5AA0ABB2"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$('#collapseMiUbicacion').collapse('hide');</w:t>
      </w:r>
    </w:p>
    <w:p w14:paraId="60E7B769"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w:t>
      </w:r>
    </w:p>
    <w:p w14:paraId="347418A1" w14:textId="77777777" w:rsidR="00400D37" w:rsidRPr="00400D37" w:rsidRDefault="00400D37" w:rsidP="00400D37">
      <w:pPr>
        <w:pStyle w:val="Sinespaciado"/>
        <w:jc w:val="left"/>
        <w:rPr>
          <w:rFonts w:asciiTheme="minorHAnsi" w:hAnsiTheme="minorHAnsi" w:cstheme="minorHAnsi"/>
          <w:sz w:val="16"/>
          <w:szCs w:val="16"/>
        </w:rPr>
      </w:pPr>
    </w:p>
    <w:p w14:paraId="64E19807" w14:textId="77777777" w:rsidR="00400D37" w:rsidRPr="00400D37" w:rsidRDefault="00400D37" w:rsidP="00400D37">
      <w:pPr>
        <w:pStyle w:val="Sinespaciado"/>
        <w:jc w:val="left"/>
        <w:rPr>
          <w:rFonts w:asciiTheme="minorHAnsi" w:hAnsiTheme="minorHAnsi" w:cstheme="minorHAnsi"/>
          <w:sz w:val="16"/>
          <w:szCs w:val="16"/>
        </w:rPr>
      </w:pPr>
    </w:p>
    <w:p w14:paraId="3D921F95"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//Mostrar solo Buscador Fecha</w:t>
      </w:r>
    </w:p>
    <w:p w14:paraId="29D2653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$('#btn_fecha').on('click', function () {</w:t>
      </w:r>
    </w:p>
    <w:p w14:paraId="0781601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$('#collapseAll').collapse('hide');</w:t>
      </w:r>
    </w:p>
    <w:p w14:paraId="094F66C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$('#collapseDireccion').collapse('hide');</w:t>
      </w:r>
    </w:p>
    <w:p w14:paraId="4626009C"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$('#collapsePalabra').collapse('hide');</w:t>
      </w:r>
    </w:p>
    <w:p w14:paraId="3AF23C3C"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$('#collapseIncidente').collapse('hide');</w:t>
      </w:r>
    </w:p>
    <w:p w14:paraId="79FDA249"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$('#collapseMiUbicacion').collapse('hide');</w:t>
      </w:r>
    </w:p>
    <w:p w14:paraId="1247B838"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w:t>
      </w:r>
    </w:p>
    <w:p w14:paraId="6472ECD2" w14:textId="77777777" w:rsidR="00400D37" w:rsidRPr="00400D37" w:rsidRDefault="00400D37" w:rsidP="00400D37">
      <w:pPr>
        <w:pStyle w:val="Sinespaciado"/>
        <w:jc w:val="left"/>
        <w:rPr>
          <w:rFonts w:asciiTheme="minorHAnsi" w:hAnsiTheme="minorHAnsi" w:cstheme="minorHAnsi"/>
          <w:sz w:val="16"/>
          <w:szCs w:val="16"/>
        </w:rPr>
      </w:pPr>
    </w:p>
    <w:p w14:paraId="27F42223" w14:textId="77777777" w:rsidR="00400D37" w:rsidRPr="00400D37" w:rsidRDefault="00400D37" w:rsidP="00400D37">
      <w:pPr>
        <w:pStyle w:val="Sinespaciado"/>
        <w:jc w:val="left"/>
        <w:rPr>
          <w:rFonts w:asciiTheme="minorHAnsi" w:hAnsiTheme="minorHAnsi" w:cstheme="minorHAnsi"/>
          <w:sz w:val="16"/>
          <w:szCs w:val="16"/>
        </w:rPr>
      </w:pPr>
    </w:p>
    <w:p w14:paraId="5BCE5721"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//Mostrar solo Buscador Palabra Clave</w:t>
      </w:r>
    </w:p>
    <w:p w14:paraId="15F17298"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lastRenderedPageBreak/>
        <w:t>$('#btn_palabrac').on('click', function () {</w:t>
      </w:r>
    </w:p>
    <w:p w14:paraId="6AC5F062"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$('#collapseFecha').collapse('hide');</w:t>
      </w:r>
    </w:p>
    <w:p w14:paraId="46A3BE29"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$('#collapseDireccion').collapse('hide');</w:t>
      </w:r>
    </w:p>
    <w:p w14:paraId="12C30DBA"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$('#collapseAll').collapse('hide');</w:t>
      </w:r>
    </w:p>
    <w:p w14:paraId="5FF2627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$('#collapseIncidente').collapse('hide');</w:t>
      </w:r>
    </w:p>
    <w:p w14:paraId="70B7B35C" w14:textId="77777777" w:rsidR="00400D37" w:rsidRPr="00C92276" w:rsidRDefault="00400D37" w:rsidP="00400D37">
      <w:pPr>
        <w:pStyle w:val="Sinespaciado"/>
        <w:jc w:val="left"/>
        <w:rPr>
          <w:rFonts w:asciiTheme="minorHAnsi" w:hAnsiTheme="minorHAnsi" w:cstheme="minorHAnsi"/>
          <w:sz w:val="16"/>
          <w:szCs w:val="16"/>
          <w:lang w:val="en-US"/>
          <w:rPrChange w:id="1131" w:author="Profesor" w:date="2017-07-19T14:14:00Z">
            <w:rPr>
              <w:rFonts w:asciiTheme="minorHAnsi" w:hAnsiTheme="minorHAnsi" w:cstheme="minorHAnsi"/>
              <w:sz w:val="16"/>
              <w:szCs w:val="16"/>
            </w:rPr>
          </w:rPrChange>
        </w:rPr>
      </w:pPr>
      <w:r w:rsidRPr="00400D37">
        <w:rPr>
          <w:rFonts w:asciiTheme="minorHAnsi" w:hAnsiTheme="minorHAnsi" w:cstheme="minorHAnsi"/>
          <w:sz w:val="16"/>
          <w:szCs w:val="16"/>
          <w:lang w:val="en-US"/>
        </w:rPr>
        <w:t xml:space="preserve">    </w:t>
      </w:r>
      <w:r w:rsidRPr="00C92276">
        <w:rPr>
          <w:rFonts w:asciiTheme="minorHAnsi" w:hAnsiTheme="minorHAnsi" w:cstheme="minorHAnsi"/>
          <w:sz w:val="16"/>
          <w:szCs w:val="16"/>
          <w:lang w:val="en-US"/>
          <w:rPrChange w:id="1132" w:author="Profesor" w:date="2017-07-19T14:14:00Z">
            <w:rPr>
              <w:rFonts w:asciiTheme="minorHAnsi" w:hAnsiTheme="minorHAnsi" w:cstheme="minorHAnsi"/>
              <w:sz w:val="16"/>
              <w:szCs w:val="16"/>
            </w:rPr>
          </w:rPrChange>
        </w:rPr>
        <w:t>$('#collapseMiUbicacion').collapse('hide');</w:t>
      </w:r>
    </w:p>
    <w:p w14:paraId="5268CB9A"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w:t>
      </w:r>
    </w:p>
    <w:p w14:paraId="1957C477" w14:textId="77777777" w:rsidR="00400D37" w:rsidRPr="00400D37" w:rsidRDefault="00400D37" w:rsidP="00400D37">
      <w:pPr>
        <w:pStyle w:val="Sinespaciado"/>
        <w:jc w:val="left"/>
        <w:rPr>
          <w:rFonts w:asciiTheme="minorHAnsi" w:hAnsiTheme="minorHAnsi" w:cstheme="minorHAnsi"/>
          <w:sz w:val="16"/>
          <w:szCs w:val="16"/>
        </w:rPr>
      </w:pPr>
    </w:p>
    <w:p w14:paraId="5718C3D3" w14:textId="77777777" w:rsidR="00400D37" w:rsidRPr="00400D37" w:rsidRDefault="00400D37" w:rsidP="00400D37">
      <w:pPr>
        <w:pStyle w:val="Sinespaciado"/>
        <w:jc w:val="left"/>
        <w:rPr>
          <w:rFonts w:asciiTheme="minorHAnsi" w:hAnsiTheme="minorHAnsi" w:cstheme="minorHAnsi"/>
          <w:sz w:val="16"/>
          <w:szCs w:val="16"/>
        </w:rPr>
      </w:pPr>
    </w:p>
    <w:p w14:paraId="6C1D5123" w14:textId="77777777" w:rsidR="00400D37" w:rsidRPr="00400D37" w:rsidRDefault="00400D37" w:rsidP="00400D37">
      <w:pPr>
        <w:pStyle w:val="Sinespaciado"/>
        <w:jc w:val="left"/>
        <w:rPr>
          <w:rFonts w:asciiTheme="minorHAnsi" w:hAnsiTheme="minorHAnsi" w:cstheme="minorHAnsi"/>
          <w:sz w:val="16"/>
          <w:szCs w:val="16"/>
        </w:rPr>
      </w:pPr>
    </w:p>
    <w:p w14:paraId="3BBEA39A"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//Mostrar solo Buscador Incidente</w:t>
      </w:r>
    </w:p>
    <w:p w14:paraId="1B971667" w14:textId="77777777" w:rsidR="00400D37" w:rsidRPr="00C92276" w:rsidRDefault="00400D37" w:rsidP="00400D37">
      <w:pPr>
        <w:pStyle w:val="Sinespaciado"/>
        <w:jc w:val="left"/>
        <w:rPr>
          <w:rFonts w:asciiTheme="minorHAnsi" w:hAnsiTheme="minorHAnsi" w:cstheme="minorHAnsi"/>
          <w:sz w:val="16"/>
          <w:szCs w:val="16"/>
          <w:rPrChange w:id="1133" w:author="Profesor" w:date="2017-07-19T14:14:00Z">
            <w:rPr>
              <w:rFonts w:asciiTheme="minorHAnsi" w:hAnsiTheme="minorHAnsi" w:cstheme="minorHAnsi"/>
              <w:sz w:val="16"/>
              <w:szCs w:val="16"/>
              <w:lang w:val="en-US"/>
            </w:rPr>
          </w:rPrChange>
        </w:rPr>
      </w:pPr>
      <w:r w:rsidRPr="00C92276">
        <w:rPr>
          <w:rFonts w:asciiTheme="minorHAnsi" w:hAnsiTheme="minorHAnsi" w:cstheme="minorHAnsi"/>
          <w:sz w:val="16"/>
          <w:szCs w:val="16"/>
          <w:rPrChange w:id="1134" w:author="Profesor" w:date="2017-07-19T14:14:00Z">
            <w:rPr>
              <w:rFonts w:asciiTheme="minorHAnsi" w:hAnsiTheme="minorHAnsi" w:cstheme="minorHAnsi"/>
              <w:sz w:val="16"/>
              <w:szCs w:val="16"/>
              <w:lang w:val="en-US"/>
            </w:rPr>
          </w:rPrChange>
        </w:rPr>
        <w:t>$('#btn_incidente').on('click', function () {</w:t>
      </w:r>
    </w:p>
    <w:p w14:paraId="0E431D86" w14:textId="77777777" w:rsidR="00400D37" w:rsidRPr="00400D37" w:rsidRDefault="00400D37" w:rsidP="00400D37">
      <w:pPr>
        <w:pStyle w:val="Sinespaciado"/>
        <w:jc w:val="left"/>
        <w:rPr>
          <w:rFonts w:asciiTheme="minorHAnsi" w:hAnsiTheme="minorHAnsi" w:cstheme="minorHAnsi"/>
          <w:sz w:val="16"/>
          <w:szCs w:val="16"/>
          <w:lang w:val="en-US"/>
        </w:rPr>
      </w:pPr>
      <w:r w:rsidRPr="00C92276">
        <w:rPr>
          <w:rFonts w:asciiTheme="minorHAnsi" w:hAnsiTheme="minorHAnsi" w:cstheme="minorHAnsi"/>
          <w:sz w:val="16"/>
          <w:szCs w:val="16"/>
          <w:rPrChange w:id="1135" w:author="Profesor" w:date="2017-07-19T14:14:00Z">
            <w:rPr>
              <w:rFonts w:asciiTheme="minorHAnsi" w:hAnsiTheme="minorHAnsi" w:cstheme="minorHAnsi"/>
              <w:sz w:val="16"/>
              <w:szCs w:val="16"/>
              <w:lang w:val="en-US"/>
            </w:rPr>
          </w:rPrChange>
        </w:rPr>
        <w:t xml:space="preserve">    </w:t>
      </w:r>
      <w:r w:rsidRPr="00400D37">
        <w:rPr>
          <w:rFonts w:asciiTheme="minorHAnsi" w:hAnsiTheme="minorHAnsi" w:cstheme="minorHAnsi"/>
          <w:sz w:val="16"/>
          <w:szCs w:val="16"/>
          <w:lang w:val="en-US"/>
        </w:rPr>
        <w:t>$('#collapseFecha').collapse('hide');</w:t>
      </w:r>
    </w:p>
    <w:p w14:paraId="3FD068AF"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$('#collapseDireccion').collapse('hide');</w:t>
      </w:r>
    </w:p>
    <w:p w14:paraId="394CD498"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$('#collapsePalabra').collapse('hide');</w:t>
      </w:r>
    </w:p>
    <w:p w14:paraId="5384AEF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$('#collapseAll').collapse('hide');</w:t>
      </w:r>
    </w:p>
    <w:p w14:paraId="2438710D"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$('#collapseMiUbicacion').collapse('hide');</w:t>
      </w:r>
    </w:p>
    <w:p w14:paraId="2455D239"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w:t>
      </w:r>
    </w:p>
    <w:p w14:paraId="0B6E87A9" w14:textId="77777777" w:rsidR="00400D37" w:rsidRPr="00400D37" w:rsidRDefault="00400D37" w:rsidP="00400D37">
      <w:pPr>
        <w:pStyle w:val="Sinespaciado"/>
        <w:jc w:val="left"/>
        <w:rPr>
          <w:rFonts w:asciiTheme="minorHAnsi" w:hAnsiTheme="minorHAnsi" w:cstheme="minorHAnsi"/>
          <w:sz w:val="16"/>
          <w:szCs w:val="16"/>
        </w:rPr>
      </w:pPr>
    </w:p>
    <w:p w14:paraId="2A5725A7"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//Mostrar solo Buscador Incidente</w:t>
      </w:r>
    </w:p>
    <w:p w14:paraId="6C4C478A" w14:textId="77777777" w:rsidR="00400D37" w:rsidRPr="00C92276" w:rsidRDefault="00400D37" w:rsidP="00400D37">
      <w:pPr>
        <w:pStyle w:val="Sinespaciado"/>
        <w:jc w:val="left"/>
        <w:rPr>
          <w:rFonts w:asciiTheme="minorHAnsi" w:hAnsiTheme="minorHAnsi" w:cstheme="minorHAnsi"/>
          <w:sz w:val="16"/>
          <w:szCs w:val="16"/>
          <w:rPrChange w:id="1136" w:author="Profesor" w:date="2017-07-19T14:14:00Z">
            <w:rPr>
              <w:rFonts w:asciiTheme="minorHAnsi" w:hAnsiTheme="minorHAnsi" w:cstheme="minorHAnsi"/>
              <w:sz w:val="16"/>
              <w:szCs w:val="16"/>
              <w:lang w:val="en-US"/>
            </w:rPr>
          </w:rPrChange>
        </w:rPr>
      </w:pPr>
      <w:r w:rsidRPr="00C92276">
        <w:rPr>
          <w:rFonts w:asciiTheme="minorHAnsi" w:hAnsiTheme="minorHAnsi" w:cstheme="minorHAnsi"/>
          <w:sz w:val="16"/>
          <w:szCs w:val="16"/>
          <w:rPrChange w:id="1137" w:author="Profesor" w:date="2017-07-19T14:14:00Z">
            <w:rPr>
              <w:rFonts w:asciiTheme="minorHAnsi" w:hAnsiTheme="minorHAnsi" w:cstheme="minorHAnsi"/>
              <w:sz w:val="16"/>
              <w:szCs w:val="16"/>
              <w:lang w:val="en-US"/>
            </w:rPr>
          </w:rPrChange>
        </w:rPr>
        <w:t>$('#btn_mi_ubicacion').on('click', function () {</w:t>
      </w:r>
    </w:p>
    <w:p w14:paraId="45616B19" w14:textId="77777777" w:rsidR="00400D37" w:rsidRPr="00C92276" w:rsidRDefault="00400D37" w:rsidP="00400D37">
      <w:pPr>
        <w:pStyle w:val="Sinespaciado"/>
        <w:jc w:val="left"/>
        <w:rPr>
          <w:rFonts w:asciiTheme="minorHAnsi" w:hAnsiTheme="minorHAnsi" w:cstheme="minorHAnsi"/>
          <w:sz w:val="16"/>
          <w:szCs w:val="16"/>
          <w:rPrChange w:id="1138" w:author="Profesor" w:date="2017-07-19T14:14:00Z">
            <w:rPr>
              <w:rFonts w:asciiTheme="minorHAnsi" w:hAnsiTheme="minorHAnsi" w:cstheme="minorHAnsi"/>
              <w:sz w:val="16"/>
              <w:szCs w:val="16"/>
              <w:lang w:val="en-US"/>
            </w:rPr>
          </w:rPrChange>
        </w:rPr>
      </w:pPr>
      <w:r w:rsidRPr="00C92276">
        <w:rPr>
          <w:rFonts w:asciiTheme="minorHAnsi" w:hAnsiTheme="minorHAnsi" w:cstheme="minorHAnsi"/>
          <w:sz w:val="16"/>
          <w:szCs w:val="16"/>
          <w:rPrChange w:id="1139" w:author="Profesor" w:date="2017-07-19T14:14:00Z">
            <w:rPr>
              <w:rFonts w:asciiTheme="minorHAnsi" w:hAnsiTheme="minorHAnsi" w:cstheme="minorHAnsi"/>
              <w:sz w:val="16"/>
              <w:szCs w:val="16"/>
              <w:lang w:val="en-US"/>
            </w:rPr>
          </w:rPrChange>
        </w:rPr>
        <w:t xml:space="preserve">    $('#collapseFecha').collapse('hide');</w:t>
      </w:r>
    </w:p>
    <w:p w14:paraId="45568290" w14:textId="77777777" w:rsidR="00400D37" w:rsidRPr="00C92276" w:rsidRDefault="00400D37" w:rsidP="00400D37">
      <w:pPr>
        <w:pStyle w:val="Sinespaciado"/>
        <w:jc w:val="left"/>
        <w:rPr>
          <w:rFonts w:asciiTheme="minorHAnsi" w:hAnsiTheme="minorHAnsi" w:cstheme="minorHAnsi"/>
          <w:sz w:val="16"/>
          <w:szCs w:val="16"/>
          <w:rPrChange w:id="1140" w:author="Profesor" w:date="2017-07-19T14:14:00Z">
            <w:rPr>
              <w:rFonts w:asciiTheme="minorHAnsi" w:hAnsiTheme="minorHAnsi" w:cstheme="minorHAnsi"/>
              <w:sz w:val="16"/>
              <w:szCs w:val="16"/>
              <w:lang w:val="en-US"/>
            </w:rPr>
          </w:rPrChange>
        </w:rPr>
      </w:pPr>
      <w:r w:rsidRPr="00C92276">
        <w:rPr>
          <w:rFonts w:asciiTheme="minorHAnsi" w:hAnsiTheme="minorHAnsi" w:cstheme="minorHAnsi"/>
          <w:sz w:val="16"/>
          <w:szCs w:val="16"/>
          <w:rPrChange w:id="1141" w:author="Profesor" w:date="2017-07-19T14:14:00Z">
            <w:rPr>
              <w:rFonts w:asciiTheme="minorHAnsi" w:hAnsiTheme="minorHAnsi" w:cstheme="minorHAnsi"/>
              <w:sz w:val="16"/>
              <w:szCs w:val="16"/>
              <w:lang w:val="en-US"/>
            </w:rPr>
          </w:rPrChange>
        </w:rPr>
        <w:t xml:space="preserve">    $('#collapseDireccion').collapse('hide');</w:t>
      </w:r>
    </w:p>
    <w:p w14:paraId="22DB980B" w14:textId="77777777" w:rsidR="00400D37" w:rsidRPr="00400D37" w:rsidRDefault="00400D37" w:rsidP="00400D37">
      <w:pPr>
        <w:pStyle w:val="Sinespaciado"/>
        <w:jc w:val="left"/>
        <w:rPr>
          <w:rFonts w:asciiTheme="minorHAnsi" w:hAnsiTheme="minorHAnsi" w:cstheme="minorHAnsi"/>
          <w:sz w:val="16"/>
          <w:szCs w:val="16"/>
          <w:lang w:val="en-US"/>
        </w:rPr>
      </w:pPr>
      <w:r w:rsidRPr="00C92276">
        <w:rPr>
          <w:rFonts w:asciiTheme="minorHAnsi" w:hAnsiTheme="minorHAnsi" w:cstheme="minorHAnsi"/>
          <w:sz w:val="16"/>
          <w:szCs w:val="16"/>
          <w:rPrChange w:id="1142" w:author="Profesor" w:date="2017-07-19T14:14:00Z">
            <w:rPr>
              <w:rFonts w:asciiTheme="minorHAnsi" w:hAnsiTheme="minorHAnsi" w:cstheme="minorHAnsi"/>
              <w:sz w:val="16"/>
              <w:szCs w:val="16"/>
              <w:lang w:val="en-US"/>
            </w:rPr>
          </w:rPrChange>
        </w:rPr>
        <w:t xml:space="preserve">    </w:t>
      </w:r>
      <w:r w:rsidRPr="00400D37">
        <w:rPr>
          <w:rFonts w:asciiTheme="minorHAnsi" w:hAnsiTheme="minorHAnsi" w:cstheme="minorHAnsi"/>
          <w:sz w:val="16"/>
          <w:szCs w:val="16"/>
          <w:lang w:val="en-US"/>
        </w:rPr>
        <w:t>$('#collapsePalabra').collapse('hide');</w:t>
      </w:r>
    </w:p>
    <w:p w14:paraId="5D64ADA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$('#collapseAll').collapse('hide');</w:t>
      </w:r>
    </w:p>
    <w:p w14:paraId="7A667000" w14:textId="77777777" w:rsidR="00400D37" w:rsidRPr="00C92276" w:rsidRDefault="00400D37" w:rsidP="00400D37">
      <w:pPr>
        <w:pStyle w:val="Sinespaciado"/>
        <w:jc w:val="left"/>
        <w:rPr>
          <w:rFonts w:asciiTheme="minorHAnsi" w:hAnsiTheme="minorHAnsi" w:cstheme="minorHAnsi"/>
          <w:sz w:val="16"/>
          <w:szCs w:val="16"/>
          <w:rPrChange w:id="1143" w:author="Profesor" w:date="2017-07-19T14:14:00Z">
            <w:rPr>
              <w:rFonts w:asciiTheme="minorHAnsi" w:hAnsiTheme="minorHAnsi" w:cstheme="minorHAnsi"/>
              <w:sz w:val="16"/>
              <w:szCs w:val="16"/>
              <w:lang w:val="en-US"/>
            </w:rPr>
          </w:rPrChange>
        </w:rPr>
      </w:pPr>
      <w:r w:rsidRPr="00400D37">
        <w:rPr>
          <w:rFonts w:asciiTheme="minorHAnsi" w:hAnsiTheme="minorHAnsi" w:cstheme="minorHAnsi"/>
          <w:sz w:val="16"/>
          <w:szCs w:val="16"/>
          <w:lang w:val="en-US"/>
        </w:rPr>
        <w:t xml:space="preserve">    </w:t>
      </w:r>
      <w:r w:rsidRPr="00C92276">
        <w:rPr>
          <w:rFonts w:asciiTheme="minorHAnsi" w:hAnsiTheme="minorHAnsi" w:cstheme="minorHAnsi"/>
          <w:sz w:val="16"/>
          <w:szCs w:val="16"/>
          <w:rPrChange w:id="1144" w:author="Profesor" w:date="2017-07-19T14:14:00Z">
            <w:rPr>
              <w:rFonts w:asciiTheme="minorHAnsi" w:hAnsiTheme="minorHAnsi" w:cstheme="minorHAnsi"/>
              <w:sz w:val="16"/>
              <w:szCs w:val="16"/>
              <w:lang w:val="en-US"/>
            </w:rPr>
          </w:rPrChange>
        </w:rPr>
        <w:t>$('#collapseIncidente').collapse('hide');</w:t>
      </w:r>
    </w:p>
    <w:p w14:paraId="46E3A0C4" w14:textId="77777777" w:rsidR="00400D37" w:rsidRPr="00C92276" w:rsidRDefault="00400D37" w:rsidP="00400D37">
      <w:pPr>
        <w:pStyle w:val="Sinespaciado"/>
        <w:jc w:val="left"/>
        <w:rPr>
          <w:rFonts w:asciiTheme="minorHAnsi" w:hAnsiTheme="minorHAnsi" w:cstheme="minorHAnsi"/>
          <w:sz w:val="16"/>
          <w:szCs w:val="16"/>
          <w:rPrChange w:id="1145" w:author="Profesor" w:date="2017-07-19T14:14:00Z">
            <w:rPr>
              <w:rFonts w:asciiTheme="minorHAnsi" w:hAnsiTheme="minorHAnsi" w:cstheme="minorHAnsi"/>
              <w:sz w:val="16"/>
              <w:szCs w:val="16"/>
              <w:lang w:val="en-US"/>
            </w:rPr>
          </w:rPrChange>
        </w:rPr>
      </w:pPr>
      <w:r w:rsidRPr="00C92276">
        <w:rPr>
          <w:rFonts w:asciiTheme="minorHAnsi" w:hAnsiTheme="minorHAnsi" w:cstheme="minorHAnsi"/>
          <w:sz w:val="16"/>
          <w:szCs w:val="16"/>
          <w:rPrChange w:id="1146" w:author="Profesor" w:date="2017-07-19T14:14:00Z">
            <w:rPr>
              <w:rFonts w:asciiTheme="minorHAnsi" w:hAnsiTheme="minorHAnsi" w:cstheme="minorHAnsi"/>
              <w:sz w:val="16"/>
              <w:szCs w:val="16"/>
              <w:lang w:val="en-US"/>
            </w:rPr>
          </w:rPrChange>
        </w:rPr>
        <w:t>})</w:t>
      </w:r>
    </w:p>
    <w:p w14:paraId="48C5608B" w14:textId="77777777" w:rsidR="001E7738" w:rsidRPr="00C92276" w:rsidRDefault="001E7738" w:rsidP="001E7738">
      <w:pPr>
        <w:pStyle w:val="Sinespaciado"/>
        <w:jc w:val="left"/>
        <w:rPr>
          <w:rFonts w:asciiTheme="minorHAnsi" w:hAnsiTheme="minorHAnsi" w:cstheme="minorHAnsi"/>
          <w:sz w:val="24"/>
          <w:rPrChange w:id="1147" w:author="Profesor" w:date="2017-07-19T14:14:00Z">
            <w:rPr>
              <w:rFonts w:asciiTheme="minorHAnsi" w:hAnsiTheme="minorHAnsi" w:cstheme="minorHAnsi"/>
              <w:sz w:val="24"/>
              <w:lang w:val="en-US"/>
            </w:rPr>
          </w:rPrChange>
        </w:rPr>
      </w:pPr>
    </w:p>
    <w:p w14:paraId="0E475E12" w14:textId="5A510E44" w:rsidR="00400D37" w:rsidRPr="00400D37" w:rsidRDefault="00400D37" w:rsidP="00400D37">
      <w:pPr>
        <w:pStyle w:val="Subttulo"/>
        <w:ind w:left="708" w:hanging="708"/>
        <w:rPr>
          <w:sz w:val="28"/>
        </w:rPr>
      </w:pPr>
      <w:r w:rsidRPr="00400D37">
        <w:rPr>
          <w:b/>
          <w:sz w:val="28"/>
        </w:rPr>
        <w:t>Apéndice C.2.5</w:t>
      </w:r>
      <w:r w:rsidRPr="00400D37">
        <w:rPr>
          <w:sz w:val="28"/>
        </w:rPr>
        <w:t>: Acerca de (About)</w:t>
      </w:r>
    </w:p>
    <w:p w14:paraId="62F07F33" w14:textId="77777777" w:rsidR="00400D37" w:rsidRPr="00400D37" w:rsidRDefault="00400D37" w:rsidP="00400D37"/>
    <w:p w14:paraId="3F4CBD3D"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w:t>
      </w:r>
    </w:p>
    <w:p w14:paraId="7E04B4B5"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Layout = "~/Views/_Layout.cshtml";</w:t>
      </w:r>
    </w:p>
    <w:p w14:paraId="15958502"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ViewBag.Title = "Acerca de mi";</w:t>
      </w:r>
    </w:p>
    <w:p w14:paraId="241C5DF1"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w:t>
      </w:r>
    </w:p>
    <w:p w14:paraId="6F4CB393" w14:textId="77777777" w:rsidR="00400D37" w:rsidRPr="00400D37" w:rsidRDefault="00400D37" w:rsidP="00400D37">
      <w:pPr>
        <w:pStyle w:val="Sinespaciado"/>
        <w:jc w:val="left"/>
        <w:rPr>
          <w:rFonts w:asciiTheme="minorHAnsi" w:hAnsiTheme="minorHAnsi" w:cstheme="minorHAnsi"/>
          <w:sz w:val="16"/>
          <w:lang w:val="en-US"/>
        </w:rPr>
      </w:pPr>
    </w:p>
    <w:p w14:paraId="6C92041D"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&lt;div class="container"&gt;</w:t>
      </w:r>
    </w:p>
    <w:p w14:paraId="38B4B429" w14:textId="77777777" w:rsidR="00400D37" w:rsidRPr="00C92276" w:rsidRDefault="00400D37" w:rsidP="00400D37">
      <w:pPr>
        <w:pStyle w:val="Sinespaciado"/>
        <w:jc w:val="left"/>
        <w:rPr>
          <w:rFonts w:asciiTheme="minorHAnsi" w:hAnsiTheme="minorHAnsi" w:cstheme="minorHAnsi"/>
          <w:sz w:val="16"/>
          <w:rPrChange w:id="1148" w:author="Profesor" w:date="2017-07-19T14:14:00Z">
            <w:rPr>
              <w:rFonts w:asciiTheme="minorHAnsi" w:hAnsiTheme="minorHAnsi" w:cstheme="minorHAnsi"/>
              <w:sz w:val="16"/>
              <w:lang w:val="en-US"/>
            </w:rPr>
          </w:rPrChange>
        </w:rPr>
      </w:pPr>
      <w:r w:rsidRPr="00400D37">
        <w:rPr>
          <w:rFonts w:asciiTheme="minorHAnsi" w:hAnsiTheme="minorHAnsi" w:cstheme="minorHAnsi"/>
          <w:sz w:val="16"/>
          <w:lang w:val="en-US"/>
        </w:rPr>
        <w:t xml:space="preserve">    </w:t>
      </w:r>
      <w:r w:rsidRPr="00C92276">
        <w:rPr>
          <w:rFonts w:asciiTheme="minorHAnsi" w:hAnsiTheme="minorHAnsi" w:cstheme="minorHAnsi"/>
          <w:sz w:val="16"/>
          <w:rPrChange w:id="1149" w:author="Profesor" w:date="2017-07-19T14:14:00Z">
            <w:rPr>
              <w:rFonts w:asciiTheme="minorHAnsi" w:hAnsiTheme="minorHAnsi" w:cstheme="minorHAnsi"/>
              <w:sz w:val="16"/>
              <w:lang w:val="en-US"/>
            </w:rPr>
          </w:rPrChange>
        </w:rPr>
        <w:t>&lt;h1 class="text-center letra-prompt texto-naranja"&gt;ReportIt&lt;/h1&gt;</w:t>
      </w:r>
    </w:p>
    <w:p w14:paraId="07706AD4" w14:textId="77777777" w:rsidR="00400D37" w:rsidRPr="00400D37" w:rsidRDefault="00400D37" w:rsidP="00400D37">
      <w:pPr>
        <w:pStyle w:val="Sinespaciado"/>
        <w:jc w:val="left"/>
        <w:rPr>
          <w:rFonts w:asciiTheme="minorHAnsi" w:hAnsiTheme="minorHAnsi" w:cstheme="minorHAnsi"/>
          <w:sz w:val="16"/>
        </w:rPr>
      </w:pPr>
      <w:r w:rsidRPr="00C92276">
        <w:rPr>
          <w:rFonts w:asciiTheme="minorHAnsi" w:hAnsiTheme="minorHAnsi" w:cstheme="minorHAnsi"/>
          <w:sz w:val="16"/>
          <w:rPrChange w:id="1150" w:author="Profesor" w:date="2017-07-19T14:14:00Z">
            <w:rPr>
              <w:rFonts w:asciiTheme="minorHAnsi" w:hAnsiTheme="minorHAnsi" w:cstheme="minorHAnsi"/>
              <w:sz w:val="16"/>
              <w:lang w:val="en-US"/>
            </w:rPr>
          </w:rPrChange>
        </w:rPr>
        <w:t xml:space="preserve">    </w:t>
      </w:r>
      <w:r w:rsidRPr="00400D37">
        <w:rPr>
          <w:rFonts w:asciiTheme="minorHAnsi" w:hAnsiTheme="minorHAnsi" w:cstheme="minorHAnsi"/>
          <w:sz w:val="16"/>
        </w:rPr>
        <w:t>&lt;br /&gt;</w:t>
      </w:r>
    </w:p>
    <w:p w14:paraId="7EBF09FF" w14:textId="77777777" w:rsidR="00400D37" w:rsidRPr="00400D37" w:rsidRDefault="00400D37" w:rsidP="00400D37">
      <w:pPr>
        <w:pStyle w:val="Sinespaciado"/>
        <w:jc w:val="left"/>
        <w:rPr>
          <w:rFonts w:asciiTheme="minorHAnsi" w:hAnsiTheme="minorHAnsi" w:cstheme="minorHAnsi"/>
          <w:sz w:val="16"/>
        </w:rPr>
      </w:pPr>
      <w:r w:rsidRPr="00400D37">
        <w:rPr>
          <w:rFonts w:asciiTheme="minorHAnsi" w:hAnsiTheme="minorHAnsi" w:cstheme="minorHAnsi"/>
          <w:sz w:val="16"/>
        </w:rPr>
        <w:t xml:space="preserve">    &lt;br /&gt;</w:t>
      </w:r>
    </w:p>
    <w:p w14:paraId="01EF8AAE" w14:textId="77777777" w:rsidR="00400D37" w:rsidRPr="00400D37" w:rsidRDefault="00400D37" w:rsidP="00400D37">
      <w:pPr>
        <w:pStyle w:val="Sinespaciado"/>
        <w:jc w:val="left"/>
        <w:rPr>
          <w:rFonts w:asciiTheme="minorHAnsi" w:hAnsiTheme="minorHAnsi" w:cstheme="minorHAnsi"/>
          <w:sz w:val="16"/>
        </w:rPr>
      </w:pPr>
      <w:r w:rsidRPr="00400D37">
        <w:rPr>
          <w:rFonts w:asciiTheme="minorHAnsi" w:hAnsiTheme="minorHAnsi" w:cstheme="minorHAnsi"/>
          <w:sz w:val="16"/>
        </w:rPr>
        <w:t xml:space="preserve">    &lt;h2 class="text-center letra-prompt texto-naranja"&gt;Desarrollado por&lt;/h2&gt;</w:t>
      </w:r>
    </w:p>
    <w:p w14:paraId="5DA7DF3F"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rPr>
        <w:t xml:space="preserve">    </w:t>
      </w:r>
      <w:r w:rsidRPr="00400D37">
        <w:rPr>
          <w:rFonts w:asciiTheme="minorHAnsi" w:hAnsiTheme="minorHAnsi" w:cstheme="minorHAnsi"/>
          <w:sz w:val="16"/>
          <w:lang w:val="en-US"/>
        </w:rPr>
        <w:t>&lt;div class="row"&gt;</w:t>
      </w:r>
    </w:p>
    <w:p w14:paraId="0C2C49E9"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 class="col-md-12 col-xs-12"&gt;</w:t>
      </w:r>
    </w:p>
    <w:p w14:paraId="1A1C27D8"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&lt;a href="https://mx.linkedin.com/in/raul-alberto-ruvalcaba-flores-360064134"&gt;</w:t>
      </w:r>
    </w:p>
    <w:p w14:paraId="453145C9"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&lt;img src="~/Contents/img/about/ruben.jpg" class="img-responsive center-block" style="max-height:200px"&gt;</w:t>
      </w:r>
    </w:p>
    <w:p w14:paraId="0E4F1254"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&lt;p class="text-center"&gt;&lt;strong&gt;Raul Ruvalcaba&lt;/strong&gt;&lt;/p&gt;</w:t>
      </w:r>
    </w:p>
    <w:p w14:paraId="0A7EDFFC" w14:textId="77777777" w:rsidR="00400D37" w:rsidRPr="00400D37" w:rsidRDefault="00400D37" w:rsidP="00400D37">
      <w:pPr>
        <w:pStyle w:val="Sinespaciado"/>
        <w:jc w:val="left"/>
        <w:rPr>
          <w:rFonts w:asciiTheme="minorHAnsi" w:hAnsiTheme="minorHAnsi" w:cstheme="minorHAnsi"/>
          <w:sz w:val="16"/>
        </w:rPr>
      </w:pPr>
      <w:r w:rsidRPr="00400D37">
        <w:rPr>
          <w:rFonts w:asciiTheme="minorHAnsi" w:hAnsiTheme="minorHAnsi" w:cstheme="minorHAnsi"/>
          <w:sz w:val="16"/>
          <w:lang w:val="en-US"/>
        </w:rPr>
        <w:t xml:space="preserve">            </w:t>
      </w:r>
      <w:r w:rsidRPr="00400D37">
        <w:rPr>
          <w:rFonts w:asciiTheme="minorHAnsi" w:hAnsiTheme="minorHAnsi" w:cstheme="minorHAnsi"/>
          <w:sz w:val="16"/>
        </w:rPr>
        <w:t>&lt;/a&gt;</w:t>
      </w:r>
    </w:p>
    <w:p w14:paraId="40637441" w14:textId="77777777" w:rsidR="00400D37" w:rsidRPr="00400D37" w:rsidRDefault="00400D37" w:rsidP="00400D37">
      <w:pPr>
        <w:pStyle w:val="Sinespaciado"/>
        <w:jc w:val="left"/>
        <w:rPr>
          <w:rFonts w:asciiTheme="minorHAnsi" w:hAnsiTheme="minorHAnsi" w:cstheme="minorHAnsi"/>
          <w:sz w:val="16"/>
        </w:rPr>
      </w:pPr>
      <w:r w:rsidRPr="00400D37">
        <w:rPr>
          <w:rFonts w:asciiTheme="minorHAnsi" w:hAnsiTheme="minorHAnsi" w:cstheme="minorHAnsi"/>
          <w:sz w:val="16"/>
        </w:rPr>
        <w:t xml:space="preserve">        &lt;/div&gt;</w:t>
      </w:r>
    </w:p>
    <w:p w14:paraId="426FB3CF" w14:textId="77777777" w:rsidR="00400D37" w:rsidRPr="00400D37" w:rsidRDefault="00400D37" w:rsidP="00400D37">
      <w:pPr>
        <w:pStyle w:val="Sinespaciado"/>
        <w:jc w:val="left"/>
        <w:rPr>
          <w:rFonts w:asciiTheme="minorHAnsi" w:hAnsiTheme="minorHAnsi" w:cstheme="minorHAnsi"/>
          <w:sz w:val="16"/>
        </w:rPr>
      </w:pPr>
      <w:r w:rsidRPr="00400D37">
        <w:rPr>
          <w:rFonts w:asciiTheme="minorHAnsi" w:hAnsiTheme="minorHAnsi" w:cstheme="minorHAnsi"/>
          <w:sz w:val="16"/>
        </w:rPr>
        <w:t xml:space="preserve">    &lt;/div&gt;</w:t>
      </w:r>
    </w:p>
    <w:p w14:paraId="5251F001" w14:textId="77777777" w:rsidR="00400D37" w:rsidRPr="00400D37" w:rsidRDefault="00400D37" w:rsidP="00400D37">
      <w:pPr>
        <w:pStyle w:val="Sinespaciado"/>
        <w:jc w:val="left"/>
        <w:rPr>
          <w:rFonts w:asciiTheme="minorHAnsi" w:hAnsiTheme="minorHAnsi" w:cstheme="minorHAnsi"/>
          <w:sz w:val="16"/>
        </w:rPr>
      </w:pPr>
      <w:r w:rsidRPr="00400D37">
        <w:rPr>
          <w:rFonts w:asciiTheme="minorHAnsi" w:hAnsiTheme="minorHAnsi" w:cstheme="minorHAnsi"/>
          <w:sz w:val="16"/>
        </w:rPr>
        <w:t>&lt;/div&gt;</w:t>
      </w:r>
    </w:p>
    <w:p w14:paraId="004B7AF9" w14:textId="77777777" w:rsidR="001E7738" w:rsidRDefault="001E7738" w:rsidP="00721311">
      <w:pPr>
        <w:pStyle w:val="Subttulo"/>
        <w:rPr>
          <w:b/>
          <w:sz w:val="36"/>
        </w:rPr>
      </w:pPr>
    </w:p>
    <w:p w14:paraId="7E63EAF9" w14:textId="4284EB81" w:rsidR="00721311" w:rsidRPr="00400D37" w:rsidRDefault="00721311" w:rsidP="00721311">
      <w:pPr>
        <w:pStyle w:val="Subttulo"/>
        <w:rPr>
          <w:sz w:val="28"/>
        </w:rPr>
      </w:pPr>
      <w:r w:rsidRPr="00400D37">
        <w:rPr>
          <w:b/>
          <w:sz w:val="28"/>
        </w:rPr>
        <w:t>Apéndice C.3</w:t>
      </w:r>
      <w:r w:rsidRPr="00400D37">
        <w:rPr>
          <w:sz w:val="28"/>
        </w:rPr>
        <w:t xml:space="preserve">: Controlador básico (HomeController) </w:t>
      </w:r>
    </w:p>
    <w:p w14:paraId="49F41F4F" w14:textId="77777777" w:rsidR="00721311" w:rsidRPr="003A53D3" w:rsidRDefault="00721311" w:rsidP="00721311">
      <w:pPr>
        <w:pStyle w:val="Sinespaciado"/>
        <w:jc w:val="left"/>
        <w:rPr>
          <w:rFonts w:asciiTheme="minorHAnsi" w:hAnsiTheme="minorHAnsi" w:cstheme="minorHAnsi"/>
          <w:sz w:val="16"/>
          <w:szCs w:val="16"/>
          <w:lang w:val="en-US"/>
        </w:rPr>
      </w:pPr>
      <w:r w:rsidRPr="003A53D3">
        <w:rPr>
          <w:rFonts w:asciiTheme="minorHAnsi" w:hAnsiTheme="minorHAnsi" w:cstheme="minorHAnsi"/>
          <w:sz w:val="16"/>
          <w:szCs w:val="16"/>
          <w:lang w:val="en-US"/>
        </w:rPr>
        <w:t>public class HomeController : Controller</w:t>
      </w:r>
    </w:p>
    <w:p w14:paraId="3561EC59" w14:textId="77777777" w:rsidR="00721311" w:rsidRPr="003A53D3" w:rsidRDefault="00721311" w:rsidP="00721311">
      <w:pPr>
        <w:pStyle w:val="Sinespaciado"/>
        <w:jc w:val="left"/>
        <w:rPr>
          <w:rFonts w:asciiTheme="minorHAnsi" w:hAnsiTheme="minorHAnsi" w:cstheme="minorHAnsi"/>
          <w:sz w:val="16"/>
          <w:szCs w:val="16"/>
          <w:lang w:val="en-US"/>
        </w:rPr>
      </w:pPr>
      <w:r w:rsidRPr="003A53D3">
        <w:rPr>
          <w:rFonts w:asciiTheme="minorHAnsi" w:hAnsiTheme="minorHAnsi" w:cstheme="minorHAnsi"/>
          <w:sz w:val="16"/>
          <w:szCs w:val="16"/>
          <w:lang w:val="en-US"/>
        </w:rPr>
        <w:t xml:space="preserve">    {</w:t>
      </w:r>
    </w:p>
    <w:p w14:paraId="08B4D339" w14:textId="77777777" w:rsidR="00721311" w:rsidRPr="003A53D3" w:rsidRDefault="00721311" w:rsidP="00721311">
      <w:pPr>
        <w:pStyle w:val="Sinespaciado"/>
        <w:jc w:val="left"/>
        <w:rPr>
          <w:rFonts w:asciiTheme="minorHAnsi" w:hAnsiTheme="minorHAnsi" w:cstheme="minorHAnsi"/>
          <w:sz w:val="16"/>
          <w:szCs w:val="16"/>
          <w:lang w:val="en-US"/>
        </w:rPr>
      </w:pPr>
      <w:r w:rsidRPr="003A53D3">
        <w:rPr>
          <w:rFonts w:asciiTheme="minorHAnsi" w:hAnsiTheme="minorHAnsi" w:cstheme="minorHAnsi"/>
          <w:sz w:val="16"/>
          <w:szCs w:val="16"/>
          <w:lang w:val="en-US"/>
        </w:rPr>
        <w:t xml:space="preserve">        // GET: Home</w:t>
      </w:r>
    </w:p>
    <w:p w14:paraId="1C17F0B9" w14:textId="77777777" w:rsidR="00721311" w:rsidRPr="00721311" w:rsidRDefault="00721311" w:rsidP="00721311">
      <w:pPr>
        <w:pStyle w:val="Sinespaciado"/>
        <w:jc w:val="left"/>
        <w:rPr>
          <w:rFonts w:asciiTheme="minorHAnsi" w:hAnsiTheme="minorHAnsi" w:cstheme="minorHAnsi"/>
          <w:sz w:val="16"/>
          <w:szCs w:val="16"/>
          <w:lang w:val="en-US"/>
        </w:rPr>
      </w:pPr>
      <w:r w:rsidRPr="003A53D3">
        <w:rPr>
          <w:rFonts w:asciiTheme="minorHAnsi" w:hAnsiTheme="minorHAnsi" w:cstheme="minorHAnsi"/>
          <w:sz w:val="16"/>
          <w:szCs w:val="16"/>
          <w:lang w:val="en-US"/>
        </w:rPr>
        <w:t xml:space="preserve">        </w:t>
      </w:r>
      <w:r w:rsidRPr="00721311">
        <w:rPr>
          <w:rFonts w:asciiTheme="minorHAnsi" w:hAnsiTheme="minorHAnsi" w:cstheme="minorHAnsi"/>
          <w:sz w:val="16"/>
          <w:szCs w:val="16"/>
          <w:lang w:val="en-US"/>
        </w:rPr>
        <w:t>public ActionResult Index()</w:t>
      </w:r>
    </w:p>
    <w:p w14:paraId="5D7AB9D4"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4837E4F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Estanteria e = new Estanteria();</w:t>
      </w:r>
    </w:p>
    <w:p w14:paraId="2356ACBF"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lastRenderedPageBreak/>
        <w:t xml:space="preserve">            return View(e);</w:t>
      </w:r>
    </w:p>
    <w:p w14:paraId="4F2DE1E5"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2E3FE51C" w14:textId="77777777" w:rsidR="00721311" w:rsidRPr="00721311" w:rsidRDefault="00721311" w:rsidP="00721311">
      <w:pPr>
        <w:pStyle w:val="Sinespaciado"/>
        <w:jc w:val="left"/>
        <w:rPr>
          <w:rFonts w:asciiTheme="minorHAnsi" w:hAnsiTheme="minorHAnsi" w:cstheme="minorHAnsi"/>
          <w:sz w:val="16"/>
          <w:szCs w:val="16"/>
          <w:lang w:val="en-US"/>
        </w:rPr>
      </w:pPr>
    </w:p>
    <w:p w14:paraId="6445319F"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 GET: Home</w:t>
      </w:r>
    </w:p>
    <w:p w14:paraId="4D8D816B"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public ActionResult About()</w:t>
      </w:r>
    </w:p>
    <w:p w14:paraId="48AACBD9"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5B5B25D6"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return View();</w:t>
      </w:r>
    </w:p>
    <w:p w14:paraId="52C7730F"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4895EB01" w14:textId="77777777" w:rsidR="00721311" w:rsidRPr="00721311" w:rsidRDefault="00721311" w:rsidP="00721311">
      <w:pPr>
        <w:pStyle w:val="Sinespaciado"/>
        <w:jc w:val="left"/>
        <w:rPr>
          <w:rFonts w:asciiTheme="minorHAnsi" w:hAnsiTheme="minorHAnsi" w:cstheme="minorHAnsi"/>
          <w:sz w:val="16"/>
          <w:szCs w:val="16"/>
          <w:lang w:val="en-US"/>
        </w:rPr>
      </w:pPr>
    </w:p>
    <w:p w14:paraId="3A655610" w14:textId="77777777" w:rsidR="00721311" w:rsidRPr="00721311" w:rsidRDefault="00721311" w:rsidP="00721311">
      <w:pPr>
        <w:pStyle w:val="Sinespaciado"/>
        <w:jc w:val="left"/>
        <w:rPr>
          <w:rFonts w:asciiTheme="minorHAnsi" w:hAnsiTheme="minorHAnsi" w:cstheme="minorHAnsi"/>
          <w:sz w:val="16"/>
          <w:szCs w:val="16"/>
          <w:lang w:val="en-US"/>
        </w:rPr>
      </w:pPr>
    </w:p>
    <w:p w14:paraId="5CA36F57"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public ActionResult BusquedaGeneral(FormCollection collection, String buscar, int page = 1, int cantResult = 10, TipoIncidente incidente = 0, int filtro = 5)</w:t>
      </w:r>
    </w:p>
    <w:p w14:paraId="04F33A0C"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02067EE2"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Estanteria e = new Estanteria();</w:t>
      </w:r>
    </w:p>
    <w:p w14:paraId="4E3E5122"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if (String.IsNullOrEmpty(buscar))</w:t>
      </w:r>
    </w:p>
    <w:p w14:paraId="47BB659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7B34187B"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buscar = "";</w:t>
      </w:r>
    </w:p>
    <w:p w14:paraId="189C185A"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375EFD4D"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var result = new List&lt;Reporte&gt;();</w:t>
      </w:r>
    </w:p>
    <w:p w14:paraId="52284D2F"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lang w:val="en-US"/>
        </w:rPr>
        <w:t xml:space="preserve">            </w:t>
      </w:r>
      <w:r w:rsidRPr="00721311">
        <w:rPr>
          <w:rFonts w:asciiTheme="minorHAnsi" w:hAnsiTheme="minorHAnsi" w:cstheme="minorHAnsi"/>
          <w:sz w:val="16"/>
          <w:szCs w:val="16"/>
        </w:rPr>
        <w:t>switch (filtro)</w:t>
      </w:r>
    </w:p>
    <w:p w14:paraId="6F25F896"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w:t>
      </w:r>
    </w:p>
    <w:p w14:paraId="1EBE7DA4"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case 1: //Dirección</w:t>
      </w:r>
    </w:p>
    <w:p w14:paraId="0CE6CCD4"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result = e.BuscarPorDireccion(buscar, page, cantResult);</w:t>
      </w:r>
    </w:p>
    <w:p w14:paraId="0D4CA91A"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rPr>
        <w:t xml:space="preserve">                    </w:t>
      </w:r>
      <w:r w:rsidRPr="00721311">
        <w:rPr>
          <w:rFonts w:asciiTheme="minorHAnsi" w:hAnsiTheme="minorHAnsi" w:cstheme="minorHAnsi"/>
          <w:sz w:val="16"/>
          <w:szCs w:val="16"/>
          <w:lang w:val="en-US"/>
        </w:rPr>
        <w:t>break;</w:t>
      </w:r>
    </w:p>
    <w:p w14:paraId="50FFF3E1"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case 2: //Fecha</w:t>
      </w:r>
    </w:p>
    <w:p w14:paraId="063BE9BD"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if (buscar.Equals(""))</w:t>
      </w:r>
    </w:p>
    <w:p w14:paraId="4382B9D2"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lang w:val="en-US"/>
        </w:rPr>
        <w:t xml:space="preserve">                        </w:t>
      </w:r>
      <w:r w:rsidRPr="00721311">
        <w:rPr>
          <w:rFonts w:asciiTheme="minorHAnsi" w:hAnsiTheme="minorHAnsi" w:cstheme="minorHAnsi"/>
          <w:sz w:val="16"/>
          <w:szCs w:val="16"/>
        </w:rPr>
        <w:t>buscar = Request.Form["date"];</w:t>
      </w:r>
    </w:p>
    <w:p w14:paraId="091F960B"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result = e.BuscarPorFecha(buscar, page, cantResult);</w:t>
      </w:r>
    </w:p>
    <w:p w14:paraId="1BCBD4ED"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break;</w:t>
      </w:r>
    </w:p>
    <w:p w14:paraId="75B45306"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case 3: //Palabra Clave</w:t>
      </w:r>
    </w:p>
    <w:p w14:paraId="21E1FF99"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result = e.BuscarPorPalabra(buscar, page, cantResult);</w:t>
      </w:r>
    </w:p>
    <w:p w14:paraId="76175224"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break;</w:t>
      </w:r>
    </w:p>
    <w:p w14:paraId="77B72CCE"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rPr>
        <w:t xml:space="preserve">                case 4: //Ubicacion usamos radio de 40. </w:t>
      </w:r>
      <w:r w:rsidRPr="00721311">
        <w:rPr>
          <w:rFonts w:asciiTheme="minorHAnsi" w:hAnsiTheme="minorHAnsi" w:cstheme="minorHAnsi"/>
          <w:sz w:val="16"/>
          <w:szCs w:val="16"/>
          <w:lang w:val="en-US"/>
        </w:rPr>
        <w:t>ALL</w:t>
      </w:r>
    </w:p>
    <w:p w14:paraId="493ED33F"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try</w:t>
      </w:r>
    </w:p>
    <w:p w14:paraId="0A3AEDD5"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11C2C4F8"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var p = Utils.SessionManager.PerfilActivo();</w:t>
      </w:r>
    </w:p>
    <w:p w14:paraId="780B2798"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lang w:val="en-US"/>
        </w:rPr>
        <w:t xml:space="preserve">                        </w:t>
      </w:r>
      <w:r w:rsidRPr="00721311">
        <w:rPr>
          <w:rFonts w:asciiTheme="minorHAnsi" w:hAnsiTheme="minorHAnsi" w:cstheme="minorHAnsi"/>
          <w:sz w:val="16"/>
          <w:szCs w:val="16"/>
        </w:rPr>
        <w:t>Ubicacion u = p.Ubicacion;</w:t>
      </w:r>
    </w:p>
    <w:p w14:paraId="5EFAF9B0"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var radio = 1;</w:t>
      </w:r>
    </w:p>
    <w:p w14:paraId="5D49BE5C" w14:textId="77777777" w:rsidR="00721311" w:rsidRPr="00C92276" w:rsidRDefault="00721311" w:rsidP="00721311">
      <w:pPr>
        <w:pStyle w:val="Sinespaciado"/>
        <w:jc w:val="left"/>
        <w:rPr>
          <w:rFonts w:asciiTheme="minorHAnsi" w:hAnsiTheme="minorHAnsi" w:cstheme="minorHAnsi"/>
          <w:sz w:val="16"/>
          <w:szCs w:val="16"/>
          <w:rPrChange w:id="1151" w:author="Profesor" w:date="2017-07-19T14:14:00Z">
            <w:rPr>
              <w:rFonts w:asciiTheme="minorHAnsi" w:hAnsiTheme="minorHAnsi" w:cstheme="minorHAnsi"/>
              <w:sz w:val="16"/>
              <w:szCs w:val="16"/>
              <w:lang w:val="en-US"/>
            </w:rPr>
          </w:rPrChange>
        </w:rPr>
      </w:pPr>
      <w:r w:rsidRPr="00721311">
        <w:rPr>
          <w:rFonts w:asciiTheme="minorHAnsi" w:hAnsiTheme="minorHAnsi" w:cstheme="minorHAnsi"/>
          <w:sz w:val="16"/>
          <w:szCs w:val="16"/>
        </w:rPr>
        <w:t xml:space="preserve">                        </w:t>
      </w:r>
      <w:r w:rsidRPr="00C92276">
        <w:rPr>
          <w:rFonts w:asciiTheme="minorHAnsi" w:hAnsiTheme="minorHAnsi" w:cstheme="minorHAnsi"/>
          <w:sz w:val="16"/>
          <w:szCs w:val="16"/>
          <w:rPrChange w:id="1152" w:author="Profesor" w:date="2017-07-19T14:14:00Z">
            <w:rPr>
              <w:rFonts w:asciiTheme="minorHAnsi" w:hAnsiTheme="minorHAnsi" w:cstheme="minorHAnsi"/>
              <w:sz w:val="16"/>
              <w:szCs w:val="16"/>
              <w:lang w:val="en-US"/>
            </w:rPr>
          </w:rPrChange>
        </w:rPr>
        <w:t>result = e.Buscar(buscar, u, page, cantResult, radio);</w:t>
      </w:r>
    </w:p>
    <w:p w14:paraId="7118BF10" w14:textId="77777777" w:rsidR="00721311" w:rsidRPr="00721311" w:rsidRDefault="00721311" w:rsidP="00721311">
      <w:pPr>
        <w:pStyle w:val="Sinespaciado"/>
        <w:jc w:val="left"/>
        <w:rPr>
          <w:rFonts w:asciiTheme="minorHAnsi" w:hAnsiTheme="minorHAnsi" w:cstheme="minorHAnsi"/>
          <w:sz w:val="16"/>
          <w:szCs w:val="16"/>
          <w:lang w:val="en-US"/>
        </w:rPr>
      </w:pPr>
      <w:r w:rsidRPr="00C92276">
        <w:rPr>
          <w:rFonts w:asciiTheme="minorHAnsi" w:hAnsiTheme="minorHAnsi" w:cstheme="minorHAnsi"/>
          <w:sz w:val="16"/>
          <w:szCs w:val="16"/>
          <w:rPrChange w:id="1153" w:author="Profesor" w:date="2017-07-19T14:14:00Z">
            <w:rPr>
              <w:rFonts w:asciiTheme="minorHAnsi" w:hAnsiTheme="minorHAnsi" w:cstheme="minorHAnsi"/>
              <w:sz w:val="16"/>
              <w:szCs w:val="16"/>
              <w:lang w:val="en-US"/>
            </w:rPr>
          </w:rPrChange>
        </w:rPr>
        <w:t xml:space="preserve">                    </w:t>
      </w:r>
      <w:r w:rsidRPr="00721311">
        <w:rPr>
          <w:rFonts w:asciiTheme="minorHAnsi" w:hAnsiTheme="minorHAnsi" w:cstheme="minorHAnsi"/>
          <w:sz w:val="16"/>
          <w:szCs w:val="16"/>
          <w:lang w:val="en-US"/>
        </w:rPr>
        <w:t>}</w:t>
      </w:r>
    </w:p>
    <w:p w14:paraId="5D66BB6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catch (Exception ex)</w:t>
      </w:r>
    </w:p>
    <w:p w14:paraId="492F47BD"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 }</w:t>
      </w:r>
    </w:p>
    <w:p w14:paraId="35DFECC9"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break;</w:t>
      </w:r>
    </w:p>
    <w:p w14:paraId="6A8BADAA"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case 5: //All</w:t>
      </w:r>
    </w:p>
    <w:p w14:paraId="0B923A03"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result = e.BuscarPorAll(buscar, page, cantResult);</w:t>
      </w:r>
    </w:p>
    <w:p w14:paraId="03C8441C"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break;</w:t>
      </w:r>
    </w:p>
    <w:p w14:paraId="34E9906F"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lang w:val="en-US"/>
        </w:rPr>
        <w:t xml:space="preserve">                </w:t>
      </w:r>
      <w:r w:rsidRPr="00721311">
        <w:rPr>
          <w:rFonts w:asciiTheme="minorHAnsi" w:hAnsiTheme="minorHAnsi" w:cstheme="minorHAnsi"/>
          <w:sz w:val="16"/>
          <w:szCs w:val="16"/>
        </w:rPr>
        <w:t>case 6: //Tipo de Incidente</w:t>
      </w:r>
    </w:p>
    <w:p w14:paraId="7F56B6E1"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result = e.Buscar(incidente, page, cantResult);</w:t>
      </w:r>
    </w:p>
    <w:p w14:paraId="3CB2DDA9"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rPr>
        <w:t xml:space="preserve">                    </w:t>
      </w:r>
      <w:r w:rsidRPr="00721311">
        <w:rPr>
          <w:rFonts w:asciiTheme="minorHAnsi" w:hAnsiTheme="minorHAnsi" w:cstheme="minorHAnsi"/>
          <w:sz w:val="16"/>
          <w:szCs w:val="16"/>
          <w:lang w:val="en-US"/>
        </w:rPr>
        <w:t>break;</w:t>
      </w:r>
    </w:p>
    <w:p w14:paraId="34EE630E"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385ACE94"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this.ViewBag.Page = page;</w:t>
      </w:r>
    </w:p>
    <w:p w14:paraId="0EB3C9FA"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this.ViewBag.Results = cantResult;</w:t>
      </w:r>
    </w:p>
    <w:p w14:paraId="225836DE"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if (incidente != 0 &amp;&amp; filtro == 6)</w:t>
      </w:r>
    </w:p>
    <w:p w14:paraId="2D3D9B39"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this.ViewBag.Termino = Utils.EnumHelper&lt;TipoIncidente&gt;.GetDisplayValue(incidente);</w:t>
      </w:r>
    </w:p>
    <w:p w14:paraId="2F789281"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else</w:t>
      </w:r>
    </w:p>
    <w:p w14:paraId="3F992C9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this.ViewBag.Termino = buscar;</w:t>
      </w:r>
    </w:p>
    <w:p w14:paraId="724F7803"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this.ViewBag.Filtro = filtro;</w:t>
      </w:r>
    </w:p>
    <w:p w14:paraId="6DBBF3E9" w14:textId="77777777" w:rsidR="00721311" w:rsidRPr="00721311" w:rsidRDefault="00721311" w:rsidP="00721311">
      <w:pPr>
        <w:pStyle w:val="Sinespaciado"/>
        <w:jc w:val="left"/>
        <w:rPr>
          <w:rFonts w:asciiTheme="minorHAnsi" w:hAnsiTheme="minorHAnsi" w:cstheme="minorHAnsi"/>
          <w:sz w:val="16"/>
          <w:szCs w:val="16"/>
          <w:lang w:val="en-US"/>
        </w:rPr>
      </w:pPr>
    </w:p>
    <w:p w14:paraId="5E893657"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if (result.Count == cantResult)</w:t>
      </w:r>
    </w:p>
    <w:p w14:paraId="50F69BD2"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1FC49691"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this.ViewBag.More = 1;</w:t>
      </w:r>
    </w:p>
    <w:p w14:paraId="53D0F2E5"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12031A34"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else</w:t>
      </w:r>
    </w:p>
    <w:p w14:paraId="1C10FCA8"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52B9829C"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this.ViewBag.More = 0;</w:t>
      </w:r>
    </w:p>
    <w:p w14:paraId="31D482C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lastRenderedPageBreak/>
        <w:t xml:space="preserve">            }</w:t>
      </w:r>
    </w:p>
    <w:p w14:paraId="40A8BEB1" w14:textId="77777777" w:rsidR="00721311" w:rsidRPr="00721311" w:rsidRDefault="00721311" w:rsidP="00721311">
      <w:pPr>
        <w:pStyle w:val="Sinespaciado"/>
        <w:jc w:val="left"/>
        <w:rPr>
          <w:rFonts w:asciiTheme="minorHAnsi" w:hAnsiTheme="minorHAnsi" w:cstheme="minorHAnsi"/>
          <w:sz w:val="16"/>
          <w:szCs w:val="16"/>
          <w:lang w:val="en-US"/>
        </w:rPr>
      </w:pPr>
    </w:p>
    <w:p w14:paraId="24A855F5"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return View(result);</w:t>
      </w:r>
    </w:p>
    <w:p w14:paraId="68F660AF"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4EE7FAC1" w14:textId="77777777" w:rsidR="00721311" w:rsidRPr="00721311" w:rsidRDefault="00721311" w:rsidP="00721311">
      <w:pPr>
        <w:pStyle w:val="Sinespaciado"/>
        <w:jc w:val="left"/>
        <w:rPr>
          <w:rFonts w:asciiTheme="minorHAnsi" w:hAnsiTheme="minorHAnsi" w:cstheme="minorHAnsi"/>
          <w:sz w:val="16"/>
          <w:szCs w:val="16"/>
          <w:lang w:val="en-US"/>
        </w:rPr>
      </w:pPr>
    </w:p>
    <w:p w14:paraId="348BAE82"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public ActionResult BusquedaAvanzada()</w:t>
      </w:r>
    </w:p>
    <w:p w14:paraId="6DB27662"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7274808A"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return View();</w:t>
      </w:r>
    </w:p>
    <w:p w14:paraId="7A74208C"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541182C9" w14:textId="77777777" w:rsidR="00721311" w:rsidRPr="00721311" w:rsidRDefault="00721311" w:rsidP="00721311">
      <w:pPr>
        <w:pStyle w:val="Sinespaciado"/>
        <w:jc w:val="left"/>
        <w:rPr>
          <w:rFonts w:asciiTheme="minorHAnsi" w:hAnsiTheme="minorHAnsi" w:cstheme="minorHAnsi"/>
          <w:sz w:val="16"/>
          <w:szCs w:val="16"/>
          <w:lang w:val="en-US"/>
        </w:rPr>
      </w:pPr>
    </w:p>
    <w:p w14:paraId="3ED33076"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public ActionResult ResultadosAvanzados(String check_miUbicacion, String palabra, String fecha, String nombrePerfil, String direccion, TipoIncidente incidente, String Latitud = "0", String Longitud = "0", int page = 1, int cantResult = 10)</w:t>
      </w:r>
    </w:p>
    <w:p w14:paraId="46F6F7BB"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0B8AAB1C"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Estanteria e = new Estanteria();</w:t>
      </w:r>
    </w:p>
    <w:p w14:paraId="61D31368"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var result = new List&lt;Reporte&gt;();</w:t>
      </w:r>
    </w:p>
    <w:p w14:paraId="799C6C7F" w14:textId="77777777" w:rsidR="00721311" w:rsidRPr="00721311" w:rsidRDefault="00721311" w:rsidP="00721311">
      <w:pPr>
        <w:pStyle w:val="Sinespaciado"/>
        <w:jc w:val="left"/>
        <w:rPr>
          <w:rFonts w:asciiTheme="minorHAnsi" w:hAnsiTheme="minorHAnsi" w:cstheme="minorHAnsi"/>
          <w:sz w:val="16"/>
          <w:szCs w:val="16"/>
          <w:lang w:val="en-US"/>
        </w:rPr>
      </w:pPr>
    </w:p>
    <w:p w14:paraId="00FB3DAD"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//var latitud = Convert.ToDouble(Latitud.ToString(System.Globalization.CultureInfo.InvariantCulture));</w:t>
      </w:r>
    </w:p>
    <w:p w14:paraId="4179BAF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//var longitud = Convert.ToDouble(Longitud.ToString(System.Globalization.CultureInfo.InvariantCulture));</w:t>
      </w:r>
    </w:p>
    <w:p w14:paraId="76055FA7"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var u = new Ubicacion();</w:t>
      </w:r>
    </w:p>
    <w:p w14:paraId="4733868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u.Latitud = float.Parse(Latitud.ToString(), System.Globalization.CultureInfo.InvariantCulture);</w:t>
      </w:r>
    </w:p>
    <w:p w14:paraId="1EBBA7A8"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u.Longitud = float.Parse(Longitud.ToString(), System.Globalization.CultureInfo.InvariantCulture);</w:t>
      </w:r>
    </w:p>
    <w:p w14:paraId="201B92A1" w14:textId="77777777" w:rsidR="00721311" w:rsidRPr="00721311" w:rsidRDefault="00721311" w:rsidP="00721311">
      <w:pPr>
        <w:pStyle w:val="Sinespaciado"/>
        <w:jc w:val="left"/>
        <w:rPr>
          <w:rFonts w:asciiTheme="minorHAnsi" w:hAnsiTheme="minorHAnsi" w:cstheme="minorHAnsi"/>
          <w:sz w:val="16"/>
          <w:szCs w:val="16"/>
          <w:lang w:val="en-US"/>
        </w:rPr>
      </w:pPr>
    </w:p>
    <w:p w14:paraId="5CD4DF9C"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lang w:val="en-US"/>
        </w:rPr>
        <w:t xml:space="preserve">            </w:t>
      </w:r>
      <w:r w:rsidRPr="00721311">
        <w:rPr>
          <w:rFonts w:asciiTheme="minorHAnsi" w:hAnsiTheme="minorHAnsi" w:cstheme="minorHAnsi"/>
          <w:sz w:val="16"/>
          <w:szCs w:val="16"/>
        </w:rPr>
        <w:t>if (palabra == "") palabra = null;</w:t>
      </w:r>
    </w:p>
    <w:p w14:paraId="6D935B8E"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if (fecha == "") fecha = null;</w:t>
      </w:r>
    </w:p>
    <w:p w14:paraId="492C4867"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if (direccion == "") direccion = null;</w:t>
      </w:r>
    </w:p>
    <w:p w14:paraId="42E26DF6"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if (nombrePerfil == "") nombrePerfil = null;</w:t>
      </w:r>
    </w:p>
    <w:p w14:paraId="03A14858"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rPr>
        <w:t xml:space="preserve">            </w:t>
      </w:r>
      <w:r w:rsidRPr="00721311">
        <w:rPr>
          <w:rFonts w:asciiTheme="minorHAnsi" w:hAnsiTheme="minorHAnsi" w:cstheme="minorHAnsi"/>
          <w:sz w:val="16"/>
          <w:szCs w:val="16"/>
          <w:lang w:val="en-US"/>
        </w:rPr>
        <w:t>if (check_miUbicacion == null) check_miUbicacion = "";</w:t>
      </w:r>
    </w:p>
    <w:p w14:paraId="5D610081"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if (check_miUbicacion.Equals("True"))</w:t>
      </w:r>
    </w:p>
    <w:p w14:paraId="6D5D38F7"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lang w:val="en-US"/>
        </w:rPr>
        <w:t xml:space="preserve">            </w:t>
      </w:r>
      <w:r w:rsidRPr="00721311">
        <w:rPr>
          <w:rFonts w:asciiTheme="minorHAnsi" w:hAnsiTheme="minorHAnsi" w:cstheme="minorHAnsi"/>
          <w:sz w:val="16"/>
          <w:szCs w:val="16"/>
        </w:rPr>
        <w:t>{</w:t>
      </w:r>
    </w:p>
    <w:p w14:paraId="2C5F4F59"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result = e.BusquedaAvanzada(page, cantResult, palabra, fecha, incidente, direccion, nombrePerfil, u, 40);</w:t>
      </w:r>
    </w:p>
    <w:p w14:paraId="5F73C74C"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w:t>
      </w:r>
    </w:p>
    <w:p w14:paraId="77B190C3"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else</w:t>
      </w:r>
    </w:p>
    <w:p w14:paraId="720B8717"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w:t>
      </w:r>
    </w:p>
    <w:p w14:paraId="3F4A801B"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result = e.BusquedaAvanzada(page, cantResult, palabra, fecha, incidente, direccion, nombrePerfil);</w:t>
      </w:r>
    </w:p>
    <w:p w14:paraId="2821644D"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rPr>
        <w:t xml:space="preserve">            </w:t>
      </w:r>
      <w:r w:rsidRPr="00721311">
        <w:rPr>
          <w:rFonts w:asciiTheme="minorHAnsi" w:hAnsiTheme="minorHAnsi" w:cstheme="minorHAnsi"/>
          <w:sz w:val="16"/>
          <w:szCs w:val="16"/>
          <w:lang w:val="en-US"/>
        </w:rPr>
        <w:t>}</w:t>
      </w:r>
    </w:p>
    <w:p w14:paraId="2411A54E"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this.ViewBag.Page = page;</w:t>
      </w:r>
    </w:p>
    <w:p w14:paraId="53FF782D"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this.ViewBag.Results = cantResult;</w:t>
      </w:r>
    </w:p>
    <w:p w14:paraId="0AB24432"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lang w:val="en-US"/>
        </w:rPr>
        <w:t xml:space="preserve">            </w:t>
      </w:r>
      <w:r w:rsidRPr="00721311">
        <w:rPr>
          <w:rFonts w:asciiTheme="minorHAnsi" w:hAnsiTheme="minorHAnsi" w:cstheme="minorHAnsi"/>
          <w:sz w:val="16"/>
          <w:szCs w:val="16"/>
        </w:rPr>
        <w:t>this.ViewBag.Palabra = palabra;</w:t>
      </w:r>
    </w:p>
    <w:p w14:paraId="73EEF094"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this.ViewBag.Fecha = fecha;</w:t>
      </w:r>
    </w:p>
    <w:p w14:paraId="3090435F"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this.ViewBag.Direccion = direccion;</w:t>
      </w:r>
    </w:p>
    <w:p w14:paraId="297552AE"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this.ViewBag.NombrePerfil = nombrePerfil;</w:t>
      </w:r>
    </w:p>
    <w:p w14:paraId="14F19569"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rPr>
        <w:t xml:space="preserve">            </w:t>
      </w:r>
      <w:r w:rsidRPr="00721311">
        <w:rPr>
          <w:rFonts w:asciiTheme="minorHAnsi" w:hAnsiTheme="minorHAnsi" w:cstheme="minorHAnsi"/>
          <w:sz w:val="16"/>
          <w:szCs w:val="16"/>
          <w:lang w:val="en-US"/>
        </w:rPr>
        <w:t>this.ViewBag.Check_Ubicacion = check_miUbicacion;</w:t>
      </w:r>
    </w:p>
    <w:p w14:paraId="12FD9977"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if (incidente != 0)</w:t>
      </w:r>
    </w:p>
    <w:p w14:paraId="25F5262D"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this.ViewBag.Incidente = Utils.EnumHelper&lt;TipoIncidente&gt;.GetDisplayValue(incidente);</w:t>
      </w:r>
    </w:p>
    <w:p w14:paraId="48C64BD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else</w:t>
      </w:r>
    </w:p>
    <w:p w14:paraId="7A573EA1"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this.ViewBag.Incidente = "0";</w:t>
      </w:r>
    </w:p>
    <w:p w14:paraId="000A9F0D"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if (u != null)</w:t>
      </w:r>
    </w:p>
    <w:p w14:paraId="3284733D"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1E45C9E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this.ViewBag.Latitud = u.Latitud;</w:t>
      </w:r>
    </w:p>
    <w:p w14:paraId="765E47E6"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this.ViewBag.Longitud = u.Longitud;</w:t>
      </w:r>
    </w:p>
    <w:p w14:paraId="19F9453B"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0AE1B9E2"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else</w:t>
      </w:r>
    </w:p>
    <w:p w14:paraId="10A4D797"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1EEF7015"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this.ViewBag.Latitud = 0;</w:t>
      </w:r>
    </w:p>
    <w:p w14:paraId="62ABA041"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this.ViewBag.Longitud = 0;</w:t>
      </w:r>
    </w:p>
    <w:p w14:paraId="6D2FDA84"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5FDEF249" w14:textId="77777777" w:rsidR="00721311" w:rsidRPr="00721311" w:rsidRDefault="00721311" w:rsidP="00721311">
      <w:pPr>
        <w:pStyle w:val="Sinespaciado"/>
        <w:jc w:val="left"/>
        <w:rPr>
          <w:rFonts w:asciiTheme="minorHAnsi" w:hAnsiTheme="minorHAnsi" w:cstheme="minorHAnsi"/>
          <w:sz w:val="16"/>
          <w:szCs w:val="16"/>
          <w:lang w:val="en-US"/>
        </w:rPr>
      </w:pPr>
    </w:p>
    <w:p w14:paraId="0701CFF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if (result.Count == cantResult)</w:t>
      </w:r>
    </w:p>
    <w:p w14:paraId="6B92CF8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7A2F4CDE"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this.ViewBag.More = 1;</w:t>
      </w:r>
    </w:p>
    <w:p w14:paraId="03A4EC18"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6902098B"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else</w:t>
      </w:r>
    </w:p>
    <w:p w14:paraId="0E34F583"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20BB582A"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this.ViewBag.More = 0;</w:t>
      </w:r>
    </w:p>
    <w:p w14:paraId="4E32183A"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72D84228"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lastRenderedPageBreak/>
        <w:t xml:space="preserve">            return View(result);</w:t>
      </w:r>
    </w:p>
    <w:p w14:paraId="6D6EF79B"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551DF7E8" w14:textId="77777777" w:rsidR="00721311" w:rsidRPr="00721311" w:rsidRDefault="00721311" w:rsidP="00721311">
      <w:pPr>
        <w:pStyle w:val="Sinespaciado"/>
        <w:jc w:val="left"/>
        <w:rPr>
          <w:rFonts w:asciiTheme="minorHAnsi" w:hAnsiTheme="minorHAnsi" w:cstheme="minorHAnsi"/>
          <w:sz w:val="16"/>
          <w:szCs w:val="16"/>
          <w:lang w:val="en-US"/>
        </w:rPr>
      </w:pPr>
    </w:p>
    <w:p w14:paraId="79BC7032"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public ActionResult Faq()</w:t>
      </w:r>
    </w:p>
    <w:p w14:paraId="4D29241A"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3E5ACFB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return View();</w:t>
      </w:r>
    </w:p>
    <w:p w14:paraId="3CDE6F66"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lang w:val="en-US"/>
        </w:rPr>
        <w:t xml:space="preserve">        </w:t>
      </w:r>
      <w:r w:rsidRPr="00721311">
        <w:rPr>
          <w:rFonts w:asciiTheme="minorHAnsi" w:hAnsiTheme="minorHAnsi" w:cstheme="minorHAnsi"/>
          <w:sz w:val="16"/>
          <w:szCs w:val="16"/>
        </w:rPr>
        <w:t>}</w:t>
      </w:r>
    </w:p>
    <w:p w14:paraId="3C647B70"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w:t>
      </w:r>
    </w:p>
    <w:p w14:paraId="75E05A4A"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w:t>
      </w:r>
    </w:p>
    <w:p w14:paraId="056BE50D" w14:textId="0F3B5120" w:rsidR="00400D37" w:rsidRPr="00400D37" w:rsidRDefault="00400D37" w:rsidP="00400D37">
      <w:pPr>
        <w:pStyle w:val="Subttulo"/>
        <w:ind w:left="708" w:hanging="708"/>
        <w:rPr>
          <w:sz w:val="28"/>
          <w:szCs w:val="28"/>
        </w:rPr>
      </w:pPr>
      <w:r w:rsidRPr="00400D37">
        <w:rPr>
          <w:b/>
          <w:sz w:val="28"/>
          <w:szCs w:val="28"/>
        </w:rPr>
        <w:t>Apéndice C.4</w:t>
      </w:r>
      <w:r w:rsidRPr="00400D37">
        <w:rPr>
          <w:sz w:val="28"/>
          <w:szCs w:val="28"/>
        </w:rPr>
        <w:t>: Inicio (Index)</w:t>
      </w:r>
    </w:p>
    <w:p w14:paraId="5ED8A7F5" w14:textId="6BB1D9C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@model Proyecto_Integracion.Models.Estanteria</w:t>
      </w:r>
    </w:p>
    <w:p w14:paraId="38B05E29"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w:t>
      </w:r>
    </w:p>
    <w:p w14:paraId="611923E8"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Layout = "~/Views/_Layout.cshtml";</w:t>
      </w:r>
    </w:p>
    <w:p w14:paraId="1C83736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ViewBag.Title = "Index";</w:t>
      </w:r>
    </w:p>
    <w:p w14:paraId="79EEA3AF"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var con = 0;</w:t>
      </w:r>
    </w:p>
    <w:p w14:paraId="530A610A"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var perfil_activo = Proyecto_Integracion.WebApp.Utils.SessionManager.PerfilActivo();</w:t>
      </w:r>
    </w:p>
    <w:p w14:paraId="5039AF3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w:t>
      </w:r>
    </w:p>
    <w:p w14:paraId="500306F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@section Styles{</w:t>
      </w:r>
    </w:p>
    <w:p w14:paraId="1F2E86CD"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&lt;link href="~/Contents/css/Maps.css" rel="stylesheet" /&gt;</w:t>
      </w:r>
    </w:p>
    <w:p w14:paraId="56F616E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&lt;link href="~/Contents/css/index.css" rel="stylesheet" /&gt;</w:t>
      </w:r>
    </w:p>
    <w:p w14:paraId="39D87641"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w:t>
      </w:r>
    </w:p>
    <w:p w14:paraId="403D5E26"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@section Scripts{</w:t>
      </w:r>
    </w:p>
    <w:p w14:paraId="0D51BD09"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&lt;!--&lt;script src="~/Contents/js/Google-Maps-Night.js"&gt;&lt;/script&gt;--&gt;</w:t>
      </w:r>
    </w:p>
    <w:p w14:paraId="13CDC4F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&lt;script src="~/Contents/js/maps-buscador.js"&gt;&lt;/script&gt;</w:t>
      </w:r>
    </w:p>
    <w:p w14:paraId="5809B7CE"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w:t>
      </w:r>
    </w:p>
    <w:p w14:paraId="07DD3AA6" w14:textId="77777777" w:rsidR="00400D37" w:rsidRPr="00400D37" w:rsidRDefault="00400D37" w:rsidP="00400D37">
      <w:pPr>
        <w:pStyle w:val="Sinespaciado"/>
        <w:jc w:val="left"/>
        <w:rPr>
          <w:rFonts w:asciiTheme="minorHAnsi" w:hAnsiTheme="minorHAnsi" w:cstheme="minorHAnsi"/>
          <w:sz w:val="16"/>
          <w:szCs w:val="16"/>
          <w:lang w:val="en-US"/>
        </w:rPr>
      </w:pPr>
    </w:p>
    <w:p w14:paraId="4D1F997E" w14:textId="77777777" w:rsidR="00400D37" w:rsidRPr="00400D37" w:rsidRDefault="00400D37" w:rsidP="00400D37">
      <w:pPr>
        <w:pStyle w:val="Sinespaciado"/>
        <w:jc w:val="left"/>
        <w:rPr>
          <w:rFonts w:asciiTheme="minorHAnsi" w:hAnsiTheme="minorHAnsi" w:cstheme="minorHAnsi"/>
          <w:sz w:val="16"/>
          <w:szCs w:val="16"/>
          <w:lang w:val="en-US"/>
        </w:rPr>
      </w:pPr>
    </w:p>
    <w:p w14:paraId="50505089"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&lt;div class="container"&gt;</w:t>
      </w:r>
    </w:p>
    <w:p w14:paraId="342E88D6"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&lt;br /&gt;</w:t>
      </w:r>
    </w:p>
    <w:p w14:paraId="7844574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&lt;hr /&gt;</w:t>
      </w:r>
    </w:p>
    <w:p w14:paraId="70D42676"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&lt;br /&gt;</w:t>
      </w:r>
    </w:p>
    <w:p w14:paraId="15D4729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 panel-default panel-centro-ayuda"&gt;</w:t>
      </w:r>
    </w:p>
    <w:p w14:paraId="123C7F6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class="panel-heading"&gt;</w:t>
      </w:r>
    </w:p>
    <w:p w14:paraId="35F0012F"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&lt;h3 class="panel-title"&gt;Ultimos Incidentes&lt;/h3&gt;</w:t>
      </w:r>
    </w:p>
    <w:p w14:paraId="536A4A74"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2FB730F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class="panel-body" id="map"&gt;</w:t>
      </w:r>
    </w:p>
    <w:p w14:paraId="21DD3723"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&lt;/div&gt;</w:t>
      </w:r>
    </w:p>
    <w:p w14:paraId="3E990C49"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&lt;/div&gt;</w:t>
      </w:r>
    </w:p>
    <w:p w14:paraId="10792CCE" w14:textId="77777777" w:rsidR="00400D37" w:rsidRPr="00400D37" w:rsidRDefault="00400D37" w:rsidP="00400D37">
      <w:pPr>
        <w:pStyle w:val="Sinespaciado"/>
        <w:jc w:val="left"/>
        <w:rPr>
          <w:rFonts w:asciiTheme="minorHAnsi" w:hAnsiTheme="minorHAnsi" w:cstheme="minorHAnsi"/>
          <w:sz w:val="16"/>
          <w:szCs w:val="16"/>
        </w:rPr>
      </w:pPr>
    </w:p>
    <w:p w14:paraId="13B89DFA"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w:t>
      </w:r>
    </w:p>
    <w:p w14:paraId="2C9129B5"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//var ubicacion = Proyecto_Integracion.WebApp.Utils.GeoLocation.ubicacion();</w:t>
      </w:r>
    </w:p>
    <w:p w14:paraId="57F9CCD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var reportes = Model.BuscarPorAll("", 0, 10);</w:t>
      </w:r>
    </w:p>
    <w:p w14:paraId="2533FD8B"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&lt;input id="report_count" value="@reportes.Count" hidden /&gt;</w:t>
      </w:r>
    </w:p>
    <w:p w14:paraId="56928221"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var i = 0;</w:t>
      </w:r>
    </w:p>
    <w:p w14:paraId="4D97148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foreach (var reporte in @reportes)</w:t>
      </w:r>
    </w:p>
    <w:p w14:paraId="37FACE57"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w:t>
      </w:r>
    </w:p>
    <w:p w14:paraId="2BCAB6E6" w14:textId="77777777" w:rsidR="00400D37" w:rsidRPr="00400D37" w:rsidRDefault="00400D37" w:rsidP="00400D37">
      <w:pPr>
        <w:pStyle w:val="Sinespaciado"/>
        <w:jc w:val="left"/>
        <w:rPr>
          <w:rFonts w:asciiTheme="minorHAnsi" w:hAnsiTheme="minorHAnsi" w:cstheme="minorHAnsi"/>
          <w:sz w:val="16"/>
          <w:szCs w:val="16"/>
        </w:rPr>
      </w:pPr>
    </w:p>
    <w:p w14:paraId="1AD7607C" w14:textId="77777777" w:rsidR="00400D37" w:rsidRPr="00400D37" w:rsidRDefault="00400D37" w:rsidP="00400D37">
      <w:pPr>
        <w:pStyle w:val="Sinespaciado"/>
        <w:jc w:val="left"/>
        <w:rPr>
          <w:rFonts w:asciiTheme="minorHAnsi" w:hAnsiTheme="minorHAnsi" w:cstheme="minorHAnsi"/>
          <w:sz w:val="16"/>
          <w:szCs w:val="16"/>
        </w:rPr>
      </w:pPr>
    </w:p>
    <w:p w14:paraId="539D4119"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var incidente = Proyecto_Integracion.WebApp.Utils.EnumHelper&lt;Proyecto_Integracion.Models.TipoIncidente&gt;.GetDisplayValue(reporte.Incidente);</w:t>
      </w:r>
    </w:p>
    <w:p w14:paraId="52D743EF"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&lt;input id="incidente+@i" value="@reporte.Incidente" hidden /&gt;</w:t>
      </w:r>
    </w:p>
    <w:p w14:paraId="2755F839"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&lt;input id="Latitud+@i" name="Latitud+@i" value="@reporte.Ubicacion.Latitud" hidden /&gt;</w:t>
      </w:r>
    </w:p>
    <w:p w14:paraId="282078BA"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&lt;input id="Longitud+@i" value="@reporte.Ubicacion.Longitud" hidden /&gt;</w:t>
      </w:r>
    </w:p>
    <w:p w14:paraId="00C43F22"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i++;</w:t>
      </w:r>
    </w:p>
    <w:p w14:paraId="03B69A60" w14:textId="77777777" w:rsidR="00400D37" w:rsidRPr="00400D37" w:rsidRDefault="00400D37" w:rsidP="00400D37">
      <w:pPr>
        <w:pStyle w:val="Sinespaciado"/>
        <w:jc w:val="left"/>
        <w:rPr>
          <w:rFonts w:asciiTheme="minorHAnsi" w:hAnsiTheme="minorHAnsi" w:cstheme="minorHAnsi"/>
          <w:sz w:val="16"/>
          <w:szCs w:val="16"/>
          <w:lang w:val="en-US"/>
        </w:rPr>
      </w:pPr>
    </w:p>
    <w:p w14:paraId="0F4D0FFF" w14:textId="77777777" w:rsidR="00400D37" w:rsidRPr="00400D37" w:rsidRDefault="00400D37" w:rsidP="00400D37">
      <w:pPr>
        <w:pStyle w:val="Sinespaciado"/>
        <w:jc w:val="left"/>
        <w:rPr>
          <w:rFonts w:asciiTheme="minorHAnsi" w:hAnsiTheme="minorHAnsi" w:cstheme="minorHAnsi"/>
          <w:sz w:val="16"/>
          <w:szCs w:val="16"/>
          <w:lang w:val="en-US"/>
        </w:rPr>
      </w:pPr>
    </w:p>
    <w:p w14:paraId="1A6B74AD"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w:t>
      </w:r>
    </w:p>
    <w:p w14:paraId="2767CC8C"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w:t>
      </w:r>
    </w:p>
    <w:p w14:paraId="541EEFA1" w14:textId="77777777" w:rsidR="00400D37" w:rsidRPr="00400D37" w:rsidRDefault="00400D37" w:rsidP="00400D37">
      <w:pPr>
        <w:pStyle w:val="Sinespaciado"/>
        <w:jc w:val="left"/>
        <w:rPr>
          <w:rFonts w:asciiTheme="minorHAnsi" w:hAnsiTheme="minorHAnsi" w:cstheme="minorHAnsi"/>
          <w:sz w:val="16"/>
          <w:szCs w:val="16"/>
          <w:lang w:val="en-US"/>
        </w:rPr>
      </w:pPr>
    </w:p>
    <w:p w14:paraId="41DBDE90" w14:textId="77777777" w:rsidR="00400D37" w:rsidRPr="00400D37" w:rsidRDefault="00400D37" w:rsidP="00400D37">
      <w:pPr>
        <w:pStyle w:val="Sinespaciado"/>
        <w:jc w:val="left"/>
        <w:rPr>
          <w:rFonts w:asciiTheme="minorHAnsi" w:hAnsiTheme="minorHAnsi" w:cstheme="minorHAnsi"/>
          <w:sz w:val="16"/>
          <w:szCs w:val="16"/>
          <w:lang w:val="en-US"/>
        </w:rPr>
      </w:pPr>
    </w:p>
    <w:p w14:paraId="2AF60372" w14:textId="77777777" w:rsidR="00400D37" w:rsidRPr="00400D37" w:rsidRDefault="00400D37" w:rsidP="00400D37">
      <w:pPr>
        <w:pStyle w:val="Sinespaciado"/>
        <w:jc w:val="left"/>
        <w:rPr>
          <w:rFonts w:asciiTheme="minorHAnsi" w:hAnsiTheme="minorHAnsi" w:cstheme="minorHAnsi"/>
          <w:sz w:val="16"/>
          <w:szCs w:val="16"/>
          <w:lang w:val="en-US"/>
        </w:rPr>
      </w:pPr>
    </w:p>
    <w:p w14:paraId="3AEEEAAE"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class="row"&gt;</w:t>
      </w:r>
    </w:p>
    <w:p w14:paraId="7AADECE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&lt;hr /&gt;</w:t>
      </w:r>
    </w:p>
    <w:p w14:paraId="7D653B24"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lastRenderedPageBreak/>
        <w:t xml:space="preserve">        &lt;div class="col-md-7"&gt;</w:t>
      </w:r>
    </w:p>
    <w:p w14:paraId="2F9AD854"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&lt;br /&gt;</w:t>
      </w:r>
    </w:p>
    <w:p w14:paraId="6269D8EB"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&lt;br /&gt;</w:t>
      </w:r>
    </w:p>
    <w:p w14:paraId="11B39760"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&lt;br /&gt;</w:t>
      </w:r>
    </w:p>
    <w:p w14:paraId="31C2F5D9"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&lt;br /&gt;</w:t>
      </w:r>
    </w:p>
    <w:p w14:paraId="1F5E539C"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&lt;br /&gt;</w:t>
      </w:r>
    </w:p>
    <w:p w14:paraId="00BA4FFB"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&lt;h2 class="featurette-heading letra-prompt"&gt;¿Te  han asaltado y no hiciste nada?&lt;/h2&gt;</w:t>
      </w:r>
    </w:p>
    <w:p w14:paraId="069B0E87"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&lt;p class="lead"&gt;Reporta tus incidentes y asi nos ayudamos todos a tener más información y más seguridad.&lt;/p&gt;</w:t>
      </w:r>
    </w:p>
    <w:p w14:paraId="05890952"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&lt;/div&gt;</w:t>
      </w:r>
    </w:p>
    <w:p w14:paraId="7537373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class="col-md-5"&gt;</w:t>
      </w:r>
    </w:p>
    <w:p w14:paraId="624DD17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style="background-color: white"&gt;</w:t>
      </w:r>
    </w:p>
    <w:p w14:paraId="5E695EC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&lt;img class="img-responsive center-block img-thumbnail" src="~/Contents/img/Index/stop.jpg" alt="Generic placeholder image"&gt;</w:t>
      </w:r>
    </w:p>
    <w:p w14:paraId="0B65DA01"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5D690671"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2129121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3FA7CB8E"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&lt;hr&gt;</w:t>
      </w:r>
    </w:p>
    <w:p w14:paraId="2338E034"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class="row"&gt;</w:t>
      </w:r>
    </w:p>
    <w:p w14:paraId="57FDE7A8"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class="col-md-5"&gt;</w:t>
      </w:r>
    </w:p>
    <w:p w14:paraId="42ACFDC9"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&lt;img class="img-responsive center-block img-thumbnail" src="~/Contents/img/Index/manos_sucias.jpg" alt="Generic placeholder image"&gt;</w:t>
      </w:r>
    </w:p>
    <w:p w14:paraId="0190D52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2C4CDC9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class="col-md-7"&gt;</w:t>
      </w:r>
    </w:p>
    <w:p w14:paraId="1BB6FD33"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&lt;h2 class="featurette-heading letra-prompt"&gt;Somos una aplicación que se interesa por tu bienestar, por ello ponemos a tu alcance información de incidentes delictivos por tu CDMX.&lt;/h2&gt;</w:t>
      </w:r>
    </w:p>
    <w:p w14:paraId="561C4DED"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&lt;p class="lead"&gt;Nuestro objetivo es ayudarte a tener mejor seguridad conociendo la incidencia de delitos.&lt;/p&gt;</w:t>
      </w:r>
    </w:p>
    <w:p w14:paraId="16E66EBB"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&lt;p class="lead"&gt;&lt;big&gt;&lt;a class="texto-naranja" href="@Url.Action("Crear", "Cuenta")"&gt;Regístrate&lt;/a&gt;&lt;/big&gt;, busca un delitoy comienza a cuidar de ti y tu familia.&lt;/p&gt;</w:t>
      </w:r>
    </w:p>
    <w:p w14:paraId="2132ADD7" w14:textId="77777777" w:rsidR="00400D37" w:rsidRPr="00C92276" w:rsidRDefault="00400D37" w:rsidP="00400D37">
      <w:pPr>
        <w:pStyle w:val="Sinespaciado"/>
        <w:jc w:val="left"/>
        <w:rPr>
          <w:rFonts w:asciiTheme="minorHAnsi" w:hAnsiTheme="minorHAnsi" w:cstheme="minorHAnsi"/>
          <w:sz w:val="16"/>
          <w:szCs w:val="16"/>
          <w:rPrChange w:id="1154" w:author="Profesor" w:date="2017-07-19T14:14:00Z">
            <w:rPr>
              <w:rFonts w:asciiTheme="minorHAnsi" w:hAnsiTheme="minorHAnsi" w:cstheme="minorHAnsi"/>
              <w:sz w:val="16"/>
              <w:szCs w:val="16"/>
              <w:lang w:val="en-US"/>
            </w:rPr>
          </w:rPrChange>
        </w:rPr>
      </w:pPr>
      <w:r w:rsidRPr="00400D37">
        <w:rPr>
          <w:rFonts w:asciiTheme="minorHAnsi" w:hAnsiTheme="minorHAnsi" w:cstheme="minorHAnsi"/>
          <w:sz w:val="16"/>
          <w:szCs w:val="16"/>
        </w:rPr>
        <w:t xml:space="preserve">        </w:t>
      </w:r>
      <w:r w:rsidRPr="00C92276">
        <w:rPr>
          <w:rFonts w:asciiTheme="minorHAnsi" w:hAnsiTheme="minorHAnsi" w:cstheme="minorHAnsi"/>
          <w:sz w:val="16"/>
          <w:szCs w:val="16"/>
          <w:rPrChange w:id="1155" w:author="Profesor" w:date="2017-07-19T14:14:00Z">
            <w:rPr>
              <w:rFonts w:asciiTheme="minorHAnsi" w:hAnsiTheme="minorHAnsi" w:cstheme="minorHAnsi"/>
              <w:sz w:val="16"/>
              <w:szCs w:val="16"/>
              <w:lang w:val="en-US"/>
            </w:rPr>
          </w:rPrChange>
        </w:rPr>
        <w:t>&lt;/div&gt;</w:t>
      </w:r>
    </w:p>
    <w:p w14:paraId="3043C389" w14:textId="77777777" w:rsidR="00400D37" w:rsidRPr="00C92276" w:rsidRDefault="00400D37" w:rsidP="00400D37">
      <w:pPr>
        <w:pStyle w:val="Sinespaciado"/>
        <w:jc w:val="left"/>
        <w:rPr>
          <w:rFonts w:asciiTheme="minorHAnsi" w:hAnsiTheme="minorHAnsi" w:cstheme="minorHAnsi"/>
          <w:sz w:val="16"/>
          <w:szCs w:val="16"/>
          <w:rPrChange w:id="1156" w:author="Profesor" w:date="2017-07-19T14:14:00Z">
            <w:rPr>
              <w:rFonts w:asciiTheme="minorHAnsi" w:hAnsiTheme="minorHAnsi" w:cstheme="minorHAnsi"/>
              <w:sz w:val="16"/>
              <w:szCs w:val="16"/>
              <w:lang w:val="en-US"/>
            </w:rPr>
          </w:rPrChange>
        </w:rPr>
      </w:pPr>
      <w:r w:rsidRPr="00C92276">
        <w:rPr>
          <w:rFonts w:asciiTheme="minorHAnsi" w:hAnsiTheme="minorHAnsi" w:cstheme="minorHAnsi"/>
          <w:sz w:val="16"/>
          <w:szCs w:val="16"/>
          <w:rPrChange w:id="1157" w:author="Profesor" w:date="2017-07-19T14:14:00Z">
            <w:rPr>
              <w:rFonts w:asciiTheme="minorHAnsi" w:hAnsiTheme="minorHAnsi" w:cstheme="minorHAnsi"/>
              <w:sz w:val="16"/>
              <w:szCs w:val="16"/>
              <w:lang w:val="en-US"/>
            </w:rPr>
          </w:rPrChange>
        </w:rPr>
        <w:t xml:space="preserve">    &lt;/div&gt;</w:t>
      </w:r>
    </w:p>
    <w:p w14:paraId="32B11B9D" w14:textId="77777777" w:rsidR="00400D37" w:rsidRPr="00C92276" w:rsidRDefault="00400D37" w:rsidP="00400D37">
      <w:pPr>
        <w:pStyle w:val="Sinespaciado"/>
        <w:jc w:val="left"/>
        <w:rPr>
          <w:rFonts w:asciiTheme="minorHAnsi" w:hAnsiTheme="minorHAnsi" w:cstheme="minorHAnsi"/>
          <w:sz w:val="16"/>
          <w:szCs w:val="16"/>
          <w:rPrChange w:id="1158" w:author="Profesor" w:date="2017-07-19T14:14:00Z">
            <w:rPr>
              <w:rFonts w:asciiTheme="minorHAnsi" w:hAnsiTheme="minorHAnsi" w:cstheme="minorHAnsi"/>
              <w:sz w:val="16"/>
              <w:szCs w:val="16"/>
              <w:lang w:val="en-US"/>
            </w:rPr>
          </w:rPrChange>
        </w:rPr>
      </w:pPr>
      <w:r w:rsidRPr="00C92276">
        <w:rPr>
          <w:rFonts w:asciiTheme="minorHAnsi" w:hAnsiTheme="minorHAnsi" w:cstheme="minorHAnsi"/>
          <w:sz w:val="16"/>
          <w:szCs w:val="16"/>
          <w:rPrChange w:id="1159" w:author="Profesor" w:date="2017-07-19T14:14:00Z">
            <w:rPr>
              <w:rFonts w:asciiTheme="minorHAnsi" w:hAnsiTheme="minorHAnsi" w:cstheme="minorHAnsi"/>
              <w:sz w:val="16"/>
              <w:szCs w:val="16"/>
              <w:lang w:val="en-US"/>
            </w:rPr>
          </w:rPrChange>
        </w:rPr>
        <w:t xml:space="preserve">    &lt;br /&gt;</w:t>
      </w:r>
    </w:p>
    <w:p w14:paraId="4F7D1C64" w14:textId="77777777" w:rsidR="00400D37" w:rsidRPr="00C92276" w:rsidRDefault="00400D37" w:rsidP="00400D37">
      <w:pPr>
        <w:pStyle w:val="Sinespaciado"/>
        <w:jc w:val="left"/>
        <w:rPr>
          <w:rFonts w:asciiTheme="minorHAnsi" w:hAnsiTheme="minorHAnsi" w:cstheme="minorHAnsi"/>
          <w:sz w:val="16"/>
          <w:szCs w:val="16"/>
          <w:rPrChange w:id="1160" w:author="Profesor" w:date="2017-07-19T14:14:00Z">
            <w:rPr>
              <w:rFonts w:asciiTheme="minorHAnsi" w:hAnsiTheme="minorHAnsi" w:cstheme="minorHAnsi"/>
              <w:sz w:val="16"/>
              <w:szCs w:val="16"/>
              <w:lang w:val="en-US"/>
            </w:rPr>
          </w:rPrChange>
        </w:rPr>
      </w:pPr>
      <w:r w:rsidRPr="00C92276">
        <w:rPr>
          <w:rFonts w:asciiTheme="minorHAnsi" w:hAnsiTheme="minorHAnsi" w:cstheme="minorHAnsi"/>
          <w:sz w:val="16"/>
          <w:szCs w:val="16"/>
          <w:rPrChange w:id="1161" w:author="Profesor" w:date="2017-07-19T14:14:00Z">
            <w:rPr>
              <w:rFonts w:asciiTheme="minorHAnsi" w:hAnsiTheme="minorHAnsi" w:cstheme="minorHAnsi"/>
              <w:sz w:val="16"/>
              <w:szCs w:val="16"/>
              <w:lang w:val="en-US"/>
            </w:rPr>
          </w:rPrChange>
        </w:rPr>
        <w:t xml:space="preserve">    &lt;br /&gt;</w:t>
      </w:r>
    </w:p>
    <w:p w14:paraId="0DB717AD" w14:textId="77777777" w:rsidR="00400D37" w:rsidRPr="00C92276" w:rsidRDefault="00400D37" w:rsidP="00400D37">
      <w:pPr>
        <w:pStyle w:val="Sinespaciado"/>
        <w:jc w:val="left"/>
        <w:rPr>
          <w:rFonts w:asciiTheme="minorHAnsi" w:hAnsiTheme="minorHAnsi" w:cstheme="minorHAnsi"/>
          <w:sz w:val="16"/>
          <w:szCs w:val="16"/>
          <w:rPrChange w:id="1162" w:author="Profesor" w:date="2017-07-19T14:14:00Z">
            <w:rPr>
              <w:rFonts w:asciiTheme="minorHAnsi" w:hAnsiTheme="minorHAnsi" w:cstheme="minorHAnsi"/>
              <w:sz w:val="16"/>
              <w:szCs w:val="16"/>
              <w:lang w:val="en-US"/>
            </w:rPr>
          </w:rPrChange>
        </w:rPr>
      </w:pPr>
      <w:r w:rsidRPr="00C92276">
        <w:rPr>
          <w:rFonts w:asciiTheme="minorHAnsi" w:hAnsiTheme="minorHAnsi" w:cstheme="minorHAnsi"/>
          <w:sz w:val="16"/>
          <w:szCs w:val="16"/>
          <w:rPrChange w:id="1163" w:author="Profesor" w:date="2017-07-19T14:14:00Z">
            <w:rPr>
              <w:rFonts w:asciiTheme="minorHAnsi" w:hAnsiTheme="minorHAnsi" w:cstheme="minorHAnsi"/>
              <w:sz w:val="16"/>
              <w:szCs w:val="16"/>
              <w:lang w:val="en-US"/>
            </w:rPr>
          </w:rPrChange>
        </w:rPr>
        <w:t xml:space="preserve">    &lt;br /&gt;</w:t>
      </w:r>
    </w:p>
    <w:p w14:paraId="4413F82D" w14:textId="77777777" w:rsidR="00400D37" w:rsidRPr="00C92276" w:rsidRDefault="00400D37" w:rsidP="00400D37">
      <w:pPr>
        <w:pStyle w:val="Sinespaciado"/>
        <w:jc w:val="left"/>
        <w:rPr>
          <w:rFonts w:asciiTheme="minorHAnsi" w:hAnsiTheme="minorHAnsi" w:cstheme="minorHAnsi"/>
          <w:sz w:val="16"/>
          <w:szCs w:val="16"/>
          <w:rPrChange w:id="1164" w:author="Profesor" w:date="2017-07-19T14:14:00Z">
            <w:rPr>
              <w:rFonts w:asciiTheme="minorHAnsi" w:hAnsiTheme="minorHAnsi" w:cstheme="minorHAnsi"/>
              <w:sz w:val="16"/>
              <w:szCs w:val="16"/>
              <w:lang w:val="en-US"/>
            </w:rPr>
          </w:rPrChange>
        </w:rPr>
      </w:pPr>
      <w:r w:rsidRPr="00C92276">
        <w:rPr>
          <w:rFonts w:asciiTheme="minorHAnsi" w:hAnsiTheme="minorHAnsi" w:cstheme="minorHAnsi"/>
          <w:sz w:val="16"/>
          <w:szCs w:val="16"/>
          <w:rPrChange w:id="1165" w:author="Profesor" w:date="2017-07-19T14:14:00Z">
            <w:rPr>
              <w:rFonts w:asciiTheme="minorHAnsi" w:hAnsiTheme="minorHAnsi" w:cstheme="minorHAnsi"/>
              <w:sz w:val="16"/>
              <w:szCs w:val="16"/>
              <w:lang w:val="en-US"/>
            </w:rPr>
          </w:rPrChange>
        </w:rPr>
        <w:t>&lt;/div&gt;</w:t>
      </w:r>
    </w:p>
    <w:p w14:paraId="1470C8A3" w14:textId="04366759" w:rsidR="00400D37" w:rsidRPr="00C92276" w:rsidRDefault="00400D37" w:rsidP="00400D37">
      <w:pPr>
        <w:rPr>
          <w:rPrChange w:id="1166" w:author="Profesor" w:date="2017-07-19T14:14:00Z">
            <w:rPr>
              <w:lang w:val="en-US"/>
            </w:rPr>
          </w:rPrChange>
        </w:rPr>
      </w:pPr>
    </w:p>
    <w:p w14:paraId="150F9AC7" w14:textId="0B2D54E9" w:rsidR="00400D37" w:rsidRPr="00514E10" w:rsidRDefault="00514E10" w:rsidP="00400D37">
      <w:pPr>
        <w:pStyle w:val="Subttulo"/>
        <w:ind w:left="708" w:hanging="708"/>
        <w:rPr>
          <w:sz w:val="28"/>
        </w:rPr>
      </w:pPr>
      <w:r w:rsidRPr="00514E10">
        <w:rPr>
          <w:b/>
          <w:sz w:val="28"/>
        </w:rPr>
        <w:t>Apéndice C.</w:t>
      </w:r>
      <w:r>
        <w:rPr>
          <w:b/>
          <w:sz w:val="28"/>
        </w:rPr>
        <w:t>5</w:t>
      </w:r>
      <w:r w:rsidR="00400D37" w:rsidRPr="00514E10">
        <w:rPr>
          <w:sz w:val="28"/>
        </w:rPr>
        <w:t>: Faq</w:t>
      </w:r>
    </w:p>
    <w:p w14:paraId="12B17CDE" w14:textId="77777777" w:rsidR="00400D37" w:rsidRPr="00514E10" w:rsidRDefault="00400D37" w:rsidP="00400D37">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w:t>
      </w:r>
    </w:p>
    <w:p w14:paraId="3E100972" w14:textId="77777777" w:rsidR="00400D37" w:rsidRPr="00514E10" w:rsidRDefault="00400D37" w:rsidP="00400D37">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ViewBag.Title = "Preguntas Frecuentes";</w:t>
      </w:r>
    </w:p>
    <w:p w14:paraId="0847281E" w14:textId="77777777" w:rsidR="00400D37" w:rsidRPr="00514E10" w:rsidRDefault="00400D37" w:rsidP="00400D37">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Layout = "~/Views/_Layout.cshtml";</w:t>
      </w:r>
    </w:p>
    <w:p w14:paraId="2CDAC83D" w14:textId="77777777" w:rsidR="00400D37" w:rsidRPr="00514E10" w:rsidRDefault="00400D37" w:rsidP="00400D37">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w:t>
      </w:r>
    </w:p>
    <w:p w14:paraId="60408E9F" w14:textId="77777777" w:rsidR="00400D37" w:rsidRPr="00514E10" w:rsidRDefault="00400D37" w:rsidP="00400D37">
      <w:pPr>
        <w:pStyle w:val="Sinespaciado"/>
        <w:jc w:val="left"/>
        <w:rPr>
          <w:rFonts w:asciiTheme="minorHAnsi" w:hAnsiTheme="minorHAnsi" w:cstheme="minorHAnsi"/>
          <w:sz w:val="16"/>
          <w:szCs w:val="16"/>
        </w:rPr>
      </w:pPr>
    </w:p>
    <w:p w14:paraId="27AC4806" w14:textId="77777777" w:rsidR="00400D37" w:rsidRPr="00514E10" w:rsidRDefault="00400D37" w:rsidP="00400D37">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@section Scripts{</w:t>
      </w:r>
    </w:p>
    <w:p w14:paraId="1753D4FD" w14:textId="77777777" w:rsidR="00400D37" w:rsidRPr="00514E10" w:rsidRDefault="00400D37" w:rsidP="00400D37">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w:t>
      </w:r>
    </w:p>
    <w:p w14:paraId="061EBA57" w14:textId="77777777" w:rsidR="00400D37" w:rsidRPr="00514E10" w:rsidRDefault="00400D37" w:rsidP="00400D37">
      <w:pPr>
        <w:pStyle w:val="Sinespaciado"/>
        <w:jc w:val="left"/>
        <w:rPr>
          <w:rFonts w:asciiTheme="minorHAnsi" w:hAnsiTheme="minorHAnsi" w:cstheme="minorHAnsi"/>
          <w:sz w:val="16"/>
          <w:szCs w:val="16"/>
        </w:rPr>
      </w:pPr>
    </w:p>
    <w:p w14:paraId="63DF5992" w14:textId="77777777" w:rsidR="00400D37" w:rsidRPr="00C92276" w:rsidRDefault="00400D37" w:rsidP="00400D37">
      <w:pPr>
        <w:pStyle w:val="Sinespaciado"/>
        <w:jc w:val="left"/>
        <w:rPr>
          <w:rFonts w:asciiTheme="minorHAnsi" w:hAnsiTheme="minorHAnsi" w:cstheme="minorHAnsi"/>
          <w:sz w:val="16"/>
          <w:szCs w:val="16"/>
          <w:rPrChange w:id="1167" w:author="Profesor" w:date="2017-07-19T14:14:00Z">
            <w:rPr>
              <w:rFonts w:asciiTheme="minorHAnsi" w:hAnsiTheme="minorHAnsi" w:cstheme="minorHAnsi"/>
              <w:sz w:val="16"/>
              <w:szCs w:val="16"/>
              <w:lang w:val="en-US"/>
            </w:rPr>
          </w:rPrChange>
        </w:rPr>
      </w:pPr>
      <w:r w:rsidRPr="00514E10">
        <w:rPr>
          <w:rFonts w:asciiTheme="minorHAnsi" w:hAnsiTheme="minorHAnsi" w:cstheme="minorHAnsi"/>
          <w:sz w:val="16"/>
          <w:szCs w:val="16"/>
        </w:rPr>
        <w:t>@sectio</w:t>
      </w:r>
      <w:r w:rsidRPr="00C92276">
        <w:rPr>
          <w:rFonts w:asciiTheme="minorHAnsi" w:hAnsiTheme="minorHAnsi" w:cstheme="minorHAnsi"/>
          <w:sz w:val="16"/>
          <w:szCs w:val="16"/>
          <w:rPrChange w:id="1168" w:author="Profesor" w:date="2017-07-19T14:14:00Z">
            <w:rPr>
              <w:rFonts w:asciiTheme="minorHAnsi" w:hAnsiTheme="minorHAnsi" w:cstheme="minorHAnsi"/>
              <w:sz w:val="16"/>
              <w:szCs w:val="16"/>
              <w:lang w:val="en-US"/>
            </w:rPr>
          </w:rPrChange>
        </w:rPr>
        <w:t>n Styles{</w:t>
      </w:r>
    </w:p>
    <w:p w14:paraId="0A7C1833" w14:textId="77777777" w:rsidR="00400D37" w:rsidRPr="00C92276" w:rsidRDefault="00400D37" w:rsidP="00400D37">
      <w:pPr>
        <w:pStyle w:val="Sinespaciado"/>
        <w:jc w:val="left"/>
        <w:rPr>
          <w:rFonts w:asciiTheme="minorHAnsi" w:hAnsiTheme="minorHAnsi" w:cstheme="minorHAnsi"/>
          <w:sz w:val="16"/>
          <w:szCs w:val="16"/>
          <w:rPrChange w:id="1169" w:author="Profesor" w:date="2017-07-19T14:14:00Z">
            <w:rPr>
              <w:rFonts w:asciiTheme="minorHAnsi" w:hAnsiTheme="minorHAnsi" w:cstheme="minorHAnsi"/>
              <w:sz w:val="16"/>
              <w:szCs w:val="16"/>
              <w:lang w:val="en-US"/>
            </w:rPr>
          </w:rPrChange>
        </w:rPr>
      </w:pPr>
      <w:r w:rsidRPr="00C92276">
        <w:rPr>
          <w:rFonts w:asciiTheme="minorHAnsi" w:hAnsiTheme="minorHAnsi" w:cstheme="minorHAnsi"/>
          <w:sz w:val="16"/>
          <w:szCs w:val="16"/>
          <w:rPrChange w:id="1170" w:author="Profesor" w:date="2017-07-19T14:14:00Z">
            <w:rPr>
              <w:rFonts w:asciiTheme="minorHAnsi" w:hAnsiTheme="minorHAnsi" w:cstheme="minorHAnsi"/>
              <w:sz w:val="16"/>
              <w:szCs w:val="16"/>
              <w:lang w:val="en-US"/>
            </w:rPr>
          </w:rPrChange>
        </w:rPr>
        <w:t xml:space="preserve">    &lt;link rel="stylesheet" href="~/Contents/css/faq.css" /&gt;</w:t>
      </w:r>
    </w:p>
    <w:p w14:paraId="55B90E0E" w14:textId="77777777" w:rsidR="00400D37" w:rsidRPr="00400D37" w:rsidRDefault="00400D37" w:rsidP="00400D37">
      <w:pPr>
        <w:pStyle w:val="Sinespaciado"/>
        <w:jc w:val="left"/>
        <w:rPr>
          <w:rFonts w:asciiTheme="minorHAnsi" w:hAnsiTheme="minorHAnsi" w:cstheme="minorHAnsi"/>
          <w:sz w:val="16"/>
          <w:szCs w:val="16"/>
          <w:lang w:val="en-US"/>
        </w:rPr>
      </w:pPr>
      <w:r w:rsidRPr="00C92276">
        <w:rPr>
          <w:rFonts w:asciiTheme="minorHAnsi" w:hAnsiTheme="minorHAnsi" w:cstheme="minorHAnsi"/>
          <w:sz w:val="16"/>
          <w:szCs w:val="16"/>
          <w:rPrChange w:id="1171" w:author="Profesor" w:date="2017-07-19T14:14:00Z">
            <w:rPr>
              <w:rFonts w:asciiTheme="minorHAnsi" w:hAnsiTheme="minorHAnsi" w:cstheme="minorHAnsi"/>
              <w:sz w:val="16"/>
              <w:szCs w:val="16"/>
              <w:lang w:val="en-US"/>
            </w:rPr>
          </w:rPrChange>
        </w:rPr>
        <w:t xml:space="preserve">    </w:t>
      </w:r>
      <w:r w:rsidRPr="00400D37">
        <w:rPr>
          <w:rFonts w:asciiTheme="minorHAnsi" w:hAnsiTheme="minorHAnsi" w:cstheme="minorHAnsi"/>
          <w:sz w:val="16"/>
          <w:szCs w:val="16"/>
          <w:lang w:val="en-US"/>
        </w:rPr>
        <w:t>&lt;link rel="stylesheet" href="~/Contents/css/dotText.css" /&gt;</w:t>
      </w:r>
    </w:p>
    <w:p w14:paraId="375D0B66"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w:t>
      </w:r>
    </w:p>
    <w:p w14:paraId="078B1981" w14:textId="77777777" w:rsidR="00400D37" w:rsidRPr="00400D37" w:rsidRDefault="00400D37" w:rsidP="00400D37">
      <w:pPr>
        <w:pStyle w:val="Sinespaciado"/>
        <w:jc w:val="left"/>
        <w:rPr>
          <w:rFonts w:asciiTheme="minorHAnsi" w:hAnsiTheme="minorHAnsi" w:cstheme="minorHAnsi"/>
          <w:sz w:val="16"/>
          <w:szCs w:val="16"/>
          <w:lang w:val="en-US"/>
        </w:rPr>
      </w:pPr>
    </w:p>
    <w:p w14:paraId="7E5E2E58"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&lt;div class="container"&gt;</w:t>
      </w:r>
    </w:p>
    <w:p w14:paraId="7E24E6EB"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class="col-md-12 col-sm-12 col-xs-12 col-md-offset-1"&gt;</w:t>
      </w:r>
    </w:p>
    <w:p w14:paraId="68BBB67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&lt;br /&gt;</w:t>
      </w:r>
    </w:p>
    <w:p w14:paraId="0452C44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&lt;h2 class="letra-prompt"&gt;&lt;strong&gt;Preguntas Frecuentes&lt;/strong&gt;&lt;/h2&gt;</w:t>
      </w:r>
    </w:p>
    <w:p w14:paraId="7640863F"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&lt;hr /&gt;</w:t>
      </w:r>
    </w:p>
    <w:p w14:paraId="246B1068"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3A61207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class="col-md-10 col-sm-12 col-xs-12 col-md-offset-1"&gt;</w:t>
      </w:r>
    </w:p>
    <w:p w14:paraId="3B26BE3C"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class="tab-content"&gt;</w:t>
      </w:r>
    </w:p>
    <w:p w14:paraId="585CD132"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class="tab-pane active in fade" id="cuenta-tab"&gt;</w:t>
      </w:r>
    </w:p>
    <w:p w14:paraId="7BD25D5A"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class="panel-group"&gt;</w:t>
      </w:r>
    </w:p>
    <w:p w14:paraId="50543F01"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 panel-default panel-faq"&gt;</w:t>
      </w:r>
    </w:p>
    <w:p w14:paraId="4B01E63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class="panel-heading"&gt;</w:t>
      </w:r>
    </w:p>
    <w:p w14:paraId="22E90E64"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 data-toggle="collapse" data-parent="#accordion-cat-1" href="#libromatico-faq"&gt;</w:t>
      </w:r>
    </w:p>
    <w:p w14:paraId="61D9E054"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lastRenderedPageBreak/>
        <w:t xml:space="preserve">                                &lt;h4 class="panel-title"&gt;</w:t>
      </w:r>
    </w:p>
    <w:p w14:paraId="7E7FD3B9"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¿Qué es ReportIt?</w:t>
      </w:r>
    </w:p>
    <w:p w14:paraId="08EA5EEA"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&lt;span class="pull-right span-icono"&gt;&lt;i class="glyphicon glyphicon-chevron-down icono-despliegue"&gt;&lt;/i&gt;&lt;/span&gt;</w:t>
      </w:r>
    </w:p>
    <w:p w14:paraId="2247F07B"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&lt;/h4&gt;</w:t>
      </w:r>
    </w:p>
    <w:p w14:paraId="3CE15E6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&lt;/a&gt;</w:t>
      </w:r>
    </w:p>
    <w:p w14:paraId="2CEE4B7D"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4CD2C03E"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id="libromatico-faq" class="panel-collapse collapse"&gt;</w:t>
      </w:r>
    </w:p>
    <w:p w14:paraId="4C25EF74"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&lt;div class="panel-body"&gt;</w:t>
      </w:r>
    </w:p>
    <w:p w14:paraId="66600251"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ReportIt es una Aplicación con fines de ayuda a la sociedad aportando información de publicaciones de incidentes delictivos con localización.</w:t>
      </w:r>
    </w:p>
    <w:p w14:paraId="0C45BAB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&lt;/div&gt;</w:t>
      </w:r>
    </w:p>
    <w:p w14:paraId="6A18B76C"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5141AC3C"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5F795941"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 panel-default panel-faq"&gt;</w:t>
      </w:r>
    </w:p>
    <w:p w14:paraId="4D61FC3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class="panel-heading"&gt;</w:t>
      </w:r>
    </w:p>
    <w:p w14:paraId="431494A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 data-toggle="collapse" data-parent="#accordion-cat-1" href="#cuenta-crear-faq"&gt;</w:t>
      </w:r>
    </w:p>
    <w:p w14:paraId="0797B4FF"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&lt;h4 class="panel-title"&gt;</w:t>
      </w:r>
    </w:p>
    <w:p w14:paraId="62074472"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¿Cómo crear una cuenta?</w:t>
      </w:r>
    </w:p>
    <w:p w14:paraId="4BD9B0E4"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&lt;span class="pull-right span-icono"&gt;&lt;i class="glyphicon glyphicon-chevron-down icono-despliegue"&gt;&lt;/i&gt;&lt;/span&gt;</w:t>
      </w:r>
    </w:p>
    <w:p w14:paraId="7963EEBF"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&lt;/h4&gt;</w:t>
      </w:r>
    </w:p>
    <w:p w14:paraId="09CB000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&lt;/a&gt;</w:t>
      </w:r>
    </w:p>
    <w:p w14:paraId="4BCC38D9"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74ADBACA"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id="cuenta-crear-faq" class="panel-collapse collapse"&gt;</w:t>
      </w:r>
    </w:p>
    <w:p w14:paraId="47E3CF0B"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class="panel-body"&gt;</w:t>
      </w:r>
    </w:p>
    <w:p w14:paraId="098AB5FC"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Para crear una cuenta accede &lt;a href="@Url.Action("Crear", "Cuenta")"&gt;aquí&lt;/a&gt;.</w:t>
      </w:r>
    </w:p>
    <w:p w14:paraId="297447FC"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&lt;/div&gt;</w:t>
      </w:r>
    </w:p>
    <w:p w14:paraId="6CFA544D"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5A81124B"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24A7BF0F"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 panel-default panel-faq"&gt;</w:t>
      </w:r>
    </w:p>
    <w:p w14:paraId="525966EF"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class="panel-heading"&gt;</w:t>
      </w:r>
    </w:p>
    <w:p w14:paraId="4ACEB96A"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 data-toggle="collapse" data-parent="#accordion-cat-1" href="#cuenta-gestionar-perfiles-faq"&gt;</w:t>
      </w:r>
    </w:p>
    <w:p w14:paraId="77ABE222"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&lt;h4 class="panel-title "&gt;</w:t>
      </w:r>
    </w:p>
    <w:p w14:paraId="180F2F43"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¿Por qué debo tener una cuenta?</w:t>
      </w:r>
    </w:p>
    <w:p w14:paraId="1994C90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&lt;span class="pull-right span-icono"&gt;&lt;i class="glyphicon glyphicon-chevron-down icono-despliegue"&gt;&lt;/i&gt;&lt;/span&gt;</w:t>
      </w:r>
    </w:p>
    <w:p w14:paraId="7BF0C10B"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&lt;/h4&gt;</w:t>
      </w:r>
    </w:p>
    <w:p w14:paraId="5E2AC95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&lt;/a&gt;</w:t>
      </w:r>
    </w:p>
    <w:p w14:paraId="2A7B02AC"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4C2241D2"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id="cuenta-gestionar-perfiles-faq" class="panel-collapse collapse"&gt;</w:t>
      </w:r>
    </w:p>
    <w:p w14:paraId="5943FE1D"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class="panel-body"&gt;</w:t>
      </w:r>
    </w:p>
    <w:p w14:paraId="20787CCC"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Tener una cuenta te da la posibilidad de realizar publicaciones y asi aportar a nuestros demas usuarios como tu a tener mas información sobre la seguridad en la CDMX.</w:t>
      </w:r>
    </w:p>
    <w:p w14:paraId="495864EB"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&lt;/div&gt;</w:t>
      </w:r>
    </w:p>
    <w:p w14:paraId="5F2457CC"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10491171"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5E2ED7D8"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 panel-default panel-faq"&gt;</w:t>
      </w:r>
    </w:p>
    <w:p w14:paraId="461B515C"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class="panel-heading"&gt;</w:t>
      </w:r>
    </w:p>
    <w:p w14:paraId="210D12BC"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 data-toggle="collapse" data-parent="#accordion-cat-1" href="#item-poseer-faq"&gt;</w:t>
      </w:r>
    </w:p>
    <w:p w14:paraId="0D9487BF"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&lt;h4 class="panel-title"&gt;</w:t>
      </w:r>
    </w:p>
    <w:p w14:paraId="16286EE0"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¿Cuántos Reportes de incidentes puedo tener?</w:t>
      </w:r>
    </w:p>
    <w:p w14:paraId="28323B9A"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&lt;span class="pull-right span-icono"&gt;&lt;i class="glyphicon glyphicon-chevron-down icono-despliegue"&gt;&lt;/i&gt;&lt;/span&gt;</w:t>
      </w:r>
    </w:p>
    <w:p w14:paraId="2A254D9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&lt;/h4&gt;</w:t>
      </w:r>
    </w:p>
    <w:p w14:paraId="741DD6F1"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&lt;/a&gt;</w:t>
      </w:r>
    </w:p>
    <w:p w14:paraId="37CBD3E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218C7A84"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id="item-poseer-faq" class="panel-collapse collapse"&gt;</w:t>
      </w:r>
    </w:p>
    <w:p w14:paraId="2544E5A2"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&lt;div class="panel-body"&gt;</w:t>
      </w:r>
    </w:p>
    <w:p w14:paraId="5F2A3CDC"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Todos los que tu quieras!.</w:t>
      </w:r>
    </w:p>
    <w:p w14:paraId="726DA8EC"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&lt;/div&gt;</w:t>
      </w:r>
    </w:p>
    <w:p w14:paraId="73F6603D"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4DD703C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4CB83691"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 panel-default panel-faq"&gt;</w:t>
      </w:r>
    </w:p>
    <w:p w14:paraId="521233A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class="panel-heading"&gt;</w:t>
      </w:r>
    </w:p>
    <w:p w14:paraId="1F53E1B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 data-toggle="collapse" data-parent="#accordion-cat-1" href="#perfil-agregar-item-faq"&gt;</w:t>
      </w:r>
    </w:p>
    <w:p w14:paraId="7005DEDF"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&lt;h4 class="panel-title"&gt;</w:t>
      </w:r>
    </w:p>
    <w:p w14:paraId="2C440B39"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¿Cómo agregar un nuevo Reporte?</w:t>
      </w:r>
    </w:p>
    <w:p w14:paraId="496F471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&lt;span class="pull-right span-icono"&gt;&lt;i class="glyphicon glyphicon-chevron-down icono-despliegue"&gt;&lt;/i&gt;&lt;/span&gt;</w:t>
      </w:r>
    </w:p>
    <w:p w14:paraId="4D0674AD"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lastRenderedPageBreak/>
        <w:t xml:space="preserve">                                &lt;/h4&gt;</w:t>
      </w:r>
    </w:p>
    <w:p w14:paraId="0BB6E359"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&lt;/a&gt;</w:t>
      </w:r>
    </w:p>
    <w:p w14:paraId="023C804A"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661237C6"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id="perfil-agregar-item-faq" class="panel-collapse collapse"&gt;</w:t>
      </w:r>
    </w:p>
    <w:p w14:paraId="63F29D2B"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&lt;div class="panel-body"&gt;</w:t>
      </w:r>
    </w:p>
    <w:p w14:paraId="6D845D39"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Para agregar un nuevo Reporte necesitas estar autenticado, si lo estás, debes dar click en &lt;strong&gt;&lt;a href="@Url.Action("Crear", "Reporte")"&gt;Nuevo&lt;/a&gt;&lt;/strong&gt;, o desde tu perfil en &lt;strong&gt;&lt;a href="@Url.Action("Crear", "Reporte")"&gt;Nuevo Reporte&lt;/a&gt;&lt;/strong&gt; colocale una fecha, una descripción y un tipo de incidente y coloca en el mapa la ubicación del incidente que viste o fuiste victima.</w:t>
      </w:r>
    </w:p>
    <w:p w14:paraId="09F95569"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&lt;/div&gt;</w:t>
      </w:r>
    </w:p>
    <w:p w14:paraId="3D4E60CE"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02E49981"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16E1951A"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 panel-default panel-faq"&gt;</w:t>
      </w:r>
    </w:p>
    <w:p w14:paraId="6721B281"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class="panel-heading"&gt;</w:t>
      </w:r>
    </w:p>
    <w:p w14:paraId="12C9E83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 data-toggle="collapse" data-parent="#accordion-cat-1" href="#perfil-eliminar-item-faq"&gt;</w:t>
      </w:r>
    </w:p>
    <w:p w14:paraId="66DE484A"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&lt;h4 class="panel-title"&gt;</w:t>
      </w:r>
    </w:p>
    <w:p w14:paraId="78883591"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¿Cómo eliminar uno de mis Reportes?</w:t>
      </w:r>
    </w:p>
    <w:p w14:paraId="1C7BF11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&lt;span class="pull-right span-icono"&gt;&lt;i class="glyphicon glyphicon-chevron-down icono-despliegue"&gt;&lt;/i&gt;&lt;/span&gt;</w:t>
      </w:r>
    </w:p>
    <w:p w14:paraId="59DCCB1B"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&lt;/h4&gt;</w:t>
      </w:r>
    </w:p>
    <w:p w14:paraId="0668BD2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&lt;/a&gt;</w:t>
      </w:r>
    </w:p>
    <w:p w14:paraId="7B2D3BAF"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1157A376"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id="perfil-eliminar-item-faq" class="panel-collapse collapse"&gt;</w:t>
      </w:r>
    </w:p>
    <w:p w14:paraId="6A269525"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&lt;div class="panel-body"&gt;</w:t>
      </w:r>
    </w:p>
    <w:p w14:paraId="65349DE2"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Puedes eliminar un Reporte cuando quieras, debes entrar a visualizar tu reporte desde &lt;strong&gt;Mis Reportes&lt;/strong&gt;,</w:t>
      </w:r>
    </w:p>
    <w:p w14:paraId="2E99C118"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dar click en el y entrar en detalles, y finalmente ahí encontrarás el ícono eliminar en color rojo en su esquina superior derecha.</w:t>
      </w:r>
    </w:p>
    <w:p w14:paraId="5B916EF6"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&lt;/div&gt;</w:t>
      </w:r>
    </w:p>
    <w:p w14:paraId="755ACAE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3725E8B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445D795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 panel-default panel-faq"&gt;</w:t>
      </w:r>
    </w:p>
    <w:p w14:paraId="5104D5AC"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class="panel-heading"&gt;</w:t>
      </w:r>
    </w:p>
    <w:p w14:paraId="418603DF"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 data-toggle="collapse" data-parent="#accordion-cat-1" href="#item-editar-faq"&gt;</w:t>
      </w:r>
    </w:p>
    <w:p w14:paraId="4D4F5A6D"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&lt;h4 class="panel-title"&gt;</w:t>
      </w:r>
    </w:p>
    <w:p w14:paraId="784CEE52"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¿Cómo editar uno de mis Reportes?</w:t>
      </w:r>
    </w:p>
    <w:p w14:paraId="3A5FC11E"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&lt;span class="pull-right span-icono"&gt;&lt;i class="glyphicon glyphicon-chevron-down icono-despliegue"&gt;&lt;/i&gt;&lt;/span&gt;</w:t>
      </w:r>
    </w:p>
    <w:p w14:paraId="06806329"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&lt;/h4&gt;</w:t>
      </w:r>
    </w:p>
    <w:p w14:paraId="0668C569"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&lt;/a&gt;</w:t>
      </w:r>
    </w:p>
    <w:p w14:paraId="7C69F261"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07847E02"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id="item-editar-faq" class="panel-collapse collapse"&gt;</w:t>
      </w:r>
    </w:p>
    <w:p w14:paraId="00E2D57E"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&lt;div class="panel-body"&gt;</w:t>
      </w:r>
    </w:p>
    <w:p w14:paraId="1924F02F"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Si estás autenticado y tienes Reportes que deseas editar, debes ir a &lt;strong&gt;Mis Reportes&lt;/strong&gt; y hacer click en alguno de ellos, entonces ahí encontrarás la opción para &lt;strong&gt;Módificar&lt;/strong&gt;</w:t>
      </w:r>
    </w:p>
    <w:p w14:paraId="391EF166"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&lt;/div&gt;</w:t>
      </w:r>
    </w:p>
    <w:p w14:paraId="731FAF7B"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219BE68A"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74E8027D"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 panel-default panel-faq"&gt;</w:t>
      </w:r>
    </w:p>
    <w:p w14:paraId="03B464C2"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class="panel-heading"&gt;</w:t>
      </w:r>
    </w:p>
    <w:p w14:paraId="3A8A16F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 data-toggle="collapse" data-parent="#accordion-cat-1" href="#item-agregar-prop-faq"&gt;</w:t>
      </w:r>
    </w:p>
    <w:p w14:paraId="5E9F7C7C"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&lt;h4 class="panel-title"&gt;</w:t>
      </w:r>
    </w:p>
    <w:p w14:paraId="277785D4"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¿Cómo realizar una busqueda de un Reporte?</w:t>
      </w:r>
    </w:p>
    <w:p w14:paraId="2F55D542"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&lt;span class="pull-right span-icono"&gt;&lt;i class="glyphicon glyphicon-chevron-down icono-despliegue"&gt;&lt;/i&gt;&lt;/span&gt;</w:t>
      </w:r>
    </w:p>
    <w:p w14:paraId="0AE3042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&lt;/h4&gt;</w:t>
      </w:r>
    </w:p>
    <w:p w14:paraId="4222B7A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&lt;/a&gt;</w:t>
      </w:r>
    </w:p>
    <w:p w14:paraId="48EBCAE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18D3958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id="item-agregar-prop-faq" class="panel-collapse collapse"&gt;</w:t>
      </w:r>
    </w:p>
    <w:p w14:paraId="081B0EF8"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&lt;div class="panel-body"&gt;</w:t>
      </w:r>
    </w:p>
    <w:p w14:paraId="1119EDCE"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&lt;p class="text-justify"&gt;!Para realizar las busquedas de reportes no debes estar autentificado!.&lt;/p&gt;</w:t>
      </w:r>
    </w:p>
    <w:p w14:paraId="2AC4A3AC"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&lt;p class="text-justify"&gt;</w:t>
      </w:r>
    </w:p>
    <w:p w14:paraId="54C7BAED"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Nuestros &lt;strong&gt;Filtros&lt;/strong&gt; con los que podrás realizar las busquedas son los siguientes:</w:t>
      </w:r>
    </w:p>
    <w:p w14:paraId="0D5AEDD8"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&lt;ul&gt;</w:t>
      </w:r>
    </w:p>
    <w:p w14:paraId="74631F7A"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&lt;li&gt;</w:t>
      </w:r>
    </w:p>
    <w:p w14:paraId="19BB8B6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&lt;strong&gt;Por Dirección&lt;/strong&gt;</w:t>
      </w:r>
    </w:p>
    <w:p w14:paraId="4ADEA5AF"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&lt;/li&gt;</w:t>
      </w:r>
    </w:p>
    <w:p w14:paraId="5A87132C"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&lt;li&gt;</w:t>
      </w:r>
    </w:p>
    <w:p w14:paraId="0AF76EB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lastRenderedPageBreak/>
        <w:t xml:space="preserve">                                            &lt;strong&gt;Por Fecha&lt;/strong&gt;</w:t>
      </w:r>
    </w:p>
    <w:p w14:paraId="515EC28F"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&lt;/li&gt;</w:t>
      </w:r>
    </w:p>
    <w:p w14:paraId="3B5AD99E"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&lt;li&gt;</w:t>
      </w:r>
    </w:p>
    <w:p w14:paraId="275B4AEE"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&lt;strong&gt;Por Palabra Clave&lt;/strong&gt;</w:t>
      </w:r>
    </w:p>
    <w:p w14:paraId="74565FB4"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&lt;/li&gt;</w:t>
      </w:r>
    </w:p>
    <w:p w14:paraId="30A2750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&lt;li&gt;</w:t>
      </w:r>
    </w:p>
    <w:p w14:paraId="6370521A"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&lt;strong&gt;Por Incidente&lt;/strong&gt;</w:t>
      </w:r>
    </w:p>
    <w:p w14:paraId="670A910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&lt;/li&gt;</w:t>
      </w:r>
    </w:p>
    <w:p w14:paraId="1B6999E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&lt;li&gt;</w:t>
      </w:r>
    </w:p>
    <w:p w14:paraId="3D40D6EE"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&lt;strong&gt;Por Todo&lt;/strong&gt;</w:t>
      </w:r>
    </w:p>
    <w:p w14:paraId="7B8236E8"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&lt;/li&gt;</w:t>
      </w:r>
    </w:p>
    <w:p w14:paraId="4D81694D"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78B19519"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&lt;strong&gt;Por Mi Ubicación**&lt;/strong&gt;</w:t>
      </w:r>
    </w:p>
    <w:p w14:paraId="4FB1D006"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73865E67"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&lt;/ul&gt;</w:t>
      </w:r>
    </w:p>
    <w:p w14:paraId="04E088A9"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&lt;/p&gt;</w:t>
      </w:r>
    </w:p>
    <w:p w14:paraId="34E77CF5"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&lt;p class="text-left"&gt;&lt;strong&gt;Buscador en la página de inicio:&lt;/strong&gt;&lt;/p&gt;</w:t>
      </w:r>
    </w:p>
    <w:p w14:paraId="2FB19A5F"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&lt;p class="text-justify"&gt;Desde nuestra página de inicio encontraras nuestras opciones para realizar busquedas por diferentes filtros.&lt;/p&gt;</w:t>
      </w:r>
    </w:p>
    <w:p w14:paraId="4B7C0068"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&lt;p class="text-left"&gt;&lt;strong&gt;Buscador desde cualquier otra página&lt;/strong&gt;&lt;/p&gt;</w:t>
      </w:r>
    </w:p>
    <w:p w14:paraId="6F288413"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&lt;p class="text-justify"&gt;</w:t>
      </w:r>
    </w:p>
    <w:p w14:paraId="005FB522"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Desde cuaquier otra vista de nuestra aplicación encontraras un buscador en la parte superior debajo de nuestro menu,</w:t>
      </w:r>
    </w:p>
    <w:p w14:paraId="72B47FF0"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ahí podrás realizar busquedas por cualquier tipo de filtro. Por default tenemos el filtro de buscar&lt;strong&gt;Por Todo&lt;/strong&gt; que realiza un busqueda en todos los campos de un Reporte.</w:t>
      </w:r>
    </w:p>
    <w:p w14:paraId="119D08F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&lt;/p&gt;</w:t>
      </w:r>
    </w:p>
    <w:p w14:paraId="506C8C8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&lt;br /&gt;</w:t>
      </w:r>
    </w:p>
    <w:p w14:paraId="6F57A008"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&lt;p class="text-justify"&gt;</w:t>
      </w:r>
    </w:p>
    <w:p w14:paraId="0FA34B52"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Recuerda que una vez que selecciones el filtro que desees en el buscador, este se permanecera guardado para que realices todas las busquedas que quieras hasta que decidas cambiar el filtro de busqueda.</w:t>
      </w:r>
    </w:p>
    <w:p w14:paraId="068D385F"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&lt;/p&gt;</w:t>
      </w:r>
    </w:p>
    <w:p w14:paraId="72B85519"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&lt;p class="text-justify"&gt;</w:t>
      </w:r>
    </w:p>
    <w:p w14:paraId="24A58FF4"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**El filtro de &lt;strong&gt;Mi Ubicación&lt;/strong&gt; únicamente está disponible para usuarios de la aplicación autentificados.</w:t>
      </w:r>
    </w:p>
    <w:p w14:paraId="7E903E7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&lt;/p&gt;</w:t>
      </w:r>
    </w:p>
    <w:p w14:paraId="7EB8FEE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&lt;p class="text-justify"&gt;</w:t>
      </w:r>
    </w:p>
    <w:p w14:paraId="1A1782B7"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Para realizar &lt;strong&gt;Busquedas por Fecha&lt;/strong&gt; deberas seleccionar el filtro &lt;strong&gt; Por Fecha&lt;/strong&gt; y en nuestro buscador escribir la fecha con el formato &lt;strong&gt;yyyy-mm-dd.&lt;/strong&gt;</w:t>
      </w:r>
    </w:p>
    <w:p w14:paraId="12FE732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&lt;/p&gt;</w:t>
      </w:r>
    </w:p>
    <w:p w14:paraId="4693B239"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&lt;p class="text-justify"&gt;</w:t>
      </w:r>
    </w:p>
    <w:p w14:paraId="2B290A80"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Para realizar &lt;strong&gt;Busquedas por Tipo de Incidente&lt;/strong&gt; deberas seleccionar el filtro &lt;strong&gt; Por Incidente&lt;/strong&gt; y en nuestro buscador escribir alguna de las siquentes cadenas:</w:t>
      </w:r>
    </w:p>
    <w:p w14:paraId="6084A983"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&lt;ul&gt;</w:t>
      </w:r>
    </w:p>
    <w:p w14:paraId="5C67FEB3"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1CA2F963"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&lt;strong&gt;#1&lt;/strong&gt; : para busqueda por Homicidio</w:t>
      </w:r>
    </w:p>
    <w:p w14:paraId="33461512"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22A31FAB"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6702AB93"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&lt;strong&gt;#2&lt;/strong&gt; : para busqueda por Suicidio</w:t>
      </w:r>
    </w:p>
    <w:p w14:paraId="6C7D190A"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16369164"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46746D70"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&lt;strong&gt;#3&lt;/strong&gt; : para busqueda por Robo o Asalto</w:t>
      </w:r>
    </w:p>
    <w:p w14:paraId="7B973FCB"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74775457"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20EB88B7"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&lt;strong&gt;#4&lt;/strong&gt; : para busqueda por Violación</w:t>
      </w:r>
    </w:p>
    <w:p w14:paraId="06E898BE"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243876B5"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252ED4BF"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&lt;strong&gt;#5&lt;/strong&gt; : para busqueda por Extorción Sexual</w:t>
      </w:r>
    </w:p>
    <w:p w14:paraId="10A478CF"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10BB5360"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&lt;/ul&gt;</w:t>
      </w:r>
    </w:p>
    <w:p w14:paraId="7D7A49DC"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&lt;/p&gt;</w:t>
      </w:r>
    </w:p>
    <w:p w14:paraId="577081C5"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&lt;p&gt;</w:t>
      </w:r>
    </w:p>
    <w:p w14:paraId="122F3E5B"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Para los demas filtros:</w:t>
      </w:r>
    </w:p>
    <w:p w14:paraId="3977F017"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&lt;ul&gt;</w:t>
      </w:r>
    </w:p>
    <w:p w14:paraId="494283B0"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17C2CEE8"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&lt;strong&gt;Por Dirección&lt;/strong&gt; : Realiza busquedas por direcciones específicas de los reportes.</w:t>
      </w:r>
    </w:p>
    <w:p w14:paraId="27885733"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lastRenderedPageBreak/>
        <w:t xml:space="preserve">                                        &lt;/li&gt;</w:t>
      </w:r>
    </w:p>
    <w:p w14:paraId="34860CDB"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15A7F26C"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&lt;strong&gt;Por Palabra Clave&lt;/strong&gt; : Realiza busquedas por palabras claves contenidas en la descripción de un reporte.</w:t>
      </w:r>
    </w:p>
    <w:p w14:paraId="670BC9F0" w14:textId="77777777" w:rsidR="00400D37" w:rsidRPr="00C92276" w:rsidRDefault="00400D37" w:rsidP="00400D37">
      <w:pPr>
        <w:pStyle w:val="Sinespaciado"/>
        <w:jc w:val="left"/>
        <w:rPr>
          <w:rFonts w:asciiTheme="minorHAnsi" w:hAnsiTheme="minorHAnsi" w:cstheme="minorHAnsi"/>
          <w:sz w:val="16"/>
          <w:szCs w:val="16"/>
          <w:lang w:val="fr-FR"/>
          <w:rPrChange w:id="1172" w:author="Profesor" w:date="2017-07-19T14:14:00Z">
            <w:rPr>
              <w:rFonts w:asciiTheme="minorHAnsi" w:hAnsiTheme="minorHAnsi" w:cstheme="minorHAnsi"/>
              <w:sz w:val="16"/>
              <w:szCs w:val="16"/>
            </w:rPr>
          </w:rPrChange>
        </w:rPr>
      </w:pPr>
      <w:r w:rsidRPr="00400D37">
        <w:rPr>
          <w:rFonts w:asciiTheme="minorHAnsi" w:hAnsiTheme="minorHAnsi" w:cstheme="minorHAnsi"/>
          <w:sz w:val="16"/>
          <w:szCs w:val="16"/>
        </w:rPr>
        <w:t xml:space="preserve">                                        </w:t>
      </w:r>
      <w:r w:rsidRPr="00C92276">
        <w:rPr>
          <w:rFonts w:asciiTheme="minorHAnsi" w:hAnsiTheme="minorHAnsi" w:cstheme="minorHAnsi"/>
          <w:sz w:val="16"/>
          <w:szCs w:val="16"/>
          <w:lang w:val="fr-FR"/>
          <w:rPrChange w:id="1173" w:author="Profesor" w:date="2017-07-19T14:14:00Z">
            <w:rPr>
              <w:rFonts w:asciiTheme="minorHAnsi" w:hAnsiTheme="minorHAnsi" w:cstheme="minorHAnsi"/>
              <w:sz w:val="16"/>
              <w:szCs w:val="16"/>
            </w:rPr>
          </w:rPrChange>
        </w:rPr>
        <w:t>&lt;/li&gt;</w:t>
      </w:r>
    </w:p>
    <w:p w14:paraId="4A4ED893" w14:textId="77777777" w:rsidR="00400D37" w:rsidRPr="00C92276" w:rsidRDefault="00400D37" w:rsidP="00400D37">
      <w:pPr>
        <w:pStyle w:val="Sinespaciado"/>
        <w:jc w:val="left"/>
        <w:rPr>
          <w:rFonts w:asciiTheme="minorHAnsi" w:hAnsiTheme="minorHAnsi" w:cstheme="minorHAnsi"/>
          <w:sz w:val="16"/>
          <w:szCs w:val="16"/>
          <w:lang w:val="fr-FR"/>
          <w:rPrChange w:id="1174" w:author="Profesor" w:date="2017-07-19T14:14:00Z">
            <w:rPr>
              <w:rFonts w:asciiTheme="minorHAnsi" w:hAnsiTheme="minorHAnsi" w:cstheme="minorHAnsi"/>
              <w:sz w:val="16"/>
              <w:szCs w:val="16"/>
            </w:rPr>
          </w:rPrChange>
        </w:rPr>
      </w:pPr>
      <w:r w:rsidRPr="00C92276">
        <w:rPr>
          <w:rFonts w:asciiTheme="minorHAnsi" w:hAnsiTheme="minorHAnsi" w:cstheme="minorHAnsi"/>
          <w:sz w:val="16"/>
          <w:szCs w:val="16"/>
          <w:lang w:val="fr-FR"/>
          <w:rPrChange w:id="1175" w:author="Profesor" w:date="2017-07-19T14:14:00Z">
            <w:rPr>
              <w:rFonts w:asciiTheme="minorHAnsi" w:hAnsiTheme="minorHAnsi" w:cstheme="minorHAnsi"/>
              <w:sz w:val="16"/>
              <w:szCs w:val="16"/>
            </w:rPr>
          </w:rPrChange>
        </w:rPr>
        <w:t xml:space="preserve">                                    &lt;/ul&gt;</w:t>
      </w:r>
    </w:p>
    <w:p w14:paraId="4DD757D1" w14:textId="77777777" w:rsidR="00400D37" w:rsidRPr="00C92276" w:rsidRDefault="00400D37" w:rsidP="00400D37">
      <w:pPr>
        <w:pStyle w:val="Sinespaciado"/>
        <w:jc w:val="left"/>
        <w:rPr>
          <w:rFonts w:asciiTheme="minorHAnsi" w:hAnsiTheme="minorHAnsi" w:cstheme="minorHAnsi"/>
          <w:sz w:val="16"/>
          <w:szCs w:val="16"/>
          <w:lang w:val="fr-FR"/>
          <w:rPrChange w:id="1176" w:author="Profesor" w:date="2017-07-19T14:14:00Z">
            <w:rPr>
              <w:rFonts w:asciiTheme="minorHAnsi" w:hAnsiTheme="minorHAnsi" w:cstheme="minorHAnsi"/>
              <w:sz w:val="16"/>
              <w:szCs w:val="16"/>
            </w:rPr>
          </w:rPrChange>
        </w:rPr>
      </w:pPr>
      <w:r w:rsidRPr="00C92276">
        <w:rPr>
          <w:rFonts w:asciiTheme="minorHAnsi" w:hAnsiTheme="minorHAnsi" w:cstheme="minorHAnsi"/>
          <w:sz w:val="16"/>
          <w:szCs w:val="16"/>
          <w:lang w:val="fr-FR"/>
          <w:rPrChange w:id="1177" w:author="Profesor" w:date="2017-07-19T14:14:00Z">
            <w:rPr>
              <w:rFonts w:asciiTheme="minorHAnsi" w:hAnsiTheme="minorHAnsi" w:cstheme="minorHAnsi"/>
              <w:sz w:val="16"/>
              <w:szCs w:val="16"/>
            </w:rPr>
          </w:rPrChange>
        </w:rPr>
        <w:t xml:space="preserve">                                &lt;/p&gt;</w:t>
      </w:r>
    </w:p>
    <w:p w14:paraId="5950D3A7" w14:textId="77777777" w:rsidR="00400D37" w:rsidRPr="00C92276" w:rsidRDefault="00400D37" w:rsidP="00400D37">
      <w:pPr>
        <w:pStyle w:val="Sinespaciado"/>
        <w:jc w:val="left"/>
        <w:rPr>
          <w:rFonts w:asciiTheme="minorHAnsi" w:hAnsiTheme="minorHAnsi" w:cstheme="minorHAnsi"/>
          <w:sz w:val="16"/>
          <w:szCs w:val="16"/>
          <w:lang w:val="fr-FR"/>
          <w:rPrChange w:id="1178" w:author="Profesor" w:date="2017-07-19T14:14:00Z">
            <w:rPr>
              <w:rFonts w:asciiTheme="minorHAnsi" w:hAnsiTheme="minorHAnsi" w:cstheme="minorHAnsi"/>
              <w:sz w:val="16"/>
              <w:szCs w:val="16"/>
            </w:rPr>
          </w:rPrChange>
        </w:rPr>
      </w:pPr>
    </w:p>
    <w:p w14:paraId="0CD488A2" w14:textId="77777777" w:rsidR="00400D37" w:rsidRPr="00C92276" w:rsidRDefault="00400D37" w:rsidP="00400D37">
      <w:pPr>
        <w:pStyle w:val="Sinespaciado"/>
        <w:jc w:val="left"/>
        <w:rPr>
          <w:rFonts w:asciiTheme="minorHAnsi" w:hAnsiTheme="minorHAnsi" w:cstheme="minorHAnsi"/>
          <w:sz w:val="16"/>
          <w:szCs w:val="16"/>
          <w:lang w:val="fr-FR"/>
          <w:rPrChange w:id="1179" w:author="Profesor" w:date="2017-07-19T14:14:00Z">
            <w:rPr>
              <w:rFonts w:asciiTheme="minorHAnsi" w:hAnsiTheme="minorHAnsi" w:cstheme="minorHAnsi"/>
              <w:sz w:val="16"/>
              <w:szCs w:val="16"/>
            </w:rPr>
          </w:rPrChange>
        </w:rPr>
      </w:pPr>
      <w:r w:rsidRPr="00C92276">
        <w:rPr>
          <w:rFonts w:asciiTheme="minorHAnsi" w:hAnsiTheme="minorHAnsi" w:cstheme="minorHAnsi"/>
          <w:sz w:val="16"/>
          <w:szCs w:val="16"/>
          <w:lang w:val="fr-FR"/>
          <w:rPrChange w:id="1180" w:author="Profesor" w:date="2017-07-19T14:14:00Z">
            <w:rPr>
              <w:rFonts w:asciiTheme="minorHAnsi" w:hAnsiTheme="minorHAnsi" w:cstheme="minorHAnsi"/>
              <w:sz w:val="16"/>
              <w:szCs w:val="16"/>
            </w:rPr>
          </w:rPrChange>
        </w:rPr>
        <w:t xml:space="preserve">                            &lt;/div&gt;</w:t>
      </w:r>
    </w:p>
    <w:p w14:paraId="508A75F5" w14:textId="77777777" w:rsidR="00400D37" w:rsidRPr="00C92276" w:rsidRDefault="00400D37" w:rsidP="00400D37">
      <w:pPr>
        <w:pStyle w:val="Sinespaciado"/>
        <w:jc w:val="left"/>
        <w:rPr>
          <w:rFonts w:asciiTheme="minorHAnsi" w:hAnsiTheme="minorHAnsi" w:cstheme="minorHAnsi"/>
          <w:sz w:val="16"/>
          <w:szCs w:val="16"/>
          <w:lang w:val="fr-FR"/>
          <w:rPrChange w:id="1181" w:author="Profesor" w:date="2017-07-19T14:14:00Z">
            <w:rPr>
              <w:rFonts w:asciiTheme="minorHAnsi" w:hAnsiTheme="minorHAnsi" w:cstheme="minorHAnsi"/>
              <w:sz w:val="16"/>
              <w:szCs w:val="16"/>
            </w:rPr>
          </w:rPrChange>
        </w:rPr>
      </w:pPr>
      <w:r w:rsidRPr="00C92276">
        <w:rPr>
          <w:rFonts w:asciiTheme="minorHAnsi" w:hAnsiTheme="minorHAnsi" w:cstheme="minorHAnsi"/>
          <w:sz w:val="16"/>
          <w:szCs w:val="16"/>
          <w:lang w:val="fr-FR"/>
          <w:rPrChange w:id="1182" w:author="Profesor" w:date="2017-07-19T14:14:00Z">
            <w:rPr>
              <w:rFonts w:asciiTheme="minorHAnsi" w:hAnsiTheme="minorHAnsi" w:cstheme="minorHAnsi"/>
              <w:sz w:val="16"/>
              <w:szCs w:val="16"/>
            </w:rPr>
          </w:rPrChange>
        </w:rPr>
        <w:t xml:space="preserve">                        &lt;/div&gt;</w:t>
      </w:r>
    </w:p>
    <w:p w14:paraId="6ADC204D" w14:textId="77777777" w:rsidR="00400D37" w:rsidRPr="00400D37" w:rsidRDefault="00400D37" w:rsidP="00400D37">
      <w:pPr>
        <w:pStyle w:val="Sinespaciado"/>
        <w:jc w:val="left"/>
        <w:rPr>
          <w:rFonts w:asciiTheme="minorHAnsi" w:hAnsiTheme="minorHAnsi" w:cstheme="minorHAnsi"/>
          <w:sz w:val="16"/>
          <w:szCs w:val="16"/>
          <w:lang w:val="en-US"/>
        </w:rPr>
      </w:pPr>
      <w:r w:rsidRPr="00C92276">
        <w:rPr>
          <w:rFonts w:asciiTheme="minorHAnsi" w:hAnsiTheme="minorHAnsi" w:cstheme="minorHAnsi"/>
          <w:sz w:val="16"/>
          <w:szCs w:val="16"/>
          <w:lang w:val="fr-FR"/>
          <w:rPrChange w:id="1183" w:author="Profesor" w:date="2017-07-19T14:14:00Z">
            <w:rPr>
              <w:rFonts w:asciiTheme="minorHAnsi" w:hAnsiTheme="minorHAnsi" w:cstheme="minorHAnsi"/>
              <w:sz w:val="16"/>
              <w:szCs w:val="16"/>
            </w:rPr>
          </w:rPrChange>
        </w:rPr>
        <w:t xml:space="preserve">                    </w:t>
      </w:r>
      <w:r w:rsidRPr="00400D37">
        <w:rPr>
          <w:rFonts w:asciiTheme="minorHAnsi" w:hAnsiTheme="minorHAnsi" w:cstheme="minorHAnsi"/>
          <w:sz w:val="16"/>
          <w:szCs w:val="16"/>
          <w:lang w:val="en-US"/>
        </w:rPr>
        <w:t>&lt;/div&gt;</w:t>
      </w:r>
    </w:p>
    <w:p w14:paraId="19D0242F"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 panel-default panel-faq"&gt;</w:t>
      </w:r>
    </w:p>
    <w:p w14:paraId="6108DC7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class="panel-heading"&gt;</w:t>
      </w:r>
    </w:p>
    <w:p w14:paraId="2BFDABD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 data-toggle="collapse" data-parent="#accordion-cat-1" href="#prestamo-ver-faq"&gt;</w:t>
      </w:r>
    </w:p>
    <w:p w14:paraId="3DB59026"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&lt;h4 class="panel-title"&gt;</w:t>
      </w:r>
    </w:p>
    <w:p w14:paraId="7967DB1E"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¿Cómo ver un Reporte?</w:t>
      </w:r>
    </w:p>
    <w:p w14:paraId="204DFB8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&lt;span class="pull-right span-icono"&gt;&lt;i class="glyphicon glyphicon-chevron-down icono-despliegue"&gt;&lt;/i&gt;&lt;/span&gt;</w:t>
      </w:r>
    </w:p>
    <w:p w14:paraId="6AB6ED4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&lt;/h4&gt;</w:t>
      </w:r>
    </w:p>
    <w:p w14:paraId="06B91C4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&lt;/a&gt;</w:t>
      </w:r>
    </w:p>
    <w:p w14:paraId="067E89B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3F75F49E"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id="prestamo-ver-faq" class="panel-collapse collapse"&gt;</w:t>
      </w:r>
    </w:p>
    <w:p w14:paraId="2B3621A6"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&lt;div class="panel-body"&gt;</w:t>
      </w:r>
    </w:p>
    <w:p w14:paraId="56B5A562"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Si quieres ver tus Reportes, debes hacer click en el botón del extremo superior derecho y se desplegara la opción:</w:t>
      </w:r>
    </w:p>
    <w:p w14:paraId="119696C4"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&lt;br&gt;</w:t>
      </w:r>
    </w:p>
    <w:p w14:paraId="5922A1D6"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&lt;ul&gt;</w:t>
      </w:r>
    </w:p>
    <w:p w14:paraId="20A77745"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53975474"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&lt;strong&gt;Mis Reportes:&lt;/strong&gt; Todo los Reportes que has realizado</w:t>
      </w:r>
    </w:p>
    <w:p w14:paraId="6F8FBD6E" w14:textId="77777777" w:rsidR="00400D37" w:rsidRPr="00C92276" w:rsidRDefault="00400D37" w:rsidP="00400D37">
      <w:pPr>
        <w:pStyle w:val="Sinespaciado"/>
        <w:jc w:val="left"/>
        <w:rPr>
          <w:rFonts w:asciiTheme="minorHAnsi" w:hAnsiTheme="minorHAnsi" w:cstheme="minorHAnsi"/>
          <w:sz w:val="16"/>
          <w:szCs w:val="16"/>
          <w:lang w:val="fr-FR"/>
          <w:rPrChange w:id="1184" w:author="Profesor" w:date="2017-07-19T14:14:00Z">
            <w:rPr>
              <w:rFonts w:asciiTheme="minorHAnsi" w:hAnsiTheme="minorHAnsi" w:cstheme="minorHAnsi"/>
              <w:sz w:val="16"/>
              <w:szCs w:val="16"/>
            </w:rPr>
          </w:rPrChange>
        </w:rPr>
      </w:pPr>
      <w:r w:rsidRPr="00400D37">
        <w:rPr>
          <w:rFonts w:asciiTheme="minorHAnsi" w:hAnsiTheme="minorHAnsi" w:cstheme="minorHAnsi"/>
          <w:sz w:val="16"/>
          <w:szCs w:val="16"/>
        </w:rPr>
        <w:t xml:space="preserve">                                    </w:t>
      </w:r>
      <w:r w:rsidRPr="00C92276">
        <w:rPr>
          <w:rFonts w:asciiTheme="minorHAnsi" w:hAnsiTheme="minorHAnsi" w:cstheme="minorHAnsi"/>
          <w:sz w:val="16"/>
          <w:szCs w:val="16"/>
          <w:lang w:val="fr-FR"/>
          <w:rPrChange w:id="1185" w:author="Profesor" w:date="2017-07-19T14:14:00Z">
            <w:rPr>
              <w:rFonts w:asciiTheme="minorHAnsi" w:hAnsiTheme="minorHAnsi" w:cstheme="minorHAnsi"/>
              <w:sz w:val="16"/>
              <w:szCs w:val="16"/>
            </w:rPr>
          </w:rPrChange>
        </w:rPr>
        <w:t>&lt;/li&gt;</w:t>
      </w:r>
    </w:p>
    <w:p w14:paraId="78631640" w14:textId="77777777" w:rsidR="00400D37" w:rsidRPr="00C92276" w:rsidRDefault="00400D37" w:rsidP="00400D37">
      <w:pPr>
        <w:pStyle w:val="Sinespaciado"/>
        <w:jc w:val="left"/>
        <w:rPr>
          <w:rFonts w:asciiTheme="minorHAnsi" w:hAnsiTheme="minorHAnsi" w:cstheme="minorHAnsi"/>
          <w:sz w:val="16"/>
          <w:szCs w:val="16"/>
          <w:lang w:val="fr-FR"/>
          <w:rPrChange w:id="1186" w:author="Profesor" w:date="2017-07-19T14:14:00Z">
            <w:rPr>
              <w:rFonts w:asciiTheme="minorHAnsi" w:hAnsiTheme="minorHAnsi" w:cstheme="minorHAnsi"/>
              <w:sz w:val="16"/>
              <w:szCs w:val="16"/>
            </w:rPr>
          </w:rPrChange>
        </w:rPr>
      </w:pPr>
      <w:r w:rsidRPr="00C92276">
        <w:rPr>
          <w:rFonts w:asciiTheme="minorHAnsi" w:hAnsiTheme="minorHAnsi" w:cstheme="minorHAnsi"/>
          <w:sz w:val="16"/>
          <w:szCs w:val="16"/>
          <w:lang w:val="fr-FR"/>
          <w:rPrChange w:id="1187" w:author="Profesor" w:date="2017-07-19T14:14:00Z">
            <w:rPr>
              <w:rFonts w:asciiTheme="minorHAnsi" w:hAnsiTheme="minorHAnsi" w:cstheme="minorHAnsi"/>
              <w:sz w:val="16"/>
              <w:szCs w:val="16"/>
            </w:rPr>
          </w:rPrChange>
        </w:rPr>
        <w:t xml:space="preserve">                                &lt;/ul&gt;</w:t>
      </w:r>
    </w:p>
    <w:p w14:paraId="0C5987AB" w14:textId="77777777" w:rsidR="00400D37" w:rsidRPr="00C92276" w:rsidRDefault="00400D37" w:rsidP="00400D37">
      <w:pPr>
        <w:pStyle w:val="Sinespaciado"/>
        <w:jc w:val="left"/>
        <w:rPr>
          <w:rFonts w:asciiTheme="minorHAnsi" w:hAnsiTheme="minorHAnsi" w:cstheme="minorHAnsi"/>
          <w:sz w:val="16"/>
          <w:szCs w:val="16"/>
          <w:lang w:val="fr-FR"/>
          <w:rPrChange w:id="1188" w:author="Profesor" w:date="2017-07-19T14:14:00Z">
            <w:rPr>
              <w:rFonts w:asciiTheme="minorHAnsi" w:hAnsiTheme="minorHAnsi" w:cstheme="minorHAnsi"/>
              <w:sz w:val="16"/>
              <w:szCs w:val="16"/>
            </w:rPr>
          </w:rPrChange>
        </w:rPr>
      </w:pPr>
      <w:r w:rsidRPr="00C92276">
        <w:rPr>
          <w:rFonts w:asciiTheme="minorHAnsi" w:hAnsiTheme="minorHAnsi" w:cstheme="minorHAnsi"/>
          <w:sz w:val="16"/>
          <w:szCs w:val="16"/>
          <w:lang w:val="fr-FR"/>
          <w:rPrChange w:id="1189" w:author="Profesor" w:date="2017-07-19T14:14:00Z">
            <w:rPr>
              <w:rFonts w:asciiTheme="minorHAnsi" w:hAnsiTheme="minorHAnsi" w:cstheme="minorHAnsi"/>
              <w:sz w:val="16"/>
              <w:szCs w:val="16"/>
            </w:rPr>
          </w:rPrChange>
        </w:rPr>
        <w:t xml:space="preserve">                            &lt;/div&gt;</w:t>
      </w:r>
    </w:p>
    <w:p w14:paraId="61B66CAE" w14:textId="77777777" w:rsidR="00400D37" w:rsidRPr="00C92276" w:rsidRDefault="00400D37" w:rsidP="00400D37">
      <w:pPr>
        <w:pStyle w:val="Sinespaciado"/>
        <w:jc w:val="left"/>
        <w:rPr>
          <w:rFonts w:asciiTheme="minorHAnsi" w:hAnsiTheme="minorHAnsi" w:cstheme="minorHAnsi"/>
          <w:sz w:val="16"/>
          <w:szCs w:val="16"/>
          <w:lang w:val="fr-FR"/>
          <w:rPrChange w:id="1190" w:author="Profesor" w:date="2017-07-19T14:14:00Z">
            <w:rPr>
              <w:rFonts w:asciiTheme="minorHAnsi" w:hAnsiTheme="minorHAnsi" w:cstheme="minorHAnsi"/>
              <w:sz w:val="16"/>
              <w:szCs w:val="16"/>
            </w:rPr>
          </w:rPrChange>
        </w:rPr>
      </w:pPr>
      <w:r w:rsidRPr="00C92276">
        <w:rPr>
          <w:rFonts w:asciiTheme="minorHAnsi" w:hAnsiTheme="minorHAnsi" w:cstheme="minorHAnsi"/>
          <w:sz w:val="16"/>
          <w:szCs w:val="16"/>
          <w:lang w:val="fr-FR"/>
          <w:rPrChange w:id="1191" w:author="Profesor" w:date="2017-07-19T14:14:00Z">
            <w:rPr>
              <w:rFonts w:asciiTheme="minorHAnsi" w:hAnsiTheme="minorHAnsi" w:cstheme="minorHAnsi"/>
              <w:sz w:val="16"/>
              <w:szCs w:val="16"/>
            </w:rPr>
          </w:rPrChange>
        </w:rPr>
        <w:t xml:space="preserve">                        &lt;/div&gt;</w:t>
      </w:r>
    </w:p>
    <w:p w14:paraId="2E744CF1" w14:textId="77777777" w:rsidR="00400D37" w:rsidRPr="00C92276" w:rsidRDefault="00400D37" w:rsidP="00400D37">
      <w:pPr>
        <w:pStyle w:val="Sinespaciado"/>
        <w:jc w:val="left"/>
        <w:rPr>
          <w:rFonts w:asciiTheme="minorHAnsi" w:hAnsiTheme="minorHAnsi" w:cstheme="minorHAnsi"/>
          <w:sz w:val="16"/>
          <w:szCs w:val="16"/>
          <w:lang w:val="fr-FR"/>
          <w:rPrChange w:id="1192" w:author="Profesor" w:date="2017-07-19T14:14:00Z">
            <w:rPr>
              <w:rFonts w:asciiTheme="minorHAnsi" w:hAnsiTheme="minorHAnsi" w:cstheme="minorHAnsi"/>
              <w:sz w:val="16"/>
              <w:szCs w:val="16"/>
            </w:rPr>
          </w:rPrChange>
        </w:rPr>
      </w:pPr>
      <w:r w:rsidRPr="00C92276">
        <w:rPr>
          <w:rFonts w:asciiTheme="minorHAnsi" w:hAnsiTheme="minorHAnsi" w:cstheme="minorHAnsi"/>
          <w:sz w:val="16"/>
          <w:szCs w:val="16"/>
          <w:lang w:val="fr-FR"/>
          <w:rPrChange w:id="1193" w:author="Profesor" w:date="2017-07-19T14:14:00Z">
            <w:rPr>
              <w:rFonts w:asciiTheme="minorHAnsi" w:hAnsiTheme="minorHAnsi" w:cstheme="minorHAnsi"/>
              <w:sz w:val="16"/>
              <w:szCs w:val="16"/>
            </w:rPr>
          </w:rPrChange>
        </w:rPr>
        <w:t xml:space="preserve">                    &lt;/div&gt;</w:t>
      </w:r>
    </w:p>
    <w:p w14:paraId="3EB88B73" w14:textId="77777777" w:rsidR="00400D37" w:rsidRPr="00400D37" w:rsidRDefault="00400D37" w:rsidP="00400D37">
      <w:pPr>
        <w:pStyle w:val="Sinespaciado"/>
        <w:jc w:val="left"/>
        <w:rPr>
          <w:rFonts w:asciiTheme="minorHAnsi" w:hAnsiTheme="minorHAnsi" w:cstheme="minorHAnsi"/>
          <w:sz w:val="16"/>
          <w:szCs w:val="16"/>
          <w:lang w:val="en-US"/>
        </w:rPr>
      </w:pPr>
      <w:r w:rsidRPr="00C92276">
        <w:rPr>
          <w:rFonts w:asciiTheme="minorHAnsi" w:hAnsiTheme="minorHAnsi" w:cstheme="minorHAnsi"/>
          <w:sz w:val="16"/>
          <w:szCs w:val="16"/>
          <w:lang w:val="fr-FR"/>
          <w:rPrChange w:id="1194" w:author="Profesor" w:date="2017-07-19T14:14:00Z">
            <w:rPr>
              <w:rFonts w:asciiTheme="minorHAnsi" w:hAnsiTheme="minorHAnsi" w:cstheme="minorHAnsi"/>
              <w:sz w:val="16"/>
              <w:szCs w:val="16"/>
            </w:rPr>
          </w:rPrChange>
        </w:rPr>
        <w:t xml:space="preserve">                    </w:t>
      </w:r>
      <w:r w:rsidRPr="00400D37">
        <w:rPr>
          <w:rFonts w:asciiTheme="minorHAnsi" w:hAnsiTheme="minorHAnsi" w:cstheme="minorHAnsi"/>
          <w:sz w:val="16"/>
          <w:szCs w:val="16"/>
          <w:lang w:val="en-US"/>
        </w:rPr>
        <w:t>&lt;div class="panel panel-default panel-faq"&gt;</w:t>
      </w:r>
    </w:p>
    <w:p w14:paraId="48CA82B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class="panel-heading"&gt;</w:t>
      </w:r>
    </w:p>
    <w:p w14:paraId="1C0541FB"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 data-toggle="collapse" data-parent="#accordion-cat-1" href="#prestamo-cancelar-faq"&gt;</w:t>
      </w:r>
    </w:p>
    <w:p w14:paraId="10C10710"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&lt;h4 class="panel-title"&gt;</w:t>
      </w:r>
    </w:p>
    <w:p w14:paraId="5838B239"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¿Cómo módificar o eliminar mi Perfil?</w:t>
      </w:r>
    </w:p>
    <w:p w14:paraId="121A2481"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&lt;span class="pull-right span-icono"&gt;&lt;i class="glyphicon glyphicon-chevron-down icono-despliegue"&gt;&lt;/i&gt;&lt;/span&gt;</w:t>
      </w:r>
    </w:p>
    <w:p w14:paraId="0FF71CA4"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&lt;/h4&gt;</w:t>
      </w:r>
    </w:p>
    <w:p w14:paraId="161286C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&lt;/a&gt;</w:t>
      </w:r>
    </w:p>
    <w:p w14:paraId="5FC8AFBE"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310B021D"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id="prestamo-cancelar-faq" class="panel-collapse collapse"&gt;</w:t>
      </w:r>
    </w:p>
    <w:p w14:paraId="0E5CD034"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&lt;div class="panel-body"&gt;</w:t>
      </w:r>
    </w:p>
    <w:p w14:paraId="19AC212D"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Si quieres &lt;strong&gt;Módificar&lt;/strong&gt; o &lt;strong&gt; Eliminar&lt;/strong&gt; tu perfil debes hacer click en el botón del extremo superior derecho y se desplegara la opción:</w:t>
      </w:r>
    </w:p>
    <w:p w14:paraId="7B817D5B"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&lt;br&gt;</w:t>
      </w:r>
    </w:p>
    <w:p w14:paraId="31B30D3C"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&lt;ul&gt;</w:t>
      </w:r>
    </w:p>
    <w:p w14:paraId="3D0F965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&lt;li&gt;</w:t>
      </w:r>
    </w:p>
    <w:p w14:paraId="1A07051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&lt;strong&gt;Mi Perfil&lt;/strong&gt;</w:t>
      </w:r>
    </w:p>
    <w:p w14:paraId="1A59E38C"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&lt;/li&gt;</w:t>
      </w:r>
    </w:p>
    <w:p w14:paraId="057B3633"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&lt;/ul&gt;</w:t>
      </w:r>
    </w:p>
    <w:p w14:paraId="62DAE8D0"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Te redireccionará a ver tu perfil y en la esquina superior derecha encontrarás las dos opciones para realizar la Módificación o Eliminación de tu Perfil, pero te sugerimos que no lo hagas;</w:t>
      </w:r>
    </w:p>
    <w:p w14:paraId="03226CCD"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&lt;/div&gt;</w:t>
      </w:r>
    </w:p>
    <w:p w14:paraId="5AB4A3E7"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&lt;/div&gt;</w:t>
      </w:r>
    </w:p>
    <w:p w14:paraId="5F00ADEF"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&lt;/div&gt;</w:t>
      </w:r>
    </w:p>
    <w:p w14:paraId="381D9293"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&lt;/div&gt;</w:t>
      </w:r>
    </w:p>
    <w:p w14:paraId="618CE8B1"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&lt;/div&gt;</w:t>
      </w:r>
    </w:p>
    <w:p w14:paraId="75C7BF97" w14:textId="77777777" w:rsidR="00400D37" w:rsidRPr="00514E10"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w:t>
      </w:r>
      <w:r w:rsidRPr="00514E10">
        <w:rPr>
          <w:rFonts w:asciiTheme="minorHAnsi" w:hAnsiTheme="minorHAnsi" w:cstheme="minorHAnsi"/>
          <w:sz w:val="16"/>
          <w:szCs w:val="16"/>
        </w:rPr>
        <w:t>&lt;/div&gt;</w:t>
      </w:r>
    </w:p>
    <w:p w14:paraId="0B0DF646" w14:textId="77777777" w:rsidR="00400D37" w:rsidRPr="00514E10" w:rsidRDefault="00400D37" w:rsidP="00400D37">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&lt;/div&gt;</w:t>
      </w:r>
    </w:p>
    <w:p w14:paraId="31AD9CFE" w14:textId="77777777" w:rsidR="00400D37" w:rsidRPr="00514E10" w:rsidRDefault="00400D37" w:rsidP="00400D37">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&lt;/div&gt;</w:t>
      </w:r>
    </w:p>
    <w:p w14:paraId="6C6C93A3" w14:textId="77777777" w:rsidR="00400D37" w:rsidRPr="00514E10" w:rsidRDefault="00400D37" w:rsidP="00400D37"/>
    <w:p w14:paraId="76890921" w14:textId="588F3639" w:rsidR="00514E10" w:rsidRPr="00C92276" w:rsidRDefault="00514E10" w:rsidP="00514E10">
      <w:pPr>
        <w:pStyle w:val="Subttulo"/>
        <w:rPr>
          <w:sz w:val="28"/>
          <w:rPrChange w:id="1195" w:author="Profesor" w:date="2017-07-19T14:14:00Z">
            <w:rPr>
              <w:sz w:val="28"/>
              <w:lang w:val="en-US"/>
            </w:rPr>
          </w:rPrChange>
        </w:rPr>
      </w:pPr>
      <w:r w:rsidRPr="00C92276">
        <w:rPr>
          <w:b/>
          <w:sz w:val="28"/>
          <w:rPrChange w:id="1196" w:author="Profesor" w:date="2017-07-19T14:14:00Z">
            <w:rPr>
              <w:b/>
              <w:sz w:val="28"/>
              <w:lang w:val="en-US"/>
            </w:rPr>
          </w:rPrChange>
        </w:rPr>
        <w:t>Apéndice C.6</w:t>
      </w:r>
      <w:r w:rsidRPr="00C92276">
        <w:rPr>
          <w:sz w:val="28"/>
          <w:rPrChange w:id="1197" w:author="Profesor" w:date="2017-07-19T14:14:00Z">
            <w:rPr>
              <w:sz w:val="28"/>
              <w:lang w:val="en-US"/>
            </w:rPr>
          </w:rPrChange>
        </w:rPr>
        <w:t>: CuentaController</w:t>
      </w:r>
    </w:p>
    <w:p w14:paraId="7E45316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lastRenderedPageBreak/>
        <w:t xml:space="preserve">    </w:t>
      </w:r>
      <w:r w:rsidRPr="00514E10">
        <w:rPr>
          <w:rFonts w:asciiTheme="minorHAnsi" w:hAnsiTheme="minorHAnsi" w:cstheme="minorHAnsi"/>
          <w:sz w:val="16"/>
          <w:szCs w:val="16"/>
          <w:lang w:val="en-US"/>
        </w:rPr>
        <w:t>public class CuentaController : Controller</w:t>
      </w:r>
    </w:p>
    <w:p w14:paraId="3F85ED0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0FE2011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 GET: Cuenta</w:t>
      </w:r>
    </w:p>
    <w:p w14:paraId="6C501B34" w14:textId="77777777" w:rsidR="00514E10" w:rsidRPr="00C92276" w:rsidRDefault="00514E10" w:rsidP="00514E10">
      <w:pPr>
        <w:pStyle w:val="Sinespaciado"/>
        <w:jc w:val="left"/>
        <w:rPr>
          <w:rFonts w:asciiTheme="minorHAnsi" w:hAnsiTheme="minorHAnsi" w:cstheme="minorHAnsi"/>
          <w:sz w:val="16"/>
          <w:szCs w:val="16"/>
          <w:rPrChange w:id="1198" w:author="Profesor" w:date="2017-07-19T14:14:00Z">
            <w:rPr>
              <w:rFonts w:asciiTheme="minorHAnsi" w:hAnsiTheme="minorHAnsi" w:cstheme="minorHAnsi"/>
              <w:sz w:val="16"/>
              <w:szCs w:val="16"/>
              <w:lang w:val="en-US"/>
            </w:rPr>
          </w:rPrChange>
        </w:rPr>
      </w:pPr>
      <w:r w:rsidRPr="00514E10">
        <w:rPr>
          <w:rFonts w:asciiTheme="minorHAnsi" w:hAnsiTheme="minorHAnsi" w:cstheme="minorHAnsi"/>
          <w:sz w:val="16"/>
          <w:szCs w:val="16"/>
          <w:lang w:val="en-US"/>
        </w:rPr>
        <w:t xml:space="preserve">        </w:t>
      </w:r>
      <w:r w:rsidRPr="00C92276">
        <w:rPr>
          <w:rFonts w:asciiTheme="minorHAnsi" w:hAnsiTheme="minorHAnsi" w:cstheme="minorHAnsi"/>
          <w:sz w:val="16"/>
          <w:szCs w:val="16"/>
          <w:rPrChange w:id="1199" w:author="Profesor" w:date="2017-07-19T14:14:00Z">
            <w:rPr>
              <w:rFonts w:asciiTheme="minorHAnsi" w:hAnsiTheme="minorHAnsi" w:cstheme="minorHAnsi"/>
              <w:sz w:val="16"/>
              <w:szCs w:val="16"/>
              <w:lang w:val="en-US"/>
            </w:rPr>
          </w:rPrChange>
        </w:rPr>
        <w:t>public ActionResult Ingresar()</w:t>
      </w:r>
    </w:p>
    <w:p w14:paraId="583089E8" w14:textId="77777777" w:rsidR="00514E10" w:rsidRPr="00C92276" w:rsidRDefault="00514E10" w:rsidP="00514E10">
      <w:pPr>
        <w:pStyle w:val="Sinespaciado"/>
        <w:jc w:val="left"/>
        <w:rPr>
          <w:rFonts w:asciiTheme="minorHAnsi" w:hAnsiTheme="minorHAnsi" w:cstheme="minorHAnsi"/>
          <w:sz w:val="16"/>
          <w:szCs w:val="16"/>
          <w:rPrChange w:id="1200" w:author="Profesor" w:date="2017-07-19T14:14:00Z">
            <w:rPr>
              <w:rFonts w:asciiTheme="minorHAnsi" w:hAnsiTheme="minorHAnsi" w:cstheme="minorHAnsi"/>
              <w:sz w:val="16"/>
              <w:szCs w:val="16"/>
              <w:lang w:val="en-US"/>
            </w:rPr>
          </w:rPrChange>
        </w:rPr>
      </w:pPr>
      <w:r w:rsidRPr="00C92276">
        <w:rPr>
          <w:rFonts w:asciiTheme="minorHAnsi" w:hAnsiTheme="minorHAnsi" w:cstheme="minorHAnsi"/>
          <w:sz w:val="16"/>
          <w:szCs w:val="16"/>
          <w:rPrChange w:id="1201" w:author="Profesor" w:date="2017-07-19T14:14:00Z">
            <w:rPr>
              <w:rFonts w:asciiTheme="minorHAnsi" w:hAnsiTheme="minorHAnsi" w:cstheme="minorHAnsi"/>
              <w:sz w:val="16"/>
              <w:szCs w:val="16"/>
              <w:lang w:val="en-US"/>
            </w:rPr>
          </w:rPrChange>
        </w:rPr>
        <w:t xml:space="preserve">        {</w:t>
      </w:r>
    </w:p>
    <w:p w14:paraId="59277866" w14:textId="77777777" w:rsidR="00514E10" w:rsidRPr="00C92276" w:rsidRDefault="00514E10" w:rsidP="00514E10">
      <w:pPr>
        <w:pStyle w:val="Sinespaciado"/>
        <w:jc w:val="left"/>
        <w:rPr>
          <w:rFonts w:asciiTheme="minorHAnsi" w:hAnsiTheme="minorHAnsi" w:cstheme="minorHAnsi"/>
          <w:sz w:val="16"/>
          <w:szCs w:val="16"/>
          <w:rPrChange w:id="1202" w:author="Profesor" w:date="2017-07-19T14:14:00Z">
            <w:rPr>
              <w:rFonts w:asciiTheme="minorHAnsi" w:hAnsiTheme="minorHAnsi" w:cstheme="minorHAnsi"/>
              <w:sz w:val="16"/>
              <w:szCs w:val="16"/>
              <w:lang w:val="en-US"/>
            </w:rPr>
          </w:rPrChange>
        </w:rPr>
      </w:pPr>
      <w:r w:rsidRPr="00C92276">
        <w:rPr>
          <w:rFonts w:asciiTheme="minorHAnsi" w:hAnsiTheme="minorHAnsi" w:cstheme="minorHAnsi"/>
          <w:sz w:val="16"/>
          <w:szCs w:val="16"/>
          <w:rPrChange w:id="1203" w:author="Profesor" w:date="2017-07-19T14:14:00Z">
            <w:rPr>
              <w:rFonts w:asciiTheme="minorHAnsi" w:hAnsiTheme="minorHAnsi" w:cstheme="minorHAnsi"/>
              <w:sz w:val="16"/>
              <w:szCs w:val="16"/>
              <w:lang w:val="en-US"/>
            </w:rPr>
          </w:rPrChange>
        </w:rPr>
        <w:t xml:space="preserve">            Cuenta c = Utils.SessionManager.CuentaActiva();</w:t>
      </w:r>
    </w:p>
    <w:p w14:paraId="5A42C934" w14:textId="77777777" w:rsidR="00514E10" w:rsidRPr="00514E10" w:rsidRDefault="00514E10" w:rsidP="00514E10">
      <w:pPr>
        <w:pStyle w:val="Sinespaciado"/>
        <w:jc w:val="left"/>
        <w:rPr>
          <w:rFonts w:asciiTheme="minorHAnsi" w:hAnsiTheme="minorHAnsi" w:cstheme="minorHAnsi"/>
          <w:sz w:val="16"/>
          <w:szCs w:val="16"/>
          <w:lang w:val="en-US"/>
        </w:rPr>
      </w:pPr>
      <w:r w:rsidRPr="00C92276">
        <w:rPr>
          <w:rFonts w:asciiTheme="minorHAnsi" w:hAnsiTheme="minorHAnsi" w:cstheme="minorHAnsi"/>
          <w:sz w:val="16"/>
          <w:szCs w:val="16"/>
          <w:rPrChange w:id="1204" w:author="Profesor" w:date="2017-07-19T14:14:00Z">
            <w:rPr>
              <w:rFonts w:asciiTheme="minorHAnsi" w:hAnsiTheme="minorHAnsi" w:cstheme="minorHAnsi"/>
              <w:sz w:val="16"/>
              <w:szCs w:val="16"/>
              <w:lang w:val="en-US"/>
            </w:rPr>
          </w:rPrChange>
        </w:rPr>
        <w:t xml:space="preserve">            </w:t>
      </w:r>
      <w:r w:rsidRPr="00514E10">
        <w:rPr>
          <w:rFonts w:asciiTheme="minorHAnsi" w:hAnsiTheme="minorHAnsi" w:cstheme="minorHAnsi"/>
          <w:sz w:val="16"/>
          <w:szCs w:val="16"/>
          <w:lang w:val="en-US"/>
        </w:rPr>
        <w:t>if (c != null)</w:t>
      </w:r>
    </w:p>
    <w:p w14:paraId="4F2DBC2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28985CC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return RedirectToAction("Index", "Home");</w:t>
      </w:r>
    </w:p>
    <w:p w14:paraId="782CA0C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6321B62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return View();</w:t>
      </w:r>
    </w:p>
    <w:p w14:paraId="1F55124A" w14:textId="77777777" w:rsidR="00514E10" w:rsidRPr="00514E10" w:rsidRDefault="00514E10" w:rsidP="00514E10">
      <w:pPr>
        <w:pStyle w:val="Sinespaciado"/>
        <w:jc w:val="left"/>
        <w:rPr>
          <w:rFonts w:asciiTheme="minorHAnsi" w:hAnsiTheme="minorHAnsi" w:cstheme="minorHAnsi"/>
          <w:sz w:val="16"/>
          <w:szCs w:val="16"/>
          <w:lang w:val="en-US"/>
        </w:rPr>
      </w:pPr>
    </w:p>
    <w:p w14:paraId="1DAB75D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55D50549" w14:textId="77777777" w:rsidR="00514E10" w:rsidRPr="00514E10" w:rsidRDefault="00514E10" w:rsidP="00514E10">
      <w:pPr>
        <w:pStyle w:val="Sinespaciado"/>
        <w:jc w:val="left"/>
        <w:rPr>
          <w:rFonts w:asciiTheme="minorHAnsi" w:hAnsiTheme="minorHAnsi" w:cstheme="minorHAnsi"/>
          <w:sz w:val="16"/>
          <w:szCs w:val="16"/>
          <w:lang w:val="en-US"/>
        </w:rPr>
      </w:pPr>
    </w:p>
    <w:p w14:paraId="68389A3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[HttpPost]</w:t>
      </w:r>
    </w:p>
    <w:p w14:paraId="5E81CC0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public ActionResult Ingresar(Cuenta c)</w:t>
      </w:r>
    </w:p>
    <w:p w14:paraId="347D3FC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4403715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if (!Utils.Validator.isNullOrEmptyOrWhiteSpace(new List&lt;String&gt;() { c.Email, c.Contrasena }) &amp;&amp; c.IniciarSesion())</w:t>
      </w:r>
    </w:p>
    <w:p w14:paraId="53208A45" w14:textId="77777777" w:rsidR="00514E10" w:rsidRPr="00C92276" w:rsidRDefault="00514E10" w:rsidP="00514E10">
      <w:pPr>
        <w:pStyle w:val="Sinespaciado"/>
        <w:jc w:val="left"/>
        <w:rPr>
          <w:rFonts w:asciiTheme="minorHAnsi" w:hAnsiTheme="minorHAnsi" w:cstheme="minorHAnsi"/>
          <w:sz w:val="16"/>
          <w:szCs w:val="16"/>
          <w:rPrChange w:id="1205" w:author="Profesor" w:date="2017-07-19T14:14:00Z">
            <w:rPr>
              <w:rFonts w:asciiTheme="minorHAnsi" w:hAnsiTheme="minorHAnsi" w:cstheme="minorHAnsi"/>
              <w:sz w:val="16"/>
              <w:szCs w:val="16"/>
              <w:lang w:val="en-US"/>
            </w:rPr>
          </w:rPrChange>
        </w:rPr>
      </w:pPr>
      <w:r w:rsidRPr="00514E10">
        <w:rPr>
          <w:rFonts w:asciiTheme="minorHAnsi" w:hAnsiTheme="minorHAnsi" w:cstheme="minorHAnsi"/>
          <w:sz w:val="16"/>
          <w:szCs w:val="16"/>
          <w:lang w:val="en-US"/>
        </w:rPr>
        <w:t xml:space="preserve">            </w:t>
      </w:r>
      <w:r w:rsidRPr="00C92276">
        <w:rPr>
          <w:rFonts w:asciiTheme="minorHAnsi" w:hAnsiTheme="minorHAnsi" w:cstheme="minorHAnsi"/>
          <w:sz w:val="16"/>
          <w:szCs w:val="16"/>
          <w:rPrChange w:id="1206" w:author="Profesor" w:date="2017-07-19T14:14:00Z">
            <w:rPr>
              <w:rFonts w:asciiTheme="minorHAnsi" w:hAnsiTheme="minorHAnsi" w:cstheme="minorHAnsi"/>
              <w:sz w:val="16"/>
              <w:szCs w:val="16"/>
              <w:lang w:val="en-US"/>
            </w:rPr>
          </w:rPrChange>
        </w:rPr>
        <w:t>{</w:t>
      </w:r>
    </w:p>
    <w:p w14:paraId="22656D95" w14:textId="77777777" w:rsidR="00514E10" w:rsidRPr="00C92276" w:rsidRDefault="00514E10" w:rsidP="00514E10">
      <w:pPr>
        <w:pStyle w:val="Sinespaciado"/>
        <w:jc w:val="left"/>
        <w:rPr>
          <w:rFonts w:asciiTheme="minorHAnsi" w:hAnsiTheme="minorHAnsi" w:cstheme="minorHAnsi"/>
          <w:sz w:val="16"/>
          <w:szCs w:val="16"/>
          <w:rPrChange w:id="1207" w:author="Profesor" w:date="2017-07-19T14:14:00Z">
            <w:rPr>
              <w:rFonts w:asciiTheme="minorHAnsi" w:hAnsiTheme="minorHAnsi" w:cstheme="minorHAnsi"/>
              <w:sz w:val="16"/>
              <w:szCs w:val="16"/>
              <w:lang w:val="en-US"/>
            </w:rPr>
          </w:rPrChange>
        </w:rPr>
      </w:pPr>
      <w:r w:rsidRPr="00C92276">
        <w:rPr>
          <w:rFonts w:asciiTheme="minorHAnsi" w:hAnsiTheme="minorHAnsi" w:cstheme="minorHAnsi"/>
          <w:sz w:val="16"/>
          <w:szCs w:val="16"/>
          <w:rPrChange w:id="1208" w:author="Profesor" w:date="2017-07-19T14:14:00Z">
            <w:rPr>
              <w:rFonts w:asciiTheme="minorHAnsi" w:hAnsiTheme="minorHAnsi" w:cstheme="minorHAnsi"/>
              <w:sz w:val="16"/>
              <w:szCs w:val="16"/>
              <w:lang w:val="en-US"/>
            </w:rPr>
          </w:rPrChange>
        </w:rPr>
        <w:t xml:space="preserve">                Utils.SessionManager.Ingresar(c.Email);</w:t>
      </w:r>
    </w:p>
    <w:p w14:paraId="2829B1EA" w14:textId="77777777" w:rsidR="00514E10" w:rsidRPr="00514E10" w:rsidRDefault="00514E10" w:rsidP="00514E10">
      <w:pPr>
        <w:pStyle w:val="Sinespaciado"/>
        <w:jc w:val="left"/>
        <w:rPr>
          <w:rFonts w:asciiTheme="minorHAnsi" w:hAnsiTheme="minorHAnsi" w:cstheme="minorHAnsi"/>
          <w:sz w:val="16"/>
          <w:szCs w:val="16"/>
        </w:rPr>
      </w:pPr>
      <w:r w:rsidRPr="00C92276">
        <w:rPr>
          <w:rFonts w:asciiTheme="minorHAnsi" w:hAnsiTheme="minorHAnsi" w:cstheme="minorHAnsi"/>
          <w:sz w:val="16"/>
          <w:szCs w:val="16"/>
          <w:rPrChange w:id="1209" w:author="Profesor" w:date="2017-07-19T14:14:00Z">
            <w:rPr>
              <w:rFonts w:asciiTheme="minorHAnsi" w:hAnsiTheme="minorHAnsi" w:cstheme="minorHAnsi"/>
              <w:sz w:val="16"/>
              <w:szCs w:val="16"/>
              <w:lang w:val="en-US"/>
            </w:rPr>
          </w:rPrChange>
        </w:rPr>
        <w:t xml:space="preserve">                </w:t>
      </w:r>
      <w:r w:rsidRPr="00514E10">
        <w:rPr>
          <w:rFonts w:asciiTheme="minorHAnsi" w:hAnsiTheme="minorHAnsi" w:cstheme="minorHAnsi"/>
          <w:sz w:val="16"/>
          <w:szCs w:val="16"/>
        </w:rPr>
        <w:t>Perfil perfil = new Perfil();</w:t>
      </w:r>
    </w:p>
    <w:p w14:paraId="629B2E1B"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perfil.Seleccionar(c.Email);</w:t>
      </w:r>
    </w:p>
    <w:p w14:paraId="7644A25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Utils.SessionManager.RegistarPerfil(perfil.Id);</w:t>
      </w:r>
    </w:p>
    <w:p w14:paraId="4213D57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return RedirectToAction("Index", "Home");</w:t>
      </w:r>
    </w:p>
    <w:p w14:paraId="0DF1208F"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767AB7C2"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Utils.UIWarnings.SetError("Su Email o Contraseña es incorrecto");</w:t>
      </w:r>
    </w:p>
    <w:p w14:paraId="5CE874F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return View();</w:t>
      </w:r>
    </w:p>
    <w:p w14:paraId="5CDB88A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6D15A071" w14:textId="77777777" w:rsidR="00514E10" w:rsidRPr="00514E10" w:rsidRDefault="00514E10" w:rsidP="00514E10">
      <w:pPr>
        <w:pStyle w:val="Sinespaciado"/>
        <w:jc w:val="left"/>
        <w:rPr>
          <w:rFonts w:asciiTheme="minorHAnsi" w:hAnsiTheme="minorHAnsi" w:cstheme="minorHAnsi"/>
          <w:sz w:val="16"/>
          <w:szCs w:val="16"/>
          <w:lang w:val="en-US"/>
        </w:rPr>
      </w:pPr>
    </w:p>
    <w:p w14:paraId="71B8F6F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public ActionResult Salir()</w:t>
      </w:r>
    </w:p>
    <w:p w14:paraId="5FE7AC4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55C85F4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Utils.SessionManager.Salir();</w:t>
      </w:r>
    </w:p>
    <w:p w14:paraId="02FC17F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return RedirectToAction("Index", "Home");</w:t>
      </w:r>
    </w:p>
    <w:p w14:paraId="1C2F104E" w14:textId="77777777" w:rsidR="00514E10" w:rsidRPr="00C92276" w:rsidRDefault="00514E10" w:rsidP="00514E10">
      <w:pPr>
        <w:pStyle w:val="Sinespaciado"/>
        <w:jc w:val="left"/>
        <w:rPr>
          <w:rFonts w:asciiTheme="minorHAnsi" w:hAnsiTheme="minorHAnsi" w:cstheme="minorHAnsi"/>
          <w:sz w:val="16"/>
          <w:szCs w:val="16"/>
          <w:rPrChange w:id="1210" w:author="Profesor" w:date="2017-07-19T14:14:00Z">
            <w:rPr>
              <w:rFonts w:asciiTheme="minorHAnsi" w:hAnsiTheme="minorHAnsi" w:cstheme="minorHAnsi"/>
              <w:sz w:val="16"/>
              <w:szCs w:val="16"/>
              <w:lang w:val="en-US"/>
            </w:rPr>
          </w:rPrChange>
        </w:rPr>
      </w:pPr>
      <w:r w:rsidRPr="00514E10">
        <w:rPr>
          <w:rFonts w:asciiTheme="minorHAnsi" w:hAnsiTheme="minorHAnsi" w:cstheme="minorHAnsi"/>
          <w:sz w:val="16"/>
          <w:szCs w:val="16"/>
          <w:lang w:val="en-US"/>
        </w:rPr>
        <w:t xml:space="preserve">        </w:t>
      </w:r>
      <w:r w:rsidRPr="00C92276">
        <w:rPr>
          <w:rFonts w:asciiTheme="minorHAnsi" w:hAnsiTheme="minorHAnsi" w:cstheme="minorHAnsi"/>
          <w:sz w:val="16"/>
          <w:szCs w:val="16"/>
          <w:rPrChange w:id="1211" w:author="Profesor" w:date="2017-07-19T14:14:00Z">
            <w:rPr>
              <w:rFonts w:asciiTheme="minorHAnsi" w:hAnsiTheme="minorHAnsi" w:cstheme="minorHAnsi"/>
              <w:sz w:val="16"/>
              <w:szCs w:val="16"/>
              <w:lang w:val="en-US"/>
            </w:rPr>
          </w:rPrChange>
        </w:rPr>
        <w:t>}</w:t>
      </w:r>
    </w:p>
    <w:p w14:paraId="54914A11" w14:textId="77777777" w:rsidR="00514E10" w:rsidRPr="00C92276" w:rsidRDefault="00514E10" w:rsidP="00514E10">
      <w:pPr>
        <w:pStyle w:val="Sinespaciado"/>
        <w:jc w:val="left"/>
        <w:rPr>
          <w:rFonts w:asciiTheme="minorHAnsi" w:hAnsiTheme="minorHAnsi" w:cstheme="minorHAnsi"/>
          <w:sz w:val="16"/>
          <w:szCs w:val="16"/>
          <w:rPrChange w:id="1212" w:author="Profesor" w:date="2017-07-19T14:14:00Z">
            <w:rPr>
              <w:rFonts w:asciiTheme="minorHAnsi" w:hAnsiTheme="minorHAnsi" w:cstheme="minorHAnsi"/>
              <w:sz w:val="16"/>
              <w:szCs w:val="16"/>
              <w:lang w:val="en-US"/>
            </w:rPr>
          </w:rPrChange>
        </w:rPr>
      </w:pPr>
    </w:p>
    <w:p w14:paraId="64D354D3" w14:textId="77777777" w:rsidR="00514E10" w:rsidRPr="00C92276" w:rsidRDefault="00514E10" w:rsidP="00514E10">
      <w:pPr>
        <w:pStyle w:val="Sinespaciado"/>
        <w:jc w:val="left"/>
        <w:rPr>
          <w:rFonts w:asciiTheme="minorHAnsi" w:hAnsiTheme="minorHAnsi" w:cstheme="minorHAnsi"/>
          <w:sz w:val="16"/>
          <w:szCs w:val="16"/>
          <w:rPrChange w:id="1213" w:author="Profesor" w:date="2017-07-19T14:14:00Z">
            <w:rPr>
              <w:rFonts w:asciiTheme="minorHAnsi" w:hAnsiTheme="minorHAnsi" w:cstheme="minorHAnsi"/>
              <w:sz w:val="16"/>
              <w:szCs w:val="16"/>
              <w:lang w:val="en-US"/>
            </w:rPr>
          </w:rPrChange>
        </w:rPr>
      </w:pPr>
      <w:r w:rsidRPr="00C92276">
        <w:rPr>
          <w:rFonts w:asciiTheme="minorHAnsi" w:hAnsiTheme="minorHAnsi" w:cstheme="minorHAnsi"/>
          <w:sz w:val="16"/>
          <w:szCs w:val="16"/>
          <w:rPrChange w:id="1214" w:author="Profesor" w:date="2017-07-19T14:14:00Z">
            <w:rPr>
              <w:rFonts w:asciiTheme="minorHAnsi" w:hAnsiTheme="minorHAnsi" w:cstheme="minorHAnsi"/>
              <w:sz w:val="16"/>
              <w:szCs w:val="16"/>
              <w:lang w:val="en-US"/>
            </w:rPr>
          </w:rPrChange>
        </w:rPr>
        <w:t xml:space="preserve">        //Get : Cuenta</w:t>
      </w:r>
    </w:p>
    <w:p w14:paraId="1A6A1D03" w14:textId="77777777" w:rsidR="00514E10" w:rsidRPr="00C92276" w:rsidRDefault="00514E10" w:rsidP="00514E10">
      <w:pPr>
        <w:pStyle w:val="Sinespaciado"/>
        <w:jc w:val="left"/>
        <w:rPr>
          <w:rFonts w:asciiTheme="minorHAnsi" w:hAnsiTheme="minorHAnsi" w:cstheme="minorHAnsi"/>
          <w:sz w:val="16"/>
          <w:szCs w:val="16"/>
          <w:rPrChange w:id="1215" w:author="Profesor" w:date="2017-07-19T14:14:00Z">
            <w:rPr>
              <w:rFonts w:asciiTheme="minorHAnsi" w:hAnsiTheme="minorHAnsi" w:cstheme="minorHAnsi"/>
              <w:sz w:val="16"/>
              <w:szCs w:val="16"/>
              <w:lang w:val="en-US"/>
            </w:rPr>
          </w:rPrChange>
        </w:rPr>
      </w:pPr>
      <w:r w:rsidRPr="00C92276">
        <w:rPr>
          <w:rFonts w:asciiTheme="minorHAnsi" w:hAnsiTheme="minorHAnsi" w:cstheme="minorHAnsi"/>
          <w:sz w:val="16"/>
          <w:szCs w:val="16"/>
          <w:rPrChange w:id="1216" w:author="Profesor" w:date="2017-07-19T14:14:00Z">
            <w:rPr>
              <w:rFonts w:asciiTheme="minorHAnsi" w:hAnsiTheme="minorHAnsi" w:cstheme="minorHAnsi"/>
              <w:sz w:val="16"/>
              <w:szCs w:val="16"/>
              <w:lang w:val="en-US"/>
            </w:rPr>
          </w:rPrChange>
        </w:rPr>
        <w:t xml:space="preserve">        public ActionResult Crear()</w:t>
      </w:r>
    </w:p>
    <w:p w14:paraId="73E7C751" w14:textId="77777777" w:rsidR="00514E10" w:rsidRPr="00C92276" w:rsidRDefault="00514E10" w:rsidP="00514E10">
      <w:pPr>
        <w:pStyle w:val="Sinespaciado"/>
        <w:jc w:val="left"/>
        <w:rPr>
          <w:rFonts w:asciiTheme="minorHAnsi" w:hAnsiTheme="minorHAnsi" w:cstheme="minorHAnsi"/>
          <w:sz w:val="16"/>
          <w:szCs w:val="16"/>
          <w:rPrChange w:id="1217" w:author="Profesor" w:date="2017-07-19T14:14:00Z">
            <w:rPr>
              <w:rFonts w:asciiTheme="minorHAnsi" w:hAnsiTheme="minorHAnsi" w:cstheme="minorHAnsi"/>
              <w:sz w:val="16"/>
              <w:szCs w:val="16"/>
              <w:lang w:val="en-US"/>
            </w:rPr>
          </w:rPrChange>
        </w:rPr>
      </w:pPr>
      <w:r w:rsidRPr="00C92276">
        <w:rPr>
          <w:rFonts w:asciiTheme="minorHAnsi" w:hAnsiTheme="minorHAnsi" w:cstheme="minorHAnsi"/>
          <w:sz w:val="16"/>
          <w:szCs w:val="16"/>
          <w:rPrChange w:id="1218" w:author="Profesor" w:date="2017-07-19T14:14:00Z">
            <w:rPr>
              <w:rFonts w:asciiTheme="minorHAnsi" w:hAnsiTheme="minorHAnsi" w:cstheme="minorHAnsi"/>
              <w:sz w:val="16"/>
              <w:szCs w:val="16"/>
              <w:lang w:val="en-US"/>
            </w:rPr>
          </w:rPrChange>
        </w:rPr>
        <w:t xml:space="preserve">        {</w:t>
      </w:r>
    </w:p>
    <w:p w14:paraId="1DD6565B" w14:textId="77777777" w:rsidR="00514E10" w:rsidRPr="00C92276" w:rsidRDefault="00514E10" w:rsidP="00514E10">
      <w:pPr>
        <w:pStyle w:val="Sinespaciado"/>
        <w:jc w:val="left"/>
        <w:rPr>
          <w:rFonts w:asciiTheme="minorHAnsi" w:hAnsiTheme="minorHAnsi" w:cstheme="minorHAnsi"/>
          <w:sz w:val="16"/>
          <w:szCs w:val="16"/>
          <w:rPrChange w:id="1219" w:author="Profesor" w:date="2017-07-19T14:14:00Z">
            <w:rPr>
              <w:rFonts w:asciiTheme="minorHAnsi" w:hAnsiTheme="minorHAnsi" w:cstheme="minorHAnsi"/>
              <w:sz w:val="16"/>
              <w:szCs w:val="16"/>
              <w:lang w:val="en-US"/>
            </w:rPr>
          </w:rPrChange>
        </w:rPr>
      </w:pPr>
      <w:r w:rsidRPr="00C92276">
        <w:rPr>
          <w:rFonts w:asciiTheme="minorHAnsi" w:hAnsiTheme="minorHAnsi" w:cstheme="minorHAnsi"/>
          <w:sz w:val="16"/>
          <w:szCs w:val="16"/>
          <w:rPrChange w:id="1220" w:author="Profesor" w:date="2017-07-19T14:14:00Z">
            <w:rPr>
              <w:rFonts w:asciiTheme="minorHAnsi" w:hAnsiTheme="minorHAnsi" w:cstheme="minorHAnsi"/>
              <w:sz w:val="16"/>
              <w:szCs w:val="16"/>
              <w:lang w:val="en-US"/>
            </w:rPr>
          </w:rPrChange>
        </w:rPr>
        <w:t xml:space="preserve">            Cuenta c = Utils.SessionManager.CuentaActiva();</w:t>
      </w:r>
    </w:p>
    <w:p w14:paraId="42BB9223" w14:textId="77777777" w:rsidR="00514E10" w:rsidRPr="00514E10" w:rsidRDefault="00514E10" w:rsidP="00514E10">
      <w:pPr>
        <w:pStyle w:val="Sinespaciado"/>
        <w:jc w:val="left"/>
        <w:rPr>
          <w:rFonts w:asciiTheme="minorHAnsi" w:hAnsiTheme="minorHAnsi" w:cstheme="minorHAnsi"/>
          <w:sz w:val="16"/>
          <w:szCs w:val="16"/>
          <w:lang w:val="en-US"/>
        </w:rPr>
      </w:pPr>
      <w:r w:rsidRPr="00C92276">
        <w:rPr>
          <w:rFonts w:asciiTheme="minorHAnsi" w:hAnsiTheme="minorHAnsi" w:cstheme="minorHAnsi"/>
          <w:sz w:val="16"/>
          <w:szCs w:val="16"/>
          <w:rPrChange w:id="1221" w:author="Profesor" w:date="2017-07-19T14:14:00Z">
            <w:rPr>
              <w:rFonts w:asciiTheme="minorHAnsi" w:hAnsiTheme="minorHAnsi" w:cstheme="minorHAnsi"/>
              <w:sz w:val="16"/>
              <w:szCs w:val="16"/>
              <w:lang w:val="en-US"/>
            </w:rPr>
          </w:rPrChange>
        </w:rPr>
        <w:t xml:space="preserve">            </w:t>
      </w:r>
      <w:r w:rsidRPr="00514E10">
        <w:rPr>
          <w:rFonts w:asciiTheme="minorHAnsi" w:hAnsiTheme="minorHAnsi" w:cstheme="minorHAnsi"/>
          <w:sz w:val="16"/>
          <w:szCs w:val="16"/>
          <w:lang w:val="en-US"/>
        </w:rPr>
        <w:t>if (c != null)</w:t>
      </w:r>
    </w:p>
    <w:p w14:paraId="30E2219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6E2F14F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return RedirectToAction("Index", "Home");</w:t>
      </w:r>
    </w:p>
    <w:p w14:paraId="1F4323C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6DC0C5B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return View();</w:t>
      </w:r>
    </w:p>
    <w:p w14:paraId="176EB6D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0D68D4D6" w14:textId="77777777" w:rsidR="00514E10" w:rsidRPr="00514E10" w:rsidRDefault="00514E10" w:rsidP="00514E10">
      <w:pPr>
        <w:pStyle w:val="Sinespaciado"/>
        <w:jc w:val="left"/>
        <w:rPr>
          <w:rFonts w:asciiTheme="minorHAnsi" w:hAnsiTheme="minorHAnsi" w:cstheme="minorHAnsi"/>
          <w:sz w:val="16"/>
          <w:szCs w:val="16"/>
          <w:lang w:val="en-US"/>
        </w:rPr>
      </w:pPr>
    </w:p>
    <w:p w14:paraId="09B9C5D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[HttpPost]</w:t>
      </w:r>
    </w:p>
    <w:p w14:paraId="36E7E0D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public ActionResult Crear(Cuenta c, Perfil p, Ubicacion u)</w:t>
      </w:r>
    </w:p>
    <w:p w14:paraId="78A944C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10BFD09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if (!Utils.Validator.isNullOrEmptyOrWhiteSpace(new List&lt;String&gt;() { c.Email, c.Contrasena, p.Nombre}) &amp;&amp; Utils.Validator.esValido(c.Email))</w:t>
      </w:r>
    </w:p>
    <w:p w14:paraId="29B141E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10397AE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if (c.Crear())</w:t>
      </w:r>
    </w:p>
    <w:p w14:paraId="082DD1A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60D0E1A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Utils.SessionManager.Ingresar(c.Email);</w:t>
      </w:r>
    </w:p>
    <w:p w14:paraId="486E031C"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p.Cuenta = c;</w:t>
      </w:r>
    </w:p>
    <w:p w14:paraId="3F7A2688"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p.UrlImagen = "PICON_023.png"; //imagen por default</w:t>
      </w:r>
    </w:p>
    <w:p w14:paraId="4C2515AF"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u.Direccion = Utils.GeoLocation.direccion(u);</w:t>
      </w:r>
    </w:p>
    <w:p w14:paraId="45BDB217"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if (u.Crear())</w:t>
      </w:r>
    </w:p>
    <w:p w14:paraId="1965FC31"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7888A37D"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p.Ubicacion = u;</w:t>
      </w:r>
    </w:p>
    <w:p w14:paraId="2CF4DB63" w14:textId="77777777" w:rsidR="00514E10" w:rsidRPr="00C92276" w:rsidRDefault="00514E10" w:rsidP="00514E10">
      <w:pPr>
        <w:pStyle w:val="Sinespaciado"/>
        <w:jc w:val="left"/>
        <w:rPr>
          <w:rFonts w:asciiTheme="minorHAnsi" w:hAnsiTheme="minorHAnsi" w:cstheme="minorHAnsi"/>
          <w:sz w:val="16"/>
          <w:szCs w:val="16"/>
          <w:rPrChange w:id="1222" w:author="Profesor" w:date="2017-07-19T14:14:00Z">
            <w:rPr>
              <w:rFonts w:asciiTheme="minorHAnsi" w:hAnsiTheme="minorHAnsi" w:cstheme="minorHAnsi"/>
              <w:sz w:val="16"/>
              <w:szCs w:val="16"/>
              <w:lang w:val="en-US"/>
            </w:rPr>
          </w:rPrChange>
        </w:rPr>
      </w:pPr>
      <w:r w:rsidRPr="00514E10">
        <w:rPr>
          <w:rFonts w:asciiTheme="minorHAnsi" w:hAnsiTheme="minorHAnsi" w:cstheme="minorHAnsi"/>
          <w:sz w:val="16"/>
          <w:szCs w:val="16"/>
        </w:rPr>
        <w:t xml:space="preserve">                        </w:t>
      </w:r>
      <w:r w:rsidRPr="00C92276">
        <w:rPr>
          <w:rFonts w:asciiTheme="minorHAnsi" w:hAnsiTheme="minorHAnsi" w:cstheme="minorHAnsi"/>
          <w:sz w:val="16"/>
          <w:szCs w:val="16"/>
          <w:rPrChange w:id="1223" w:author="Profesor" w:date="2017-07-19T14:14:00Z">
            <w:rPr>
              <w:rFonts w:asciiTheme="minorHAnsi" w:hAnsiTheme="minorHAnsi" w:cstheme="minorHAnsi"/>
              <w:sz w:val="16"/>
              <w:szCs w:val="16"/>
              <w:lang w:val="en-US"/>
            </w:rPr>
          </w:rPrChange>
        </w:rPr>
        <w:t>p.Crear();</w:t>
      </w:r>
    </w:p>
    <w:p w14:paraId="48912ADF" w14:textId="77777777" w:rsidR="00514E10" w:rsidRPr="00C92276" w:rsidRDefault="00514E10" w:rsidP="00514E10">
      <w:pPr>
        <w:pStyle w:val="Sinespaciado"/>
        <w:jc w:val="left"/>
        <w:rPr>
          <w:rFonts w:asciiTheme="minorHAnsi" w:hAnsiTheme="minorHAnsi" w:cstheme="minorHAnsi"/>
          <w:sz w:val="16"/>
          <w:szCs w:val="16"/>
          <w:rPrChange w:id="1224" w:author="Profesor" w:date="2017-07-19T14:14:00Z">
            <w:rPr>
              <w:rFonts w:asciiTheme="minorHAnsi" w:hAnsiTheme="minorHAnsi" w:cstheme="minorHAnsi"/>
              <w:sz w:val="16"/>
              <w:szCs w:val="16"/>
              <w:lang w:val="en-US"/>
            </w:rPr>
          </w:rPrChange>
        </w:rPr>
      </w:pPr>
      <w:r w:rsidRPr="00C92276">
        <w:rPr>
          <w:rFonts w:asciiTheme="minorHAnsi" w:hAnsiTheme="minorHAnsi" w:cstheme="minorHAnsi"/>
          <w:sz w:val="16"/>
          <w:szCs w:val="16"/>
          <w:rPrChange w:id="1225" w:author="Profesor" w:date="2017-07-19T14:14:00Z">
            <w:rPr>
              <w:rFonts w:asciiTheme="minorHAnsi" w:hAnsiTheme="minorHAnsi" w:cstheme="minorHAnsi"/>
              <w:sz w:val="16"/>
              <w:szCs w:val="16"/>
              <w:lang w:val="en-US"/>
            </w:rPr>
          </w:rPrChange>
        </w:rPr>
        <w:t xml:space="preserve">                        Utils.SessionManager.RegistarPerfil(p.Id);</w:t>
      </w:r>
    </w:p>
    <w:p w14:paraId="042698EA" w14:textId="77777777" w:rsidR="00514E10" w:rsidRPr="00C92276" w:rsidRDefault="00514E10" w:rsidP="00514E10">
      <w:pPr>
        <w:pStyle w:val="Sinespaciado"/>
        <w:jc w:val="left"/>
        <w:rPr>
          <w:rFonts w:asciiTheme="minorHAnsi" w:hAnsiTheme="minorHAnsi" w:cstheme="minorHAnsi"/>
          <w:sz w:val="16"/>
          <w:szCs w:val="16"/>
          <w:rPrChange w:id="1226" w:author="Profesor" w:date="2017-07-19T14:14:00Z">
            <w:rPr>
              <w:rFonts w:asciiTheme="minorHAnsi" w:hAnsiTheme="minorHAnsi" w:cstheme="minorHAnsi"/>
              <w:sz w:val="16"/>
              <w:szCs w:val="16"/>
              <w:lang w:val="en-US"/>
            </w:rPr>
          </w:rPrChange>
        </w:rPr>
      </w:pPr>
    </w:p>
    <w:p w14:paraId="57C4EBB3" w14:textId="77777777" w:rsidR="00514E10" w:rsidRPr="00514E10" w:rsidRDefault="00514E10" w:rsidP="00514E10">
      <w:pPr>
        <w:pStyle w:val="Sinespaciado"/>
        <w:jc w:val="left"/>
        <w:rPr>
          <w:rFonts w:asciiTheme="minorHAnsi" w:hAnsiTheme="minorHAnsi" w:cstheme="minorHAnsi"/>
          <w:sz w:val="16"/>
          <w:szCs w:val="16"/>
        </w:rPr>
      </w:pPr>
      <w:r w:rsidRPr="00C92276">
        <w:rPr>
          <w:rFonts w:asciiTheme="minorHAnsi" w:hAnsiTheme="minorHAnsi" w:cstheme="minorHAnsi"/>
          <w:sz w:val="16"/>
          <w:szCs w:val="16"/>
          <w:rPrChange w:id="1227" w:author="Profesor" w:date="2017-07-19T14:14:00Z">
            <w:rPr>
              <w:rFonts w:asciiTheme="minorHAnsi" w:hAnsiTheme="minorHAnsi" w:cstheme="minorHAnsi"/>
              <w:sz w:val="16"/>
              <w:szCs w:val="16"/>
              <w:lang w:val="en-US"/>
            </w:rPr>
          </w:rPrChange>
        </w:rPr>
        <w:t xml:space="preserve">                        </w:t>
      </w:r>
      <w:r w:rsidRPr="00514E10">
        <w:rPr>
          <w:rFonts w:asciiTheme="minorHAnsi" w:hAnsiTheme="minorHAnsi" w:cstheme="minorHAnsi"/>
          <w:sz w:val="16"/>
          <w:szCs w:val="16"/>
        </w:rPr>
        <w:t>String body = "Hola,&lt;br&gt; Bienvenido a ReportIt,&lt;br&gt; Esperamos que nuestra aplicación te sea de ayuda&lt;br&gt;&lt;br&gt;Saludos";</w:t>
      </w:r>
    </w:p>
    <w:p w14:paraId="38930FB0" w14:textId="77777777" w:rsidR="00514E10" w:rsidRPr="00514E10" w:rsidRDefault="00514E10" w:rsidP="00514E10">
      <w:pPr>
        <w:pStyle w:val="Sinespaciado"/>
        <w:jc w:val="left"/>
        <w:rPr>
          <w:rFonts w:asciiTheme="minorHAnsi" w:hAnsiTheme="minorHAnsi" w:cstheme="minorHAnsi"/>
          <w:sz w:val="16"/>
          <w:szCs w:val="16"/>
        </w:rPr>
      </w:pPr>
    </w:p>
    <w:p w14:paraId="7CCDAEB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Utils.Email.SendEmail("Bienvenido a ReportIt", c.Email, body);</w:t>
      </w:r>
    </w:p>
    <w:p w14:paraId="79B4DC9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return RedirectToAction("Index", "Home");</w:t>
      </w:r>
    </w:p>
    <w:p w14:paraId="2A7FE147" w14:textId="77777777" w:rsidR="00514E10" w:rsidRPr="00C92276" w:rsidRDefault="00514E10" w:rsidP="00514E10">
      <w:pPr>
        <w:pStyle w:val="Sinespaciado"/>
        <w:jc w:val="left"/>
        <w:rPr>
          <w:rFonts w:asciiTheme="minorHAnsi" w:hAnsiTheme="minorHAnsi" w:cstheme="minorHAnsi"/>
          <w:sz w:val="16"/>
          <w:szCs w:val="16"/>
          <w:rPrChange w:id="1228" w:author="Profesor" w:date="2017-07-19T14:14:00Z">
            <w:rPr>
              <w:rFonts w:asciiTheme="minorHAnsi" w:hAnsiTheme="minorHAnsi" w:cstheme="minorHAnsi"/>
              <w:sz w:val="16"/>
              <w:szCs w:val="16"/>
              <w:lang w:val="en-US"/>
            </w:rPr>
          </w:rPrChange>
        </w:rPr>
      </w:pPr>
      <w:r w:rsidRPr="00514E10">
        <w:rPr>
          <w:rFonts w:asciiTheme="minorHAnsi" w:hAnsiTheme="minorHAnsi" w:cstheme="minorHAnsi"/>
          <w:sz w:val="16"/>
          <w:szCs w:val="16"/>
          <w:lang w:val="en-US"/>
        </w:rPr>
        <w:t xml:space="preserve">                    </w:t>
      </w:r>
      <w:r w:rsidRPr="00C92276">
        <w:rPr>
          <w:rFonts w:asciiTheme="minorHAnsi" w:hAnsiTheme="minorHAnsi" w:cstheme="minorHAnsi"/>
          <w:sz w:val="16"/>
          <w:szCs w:val="16"/>
          <w:rPrChange w:id="1229" w:author="Profesor" w:date="2017-07-19T14:14:00Z">
            <w:rPr>
              <w:rFonts w:asciiTheme="minorHAnsi" w:hAnsiTheme="minorHAnsi" w:cstheme="minorHAnsi"/>
              <w:sz w:val="16"/>
              <w:szCs w:val="16"/>
              <w:lang w:val="en-US"/>
            </w:rPr>
          </w:rPrChange>
        </w:rPr>
        <w:t>}</w:t>
      </w:r>
    </w:p>
    <w:p w14:paraId="06F238D6" w14:textId="77777777" w:rsidR="00514E10" w:rsidRPr="00C92276" w:rsidRDefault="00514E10" w:rsidP="00514E10">
      <w:pPr>
        <w:pStyle w:val="Sinespaciado"/>
        <w:jc w:val="left"/>
        <w:rPr>
          <w:rFonts w:asciiTheme="minorHAnsi" w:hAnsiTheme="minorHAnsi" w:cstheme="minorHAnsi"/>
          <w:sz w:val="16"/>
          <w:szCs w:val="16"/>
          <w:rPrChange w:id="1230" w:author="Profesor" w:date="2017-07-19T14:14:00Z">
            <w:rPr>
              <w:rFonts w:asciiTheme="minorHAnsi" w:hAnsiTheme="minorHAnsi" w:cstheme="minorHAnsi"/>
              <w:sz w:val="16"/>
              <w:szCs w:val="16"/>
              <w:lang w:val="en-US"/>
            </w:rPr>
          </w:rPrChange>
        </w:rPr>
      </w:pPr>
      <w:r w:rsidRPr="00C92276">
        <w:rPr>
          <w:rFonts w:asciiTheme="minorHAnsi" w:hAnsiTheme="minorHAnsi" w:cstheme="minorHAnsi"/>
          <w:sz w:val="16"/>
          <w:szCs w:val="16"/>
          <w:rPrChange w:id="1231" w:author="Profesor" w:date="2017-07-19T14:14:00Z">
            <w:rPr>
              <w:rFonts w:asciiTheme="minorHAnsi" w:hAnsiTheme="minorHAnsi" w:cstheme="minorHAnsi"/>
              <w:sz w:val="16"/>
              <w:szCs w:val="16"/>
              <w:lang w:val="en-US"/>
            </w:rPr>
          </w:rPrChange>
        </w:rPr>
        <w:t xml:space="preserve">                }</w:t>
      </w:r>
    </w:p>
    <w:p w14:paraId="157B2DA1" w14:textId="77777777" w:rsidR="00514E10" w:rsidRPr="00C92276" w:rsidRDefault="00514E10" w:rsidP="00514E10">
      <w:pPr>
        <w:pStyle w:val="Sinespaciado"/>
        <w:jc w:val="left"/>
        <w:rPr>
          <w:rFonts w:asciiTheme="minorHAnsi" w:hAnsiTheme="minorHAnsi" w:cstheme="minorHAnsi"/>
          <w:sz w:val="16"/>
          <w:szCs w:val="16"/>
          <w:rPrChange w:id="1232" w:author="Profesor" w:date="2017-07-19T14:14:00Z">
            <w:rPr>
              <w:rFonts w:asciiTheme="minorHAnsi" w:hAnsiTheme="minorHAnsi" w:cstheme="minorHAnsi"/>
              <w:sz w:val="16"/>
              <w:szCs w:val="16"/>
              <w:lang w:val="en-US"/>
            </w:rPr>
          </w:rPrChange>
        </w:rPr>
      </w:pPr>
      <w:r w:rsidRPr="00C92276">
        <w:rPr>
          <w:rFonts w:asciiTheme="minorHAnsi" w:hAnsiTheme="minorHAnsi" w:cstheme="minorHAnsi"/>
          <w:sz w:val="16"/>
          <w:szCs w:val="16"/>
          <w:rPrChange w:id="1233" w:author="Profesor" w:date="2017-07-19T14:14:00Z">
            <w:rPr>
              <w:rFonts w:asciiTheme="minorHAnsi" w:hAnsiTheme="minorHAnsi" w:cstheme="minorHAnsi"/>
              <w:sz w:val="16"/>
              <w:szCs w:val="16"/>
              <w:lang w:val="en-US"/>
            </w:rPr>
          </w:rPrChange>
        </w:rPr>
        <w:t xml:space="preserve">                else</w:t>
      </w:r>
    </w:p>
    <w:p w14:paraId="319242B2" w14:textId="77777777" w:rsidR="00514E10" w:rsidRPr="00C92276" w:rsidRDefault="00514E10" w:rsidP="00514E10">
      <w:pPr>
        <w:pStyle w:val="Sinespaciado"/>
        <w:jc w:val="left"/>
        <w:rPr>
          <w:rFonts w:asciiTheme="minorHAnsi" w:hAnsiTheme="minorHAnsi" w:cstheme="minorHAnsi"/>
          <w:sz w:val="16"/>
          <w:szCs w:val="16"/>
          <w:rPrChange w:id="1234" w:author="Profesor" w:date="2017-07-19T14:14:00Z">
            <w:rPr>
              <w:rFonts w:asciiTheme="minorHAnsi" w:hAnsiTheme="minorHAnsi" w:cstheme="minorHAnsi"/>
              <w:sz w:val="16"/>
              <w:szCs w:val="16"/>
              <w:lang w:val="en-US"/>
            </w:rPr>
          </w:rPrChange>
        </w:rPr>
      </w:pPr>
      <w:r w:rsidRPr="00C92276">
        <w:rPr>
          <w:rFonts w:asciiTheme="minorHAnsi" w:hAnsiTheme="minorHAnsi" w:cstheme="minorHAnsi"/>
          <w:sz w:val="16"/>
          <w:szCs w:val="16"/>
          <w:rPrChange w:id="1235" w:author="Profesor" w:date="2017-07-19T14:14:00Z">
            <w:rPr>
              <w:rFonts w:asciiTheme="minorHAnsi" w:hAnsiTheme="minorHAnsi" w:cstheme="minorHAnsi"/>
              <w:sz w:val="16"/>
              <w:szCs w:val="16"/>
              <w:lang w:val="en-US"/>
            </w:rPr>
          </w:rPrChange>
        </w:rPr>
        <w:t xml:space="preserve">                {</w:t>
      </w:r>
    </w:p>
    <w:p w14:paraId="53156BE6" w14:textId="77777777" w:rsidR="00514E10" w:rsidRPr="00514E10" w:rsidRDefault="00514E10" w:rsidP="00514E10">
      <w:pPr>
        <w:pStyle w:val="Sinespaciado"/>
        <w:jc w:val="left"/>
        <w:rPr>
          <w:rFonts w:asciiTheme="minorHAnsi" w:hAnsiTheme="minorHAnsi" w:cstheme="minorHAnsi"/>
          <w:sz w:val="16"/>
          <w:szCs w:val="16"/>
        </w:rPr>
      </w:pPr>
      <w:r w:rsidRPr="00C92276">
        <w:rPr>
          <w:rFonts w:asciiTheme="minorHAnsi" w:hAnsiTheme="minorHAnsi" w:cstheme="minorHAnsi"/>
          <w:sz w:val="16"/>
          <w:szCs w:val="16"/>
          <w:rPrChange w:id="1236" w:author="Profesor" w:date="2017-07-19T14:14:00Z">
            <w:rPr>
              <w:rFonts w:asciiTheme="minorHAnsi" w:hAnsiTheme="minorHAnsi" w:cstheme="minorHAnsi"/>
              <w:sz w:val="16"/>
              <w:szCs w:val="16"/>
              <w:lang w:val="en-US"/>
            </w:rPr>
          </w:rPrChange>
        </w:rPr>
        <w:t xml:space="preserve">                    </w:t>
      </w:r>
      <w:r w:rsidRPr="00514E10">
        <w:rPr>
          <w:rFonts w:asciiTheme="minorHAnsi" w:hAnsiTheme="minorHAnsi" w:cstheme="minorHAnsi"/>
          <w:sz w:val="16"/>
          <w:szCs w:val="16"/>
        </w:rPr>
        <w:t>Utils.UIWarnings.SetError("Ya existe una cuenta usando este Email");</w:t>
      </w:r>
    </w:p>
    <w:p w14:paraId="77D92A19"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return RedirectToAction("Ingresar", "Cuenta");</w:t>
      </w:r>
    </w:p>
    <w:p w14:paraId="6130EF3A"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2D565E83"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65748448"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Utils.UIWarnings.SetError("Campos invalidos");</w:t>
      </w:r>
    </w:p>
    <w:p w14:paraId="42039CF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return RedirectToAction("Ingresar", "Cuenta");</w:t>
      </w:r>
    </w:p>
    <w:p w14:paraId="1FA89AC6" w14:textId="77777777" w:rsidR="00514E10" w:rsidRPr="00514E10" w:rsidRDefault="00514E10" w:rsidP="00514E10">
      <w:pPr>
        <w:pStyle w:val="Sinespaciado"/>
        <w:jc w:val="left"/>
        <w:rPr>
          <w:rFonts w:asciiTheme="minorHAnsi" w:hAnsiTheme="minorHAnsi" w:cstheme="minorHAnsi"/>
          <w:sz w:val="16"/>
          <w:szCs w:val="16"/>
          <w:lang w:val="en-US"/>
        </w:rPr>
      </w:pPr>
    </w:p>
    <w:p w14:paraId="224673E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03D818F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[HttpPost]</w:t>
      </w:r>
    </w:p>
    <w:p w14:paraId="1442853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public ActionResult OlvidePassword(Cuenta p)</w:t>
      </w:r>
    </w:p>
    <w:p w14:paraId="56FE2FE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70809A5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string nuevopassword = p.CreatePassword(8);</w:t>
      </w:r>
    </w:p>
    <w:p w14:paraId="10ADEB4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if (p.CambiarContrasena(nuevopassword))</w:t>
      </w:r>
    </w:p>
    <w:p w14:paraId="7B26C299"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19046B4F"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string subject = "Nueva contraseña ReportIt";</w:t>
      </w:r>
    </w:p>
    <w:p w14:paraId="599575C3" w14:textId="77777777" w:rsidR="00514E10" w:rsidRPr="00C92276" w:rsidRDefault="00514E10" w:rsidP="00514E10">
      <w:pPr>
        <w:pStyle w:val="Sinespaciado"/>
        <w:jc w:val="left"/>
        <w:rPr>
          <w:rFonts w:asciiTheme="minorHAnsi" w:hAnsiTheme="minorHAnsi" w:cstheme="minorHAnsi"/>
          <w:sz w:val="16"/>
          <w:szCs w:val="16"/>
          <w:rPrChange w:id="1237" w:author="Profesor" w:date="2017-07-19T14:14:00Z">
            <w:rPr>
              <w:rFonts w:asciiTheme="minorHAnsi" w:hAnsiTheme="minorHAnsi" w:cstheme="minorHAnsi"/>
              <w:sz w:val="16"/>
              <w:szCs w:val="16"/>
              <w:lang w:val="en-US"/>
            </w:rPr>
          </w:rPrChange>
        </w:rPr>
      </w:pPr>
      <w:r w:rsidRPr="00514E10">
        <w:rPr>
          <w:rFonts w:asciiTheme="minorHAnsi" w:hAnsiTheme="minorHAnsi" w:cstheme="minorHAnsi"/>
          <w:sz w:val="16"/>
          <w:szCs w:val="16"/>
        </w:rPr>
        <w:t xml:space="preserve">                string mensaje = string.Format("Hola, &lt;br&gt;&lt;br&gt; Tu nueva contraseña es: {0}. </w:t>
      </w:r>
      <w:r w:rsidRPr="00C92276">
        <w:rPr>
          <w:rFonts w:asciiTheme="minorHAnsi" w:hAnsiTheme="minorHAnsi" w:cstheme="minorHAnsi"/>
          <w:sz w:val="16"/>
          <w:szCs w:val="16"/>
          <w:rPrChange w:id="1238" w:author="Profesor" w:date="2017-07-19T14:14:00Z">
            <w:rPr>
              <w:rFonts w:asciiTheme="minorHAnsi" w:hAnsiTheme="minorHAnsi" w:cstheme="minorHAnsi"/>
              <w:sz w:val="16"/>
              <w:szCs w:val="16"/>
              <w:lang w:val="en-US"/>
            </w:rPr>
          </w:rPrChange>
        </w:rPr>
        <w:t>&lt;br&gt;&lt;br&gt;Saludos&lt;br&gt;&lt;br&gt;ReportIt", nuevopassword);</w:t>
      </w:r>
    </w:p>
    <w:p w14:paraId="55D39F4B" w14:textId="77777777" w:rsidR="00514E10" w:rsidRPr="00C92276" w:rsidRDefault="00514E10" w:rsidP="00514E10">
      <w:pPr>
        <w:pStyle w:val="Sinespaciado"/>
        <w:jc w:val="left"/>
        <w:rPr>
          <w:rFonts w:asciiTheme="minorHAnsi" w:hAnsiTheme="minorHAnsi" w:cstheme="minorHAnsi"/>
          <w:sz w:val="16"/>
          <w:szCs w:val="16"/>
          <w:rPrChange w:id="1239" w:author="Profesor" w:date="2017-07-19T14:14:00Z">
            <w:rPr>
              <w:rFonts w:asciiTheme="minorHAnsi" w:hAnsiTheme="minorHAnsi" w:cstheme="minorHAnsi"/>
              <w:sz w:val="16"/>
              <w:szCs w:val="16"/>
              <w:lang w:val="en-US"/>
            </w:rPr>
          </w:rPrChange>
        </w:rPr>
      </w:pPr>
    </w:p>
    <w:p w14:paraId="3292D7D7" w14:textId="77777777" w:rsidR="00514E10" w:rsidRPr="00C92276" w:rsidRDefault="00514E10" w:rsidP="00514E10">
      <w:pPr>
        <w:pStyle w:val="Sinespaciado"/>
        <w:jc w:val="left"/>
        <w:rPr>
          <w:rFonts w:asciiTheme="minorHAnsi" w:hAnsiTheme="minorHAnsi" w:cstheme="minorHAnsi"/>
          <w:sz w:val="16"/>
          <w:szCs w:val="16"/>
          <w:rPrChange w:id="1240" w:author="Profesor" w:date="2017-07-19T14:14:00Z">
            <w:rPr>
              <w:rFonts w:asciiTheme="minorHAnsi" w:hAnsiTheme="minorHAnsi" w:cstheme="minorHAnsi"/>
              <w:sz w:val="16"/>
              <w:szCs w:val="16"/>
              <w:lang w:val="en-US"/>
            </w:rPr>
          </w:rPrChange>
        </w:rPr>
      </w:pPr>
      <w:r w:rsidRPr="00C92276">
        <w:rPr>
          <w:rFonts w:asciiTheme="minorHAnsi" w:hAnsiTheme="minorHAnsi" w:cstheme="minorHAnsi"/>
          <w:sz w:val="16"/>
          <w:szCs w:val="16"/>
          <w:rPrChange w:id="1241" w:author="Profesor" w:date="2017-07-19T14:14:00Z">
            <w:rPr>
              <w:rFonts w:asciiTheme="minorHAnsi" w:hAnsiTheme="minorHAnsi" w:cstheme="minorHAnsi"/>
              <w:sz w:val="16"/>
              <w:szCs w:val="16"/>
              <w:lang w:val="en-US"/>
            </w:rPr>
          </w:rPrChange>
        </w:rPr>
        <w:t xml:space="preserve">                Utils.Email.SendEmail(subject, p.Email, mensaje);</w:t>
      </w:r>
    </w:p>
    <w:p w14:paraId="466F138B" w14:textId="77777777" w:rsidR="00514E10" w:rsidRPr="00514E10" w:rsidRDefault="00514E10" w:rsidP="00514E10">
      <w:pPr>
        <w:pStyle w:val="Sinespaciado"/>
        <w:jc w:val="left"/>
        <w:rPr>
          <w:rFonts w:asciiTheme="minorHAnsi" w:hAnsiTheme="minorHAnsi" w:cstheme="minorHAnsi"/>
          <w:sz w:val="16"/>
          <w:szCs w:val="16"/>
        </w:rPr>
      </w:pPr>
      <w:r w:rsidRPr="00C92276">
        <w:rPr>
          <w:rFonts w:asciiTheme="minorHAnsi" w:hAnsiTheme="minorHAnsi" w:cstheme="minorHAnsi"/>
          <w:sz w:val="16"/>
          <w:szCs w:val="16"/>
          <w:rPrChange w:id="1242" w:author="Profesor" w:date="2017-07-19T14:14:00Z">
            <w:rPr>
              <w:rFonts w:asciiTheme="minorHAnsi" w:hAnsiTheme="minorHAnsi" w:cstheme="minorHAnsi"/>
              <w:sz w:val="16"/>
              <w:szCs w:val="16"/>
              <w:lang w:val="en-US"/>
            </w:rPr>
          </w:rPrChange>
        </w:rPr>
        <w:t xml:space="preserve">                </w:t>
      </w:r>
      <w:r w:rsidRPr="00514E10">
        <w:rPr>
          <w:rFonts w:asciiTheme="minorHAnsi" w:hAnsiTheme="minorHAnsi" w:cstheme="minorHAnsi"/>
          <w:sz w:val="16"/>
          <w:szCs w:val="16"/>
        </w:rPr>
        <w:t>Utils.UIWarnings.SetInfo("Su nueva contraseña ha sido enviada al correo: " + p.Email);</w:t>
      </w:r>
    </w:p>
    <w:p w14:paraId="2E4D9D6E"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return RedirectToAction("Ingresar", "Cuenta");</w:t>
      </w:r>
    </w:p>
    <w:p w14:paraId="729D47F2"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16DDF797"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Utils.UIWarnings.SetError("Lo sientimos, No se pudo recuperar la contraseña.");</w:t>
      </w:r>
    </w:p>
    <w:p w14:paraId="5C702C4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return RedirectToAction("Ingresar", "Cuenta");</w:t>
      </w:r>
    </w:p>
    <w:p w14:paraId="565E8FA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04B90169" w14:textId="77777777" w:rsidR="00514E10" w:rsidRPr="00514E10" w:rsidRDefault="00514E10" w:rsidP="00514E10">
      <w:pPr>
        <w:pStyle w:val="Sinespaciado"/>
        <w:jc w:val="left"/>
        <w:rPr>
          <w:rFonts w:asciiTheme="minorHAnsi" w:hAnsiTheme="minorHAnsi" w:cstheme="minorHAnsi"/>
          <w:sz w:val="16"/>
          <w:szCs w:val="16"/>
          <w:lang w:val="en-US"/>
        </w:rPr>
      </w:pPr>
    </w:p>
    <w:p w14:paraId="4877DE8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[HttpPost]</w:t>
      </w:r>
    </w:p>
    <w:p w14:paraId="39A0C28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public ActionResult CambiarContrasena(Cuenta p, string confirm_password)</w:t>
      </w:r>
    </w:p>
    <w:p w14:paraId="6753749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07AC532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if (p != null)</w:t>
      </w:r>
    </w:p>
    <w:p w14:paraId="78FF66B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79139ED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if (p.Contrasena == confirm_password)</w:t>
      </w:r>
    </w:p>
    <w:p w14:paraId="00C198C4"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1E0E5805"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if (p.CambiarContrasena(p.Contrasena))</w:t>
      </w:r>
    </w:p>
    <w:p w14:paraId="27536FDE"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46F75188"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Utils.UIWarnings.SetInfo("Se ha cambiado su contraseña Exitosamente");</w:t>
      </w:r>
    </w:p>
    <w:p w14:paraId="18FFA13E"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return RedirectToAction("Index", "Home");</w:t>
      </w:r>
    </w:p>
    <w:p w14:paraId="21D9869D"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310E0CA1"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03073CEE"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Utils.UIWarnings.SetError("Lo sientimos, No se pudo cambiar la contraseña.");</w:t>
      </w:r>
    </w:p>
    <w:p w14:paraId="47B93207"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return RedirectToAction("Index", "Home");</w:t>
      </w:r>
    </w:p>
    <w:p w14:paraId="26C11FE5"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59F16D81"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Utils.UIWarnings.SetError("Usted no tiene los permisos para cambiar una contraseña.");</w:t>
      </w:r>
    </w:p>
    <w:p w14:paraId="1E02DB7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return RedirectToAction("Index", "Home");</w:t>
      </w:r>
    </w:p>
    <w:p w14:paraId="6EAAF3E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2F5C7057" w14:textId="77777777" w:rsidR="00514E10" w:rsidRPr="00514E10" w:rsidRDefault="00514E10" w:rsidP="00514E10">
      <w:pPr>
        <w:pStyle w:val="Sinespaciado"/>
        <w:jc w:val="left"/>
        <w:rPr>
          <w:rFonts w:asciiTheme="minorHAnsi" w:hAnsiTheme="minorHAnsi" w:cstheme="minorHAnsi"/>
          <w:sz w:val="16"/>
          <w:szCs w:val="16"/>
          <w:lang w:val="en-US"/>
        </w:rPr>
      </w:pPr>
    </w:p>
    <w:p w14:paraId="084E77B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public ActionResult CambiarPassword()</w:t>
      </w:r>
    </w:p>
    <w:p w14:paraId="4553BDF0"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38AA6FD6"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Cuenta c = Utils.SessionManager.CuentaActiva();</w:t>
      </w:r>
    </w:p>
    <w:p w14:paraId="7D9141C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if (c != null)</w:t>
      </w:r>
    </w:p>
    <w:p w14:paraId="4896463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48117A3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return View(c);</w:t>
      </w:r>
    </w:p>
    <w:p w14:paraId="618B3519"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3480F01A"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Utils.UIWarnings.SetError("Debe estar autenticado para cambiar su contraseña.");</w:t>
      </w:r>
    </w:p>
    <w:p w14:paraId="5187DE20"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return RedirectToAction("Ingresar", "Cuenta");</w:t>
      </w:r>
    </w:p>
    <w:p w14:paraId="646152CE"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04B2993B" w14:textId="77777777" w:rsidR="00514E10" w:rsidRPr="00514E10" w:rsidRDefault="00514E10" w:rsidP="00514E10">
      <w:pPr>
        <w:pStyle w:val="Sinespaciado"/>
        <w:jc w:val="left"/>
        <w:rPr>
          <w:rFonts w:asciiTheme="minorHAnsi" w:hAnsiTheme="minorHAnsi" w:cstheme="minorHAnsi"/>
          <w:sz w:val="16"/>
          <w:szCs w:val="16"/>
        </w:rPr>
      </w:pPr>
    </w:p>
    <w:p w14:paraId="52AD3197"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public ActionResult Eliminar(Cuenta c)</w:t>
      </w:r>
    </w:p>
    <w:p w14:paraId="595460CB"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lastRenderedPageBreak/>
        <w:t xml:space="preserve">        {</w:t>
      </w:r>
    </w:p>
    <w:p w14:paraId="15123E04"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if(Utils.SessionManager.CuentaActiva() != null &amp;&amp; Utils</w:t>
      </w:r>
    </w:p>
    <w:p w14:paraId="77E1D300"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.SessionManager.PerfilActivo() != null)</w:t>
      </w:r>
    </w:p>
    <w:p w14:paraId="2D68A601"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22B549B5"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if (c.Eliminar())</w:t>
      </w:r>
    </w:p>
    <w:p w14:paraId="1FD97A5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w:t>
      </w:r>
    </w:p>
    <w:p w14:paraId="7536864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Utils.SessionManager.Salir();</w:t>
      </w:r>
    </w:p>
    <w:p w14:paraId="47C9967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1B9D990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0803DCC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return RedirectToAction("Index","Home");</w:t>
      </w:r>
    </w:p>
    <w:p w14:paraId="1738E20F" w14:textId="77777777" w:rsidR="00514E10" w:rsidRPr="00514E10" w:rsidRDefault="00514E10" w:rsidP="00514E10">
      <w:pPr>
        <w:pStyle w:val="Sinespaciado"/>
        <w:jc w:val="left"/>
        <w:rPr>
          <w:rFonts w:asciiTheme="minorHAnsi" w:hAnsiTheme="minorHAnsi" w:cstheme="minorHAnsi"/>
          <w:sz w:val="16"/>
          <w:szCs w:val="16"/>
          <w:lang w:val="en-US"/>
        </w:rPr>
      </w:pPr>
    </w:p>
    <w:p w14:paraId="7C451C48" w14:textId="77777777" w:rsidR="00514E10" w:rsidRPr="00C92276" w:rsidRDefault="00514E10" w:rsidP="00514E10">
      <w:pPr>
        <w:pStyle w:val="Sinespaciado"/>
        <w:jc w:val="left"/>
        <w:rPr>
          <w:rFonts w:asciiTheme="minorHAnsi" w:hAnsiTheme="minorHAnsi" w:cstheme="minorHAnsi"/>
          <w:sz w:val="16"/>
          <w:szCs w:val="16"/>
          <w:lang w:val="en-US"/>
          <w:rPrChange w:id="1243" w:author="Profesor" w:date="2017-07-19T14:14:00Z">
            <w:rPr>
              <w:rFonts w:asciiTheme="minorHAnsi" w:hAnsiTheme="minorHAnsi" w:cstheme="minorHAnsi"/>
              <w:sz w:val="16"/>
              <w:szCs w:val="16"/>
            </w:rPr>
          </w:rPrChange>
        </w:rPr>
      </w:pPr>
      <w:r w:rsidRPr="00514E10">
        <w:rPr>
          <w:rFonts w:asciiTheme="minorHAnsi" w:hAnsiTheme="minorHAnsi" w:cstheme="minorHAnsi"/>
          <w:sz w:val="16"/>
          <w:szCs w:val="16"/>
          <w:lang w:val="en-US"/>
        </w:rPr>
        <w:t xml:space="preserve">        </w:t>
      </w:r>
      <w:r w:rsidRPr="00C92276">
        <w:rPr>
          <w:rFonts w:asciiTheme="minorHAnsi" w:hAnsiTheme="minorHAnsi" w:cstheme="minorHAnsi"/>
          <w:sz w:val="16"/>
          <w:szCs w:val="16"/>
          <w:lang w:val="en-US"/>
          <w:rPrChange w:id="1244" w:author="Profesor" w:date="2017-07-19T14:14:00Z">
            <w:rPr>
              <w:rFonts w:asciiTheme="minorHAnsi" w:hAnsiTheme="minorHAnsi" w:cstheme="minorHAnsi"/>
              <w:sz w:val="16"/>
              <w:szCs w:val="16"/>
            </w:rPr>
          </w:rPrChange>
        </w:rPr>
        <w:t>}</w:t>
      </w:r>
    </w:p>
    <w:p w14:paraId="025AF743" w14:textId="77777777" w:rsidR="00514E10" w:rsidRPr="00C92276" w:rsidRDefault="00514E10" w:rsidP="00514E10">
      <w:pPr>
        <w:pStyle w:val="Sinespaciado"/>
        <w:jc w:val="left"/>
        <w:rPr>
          <w:rFonts w:asciiTheme="minorHAnsi" w:hAnsiTheme="minorHAnsi" w:cstheme="minorHAnsi"/>
          <w:sz w:val="16"/>
          <w:szCs w:val="16"/>
          <w:lang w:val="en-US"/>
          <w:rPrChange w:id="1245" w:author="Profesor" w:date="2017-07-19T14:14:00Z">
            <w:rPr>
              <w:rFonts w:asciiTheme="minorHAnsi" w:hAnsiTheme="minorHAnsi" w:cstheme="minorHAnsi"/>
              <w:sz w:val="16"/>
              <w:szCs w:val="16"/>
            </w:rPr>
          </w:rPrChange>
        </w:rPr>
      </w:pPr>
      <w:r w:rsidRPr="00C92276">
        <w:rPr>
          <w:rFonts w:asciiTheme="minorHAnsi" w:hAnsiTheme="minorHAnsi" w:cstheme="minorHAnsi"/>
          <w:sz w:val="16"/>
          <w:szCs w:val="16"/>
          <w:lang w:val="en-US"/>
          <w:rPrChange w:id="1246" w:author="Profesor" w:date="2017-07-19T14:14:00Z">
            <w:rPr>
              <w:rFonts w:asciiTheme="minorHAnsi" w:hAnsiTheme="minorHAnsi" w:cstheme="minorHAnsi"/>
              <w:sz w:val="16"/>
              <w:szCs w:val="16"/>
            </w:rPr>
          </w:rPrChange>
        </w:rPr>
        <w:t xml:space="preserve">    }</w:t>
      </w:r>
    </w:p>
    <w:p w14:paraId="3D86A0F1" w14:textId="77777777" w:rsidR="00514E10" w:rsidRPr="00C92276" w:rsidRDefault="00514E10" w:rsidP="00514E10">
      <w:pPr>
        <w:pStyle w:val="Subttulo"/>
        <w:rPr>
          <w:b/>
          <w:sz w:val="36"/>
          <w:lang w:val="en-US"/>
          <w:rPrChange w:id="1247" w:author="Profesor" w:date="2017-07-19T14:14:00Z">
            <w:rPr>
              <w:b/>
              <w:sz w:val="36"/>
            </w:rPr>
          </w:rPrChange>
        </w:rPr>
      </w:pPr>
    </w:p>
    <w:p w14:paraId="2E93B126" w14:textId="7BC82650" w:rsidR="00514E10" w:rsidRPr="00514E10" w:rsidRDefault="00514E10" w:rsidP="00514E10">
      <w:pPr>
        <w:pStyle w:val="Subttulo"/>
        <w:rPr>
          <w:sz w:val="28"/>
          <w:lang w:val="en-US"/>
        </w:rPr>
      </w:pPr>
      <w:r w:rsidRPr="00514E10">
        <w:rPr>
          <w:b/>
          <w:sz w:val="28"/>
          <w:lang w:val="en-US"/>
        </w:rPr>
        <w:t xml:space="preserve">Apéndice </w:t>
      </w:r>
      <w:r>
        <w:rPr>
          <w:b/>
          <w:sz w:val="28"/>
          <w:lang w:val="en-US"/>
        </w:rPr>
        <w:t>C</w:t>
      </w:r>
      <w:r w:rsidRPr="00514E10">
        <w:rPr>
          <w:b/>
          <w:sz w:val="28"/>
          <w:lang w:val="en-US"/>
        </w:rPr>
        <w:t>.</w:t>
      </w:r>
      <w:r>
        <w:rPr>
          <w:b/>
          <w:sz w:val="28"/>
          <w:lang w:val="en-US"/>
        </w:rPr>
        <w:t>7</w:t>
      </w:r>
      <w:r w:rsidRPr="00514E10">
        <w:rPr>
          <w:sz w:val="28"/>
          <w:lang w:val="en-US"/>
        </w:rPr>
        <w:t>: PerfilController</w:t>
      </w:r>
    </w:p>
    <w:p w14:paraId="4F9AD145" w14:textId="7D552B8B"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public class PerfilController : Controller</w:t>
      </w:r>
    </w:p>
    <w:p w14:paraId="015B359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2323761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 GET: Perfil</w:t>
      </w:r>
    </w:p>
    <w:p w14:paraId="2276057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public ActionResult Detalles(long Id)</w:t>
      </w:r>
    </w:p>
    <w:p w14:paraId="24BD1CB6"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060325DC"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Cuenta cuenta = Utils.SessionManager.CuentaActiva();</w:t>
      </w:r>
    </w:p>
    <w:p w14:paraId="41D01970"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Perfil perfilActivo = Utils.SessionManager.PerfilActivo();</w:t>
      </w:r>
    </w:p>
    <w:p w14:paraId="676CBBD5"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Perfil perfil = new Perfil();</w:t>
      </w:r>
    </w:p>
    <w:p w14:paraId="516ED051"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perfil.Seleccionar(Id);</w:t>
      </w:r>
    </w:p>
    <w:p w14:paraId="233A8985"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if (cuenta != null &amp;&amp; perfilActivo != null)</w:t>
      </w:r>
    </w:p>
    <w:p w14:paraId="17BA81D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w:t>
      </w:r>
    </w:p>
    <w:p w14:paraId="6913FCB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return View(perfil);</w:t>
      </w:r>
    </w:p>
    <w:p w14:paraId="3ED373C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510DEEC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else</w:t>
      </w:r>
    </w:p>
    <w:p w14:paraId="1E8D9BA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39988C2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return RedirectToAction("Ingresar", "Cuenta");</w:t>
      </w:r>
    </w:p>
    <w:p w14:paraId="2C45F9D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138E1A4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4D93BF1C" w14:textId="77777777" w:rsidR="00514E10" w:rsidRPr="00514E10" w:rsidRDefault="00514E10" w:rsidP="00514E10">
      <w:pPr>
        <w:pStyle w:val="Sinespaciado"/>
        <w:jc w:val="left"/>
        <w:rPr>
          <w:rFonts w:asciiTheme="minorHAnsi" w:hAnsiTheme="minorHAnsi" w:cstheme="minorHAnsi"/>
          <w:sz w:val="16"/>
          <w:szCs w:val="16"/>
          <w:lang w:val="en-US"/>
        </w:rPr>
      </w:pPr>
    </w:p>
    <w:p w14:paraId="3817656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[HttpPost]</w:t>
      </w:r>
    </w:p>
    <w:p w14:paraId="749AA85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public ActionResult CargarImagen(Int64 Id)</w:t>
      </w:r>
    </w:p>
    <w:p w14:paraId="6C37FB3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3AADA4C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string directory = System.AppDomain.CurrentDomain.BaseDirectory + @"Contents\img\perfiles";</w:t>
      </w:r>
    </w:p>
    <w:p w14:paraId="329755DD" w14:textId="77777777" w:rsidR="00514E10" w:rsidRPr="00C92276" w:rsidRDefault="00514E10" w:rsidP="00514E10">
      <w:pPr>
        <w:pStyle w:val="Sinespaciado"/>
        <w:jc w:val="left"/>
        <w:rPr>
          <w:rFonts w:asciiTheme="minorHAnsi" w:hAnsiTheme="minorHAnsi" w:cstheme="minorHAnsi"/>
          <w:sz w:val="16"/>
          <w:szCs w:val="16"/>
          <w:rPrChange w:id="1248" w:author="Profesor" w:date="2017-07-19T14:14:00Z">
            <w:rPr>
              <w:rFonts w:asciiTheme="minorHAnsi" w:hAnsiTheme="minorHAnsi" w:cstheme="minorHAnsi"/>
              <w:sz w:val="16"/>
              <w:szCs w:val="16"/>
              <w:lang w:val="en-US"/>
            </w:rPr>
          </w:rPrChange>
        </w:rPr>
      </w:pPr>
      <w:r w:rsidRPr="00514E10">
        <w:rPr>
          <w:rFonts w:asciiTheme="minorHAnsi" w:hAnsiTheme="minorHAnsi" w:cstheme="minorHAnsi"/>
          <w:sz w:val="16"/>
          <w:szCs w:val="16"/>
          <w:lang w:val="en-US"/>
        </w:rPr>
        <w:t xml:space="preserve">            </w:t>
      </w:r>
      <w:r w:rsidRPr="00C92276">
        <w:rPr>
          <w:rFonts w:asciiTheme="minorHAnsi" w:hAnsiTheme="minorHAnsi" w:cstheme="minorHAnsi"/>
          <w:sz w:val="16"/>
          <w:szCs w:val="16"/>
          <w:rPrChange w:id="1249" w:author="Profesor" w:date="2017-07-19T14:14:00Z">
            <w:rPr>
              <w:rFonts w:asciiTheme="minorHAnsi" w:hAnsiTheme="minorHAnsi" w:cstheme="minorHAnsi"/>
              <w:sz w:val="16"/>
              <w:szCs w:val="16"/>
              <w:lang w:val="en-US"/>
            </w:rPr>
          </w:rPrChange>
        </w:rPr>
        <w:t>HttpPostedFileBase photo = Request.Files["photo"];</w:t>
      </w:r>
    </w:p>
    <w:p w14:paraId="72C5C484" w14:textId="77777777" w:rsidR="00514E10" w:rsidRPr="00514E10" w:rsidRDefault="00514E10" w:rsidP="00514E10">
      <w:pPr>
        <w:pStyle w:val="Sinespaciado"/>
        <w:jc w:val="left"/>
        <w:rPr>
          <w:rFonts w:asciiTheme="minorHAnsi" w:hAnsiTheme="minorHAnsi" w:cstheme="minorHAnsi"/>
          <w:sz w:val="16"/>
          <w:szCs w:val="16"/>
        </w:rPr>
      </w:pPr>
      <w:r w:rsidRPr="00C92276">
        <w:rPr>
          <w:rFonts w:asciiTheme="minorHAnsi" w:hAnsiTheme="minorHAnsi" w:cstheme="minorHAnsi"/>
          <w:sz w:val="16"/>
          <w:szCs w:val="16"/>
          <w:rPrChange w:id="1250" w:author="Profesor" w:date="2017-07-19T14:14:00Z">
            <w:rPr>
              <w:rFonts w:asciiTheme="minorHAnsi" w:hAnsiTheme="minorHAnsi" w:cstheme="minorHAnsi"/>
              <w:sz w:val="16"/>
              <w:szCs w:val="16"/>
              <w:lang w:val="en-US"/>
            </w:rPr>
          </w:rPrChange>
        </w:rPr>
        <w:t xml:space="preserve">            </w:t>
      </w:r>
      <w:r w:rsidRPr="00514E10">
        <w:rPr>
          <w:rFonts w:asciiTheme="minorHAnsi" w:hAnsiTheme="minorHAnsi" w:cstheme="minorHAnsi"/>
          <w:sz w:val="16"/>
          <w:szCs w:val="16"/>
        </w:rPr>
        <w:t>var perfil = new Perfil();</w:t>
      </w:r>
    </w:p>
    <w:p w14:paraId="2810F5DD"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perfil.Seleccionar(Id);</w:t>
      </w:r>
    </w:p>
    <w:p w14:paraId="2DB4E72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try</w:t>
      </w:r>
    </w:p>
    <w:p w14:paraId="1014315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71B5813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if (photo != null &amp;&amp; photo.ContentLength &gt; 0 &amp;&amp; Utils.Validator.verificarExtension(Path.GetExtension(photo.FileName)))</w:t>
      </w:r>
    </w:p>
    <w:p w14:paraId="5B2BE88F"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3E85A944"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if (photo.FileName.Length &gt; 30)</w:t>
      </w:r>
    </w:p>
    <w:p w14:paraId="28BB5E16"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3715374D"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Utils.UIWarnings.SetError("Nombre de la imagen demasiado largo");</w:t>
      </w:r>
    </w:p>
    <w:p w14:paraId="43F75F7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return RedirectToAction("Detalles", "Perfil", new { Id = Id });</w:t>
      </w:r>
    </w:p>
    <w:p w14:paraId="0417021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01B7473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fileName = Guid.NewGuid().ToString() + "_" + Path.GetFileName(photo.FileName);</w:t>
      </w:r>
    </w:p>
    <w:p w14:paraId="6F33677C" w14:textId="77777777" w:rsidR="00514E10" w:rsidRPr="00514E10" w:rsidRDefault="00514E10" w:rsidP="00514E10">
      <w:pPr>
        <w:pStyle w:val="Sinespaciado"/>
        <w:jc w:val="left"/>
        <w:rPr>
          <w:rFonts w:asciiTheme="minorHAnsi" w:hAnsiTheme="minorHAnsi" w:cstheme="minorHAnsi"/>
          <w:sz w:val="16"/>
          <w:szCs w:val="16"/>
          <w:lang w:val="en-US"/>
        </w:rPr>
      </w:pPr>
    </w:p>
    <w:p w14:paraId="2215F8D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photo.SaveAs(Path.Combine(directory, fileName));</w:t>
      </w:r>
    </w:p>
    <w:p w14:paraId="3FF7ECCE"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perfil.UrlImagen = fileName;</w:t>
      </w:r>
    </w:p>
    <w:p w14:paraId="2544641E"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if (!perfil.ModificarImagen())</w:t>
      </w:r>
    </w:p>
    <w:p w14:paraId="4BC19F1A"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5E0177DE"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Utils.UIWarnings.SetError("No se pudo agregar la imagen");</w:t>
      </w:r>
    </w:p>
    <w:p w14:paraId="79606E2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return RedirectToAction("Detalles", "Perfil", new { Id = Id });</w:t>
      </w:r>
    </w:p>
    <w:p w14:paraId="036F3E64"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5DB942FD"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else</w:t>
      </w:r>
    </w:p>
    <w:p w14:paraId="274BDAC0"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2413AE60"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lastRenderedPageBreak/>
        <w:t xml:space="preserve">                        Utils.UIWarnings.SetInfo("Modificación realizada");</w:t>
      </w:r>
    </w:p>
    <w:p w14:paraId="22155C5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return RedirectToAction("Detalles", "perfil", new { Id = Id });</w:t>
      </w:r>
    </w:p>
    <w:p w14:paraId="28832ED3"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4BA80C40"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08EAC48D"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else</w:t>
      </w:r>
    </w:p>
    <w:p w14:paraId="31830BC6"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0B676766"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Utils.UIWarnings.SetError("El archivo no corresponde a una imagen");</w:t>
      </w:r>
    </w:p>
    <w:p w14:paraId="18F67DF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return RedirectToAction("Detalles", "perfil", new { Id = Id });</w:t>
      </w:r>
    </w:p>
    <w:p w14:paraId="434A176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0C70EBF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63192DE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catch (Exception e)</w:t>
      </w:r>
    </w:p>
    <w:p w14:paraId="5802180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6361D2E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return RedirectToAction("Index", "Home");</w:t>
      </w:r>
    </w:p>
    <w:p w14:paraId="3AE612B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27689B9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73250681" w14:textId="77777777" w:rsidR="00514E10" w:rsidRPr="00514E10" w:rsidRDefault="00514E10" w:rsidP="00514E10">
      <w:pPr>
        <w:pStyle w:val="Sinespaciado"/>
        <w:jc w:val="left"/>
        <w:rPr>
          <w:rFonts w:asciiTheme="minorHAnsi" w:hAnsiTheme="minorHAnsi" w:cstheme="minorHAnsi"/>
          <w:sz w:val="16"/>
          <w:szCs w:val="16"/>
          <w:lang w:val="en-US"/>
        </w:rPr>
      </w:pPr>
    </w:p>
    <w:p w14:paraId="6E77743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//GET:Modificar</w:t>
      </w:r>
    </w:p>
    <w:p w14:paraId="77B2CE8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public ActionResult Modificar(long Id)</w:t>
      </w:r>
    </w:p>
    <w:p w14:paraId="21A9FBD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112E54A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39712D7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if(Utils.SessionManager.CuentaActiva() !=null &amp;&amp; Utils.SessionManager.PerfilActivo() != null &amp;&amp; Utils.SessionManager.PerfilActivo().Id == Id)</w:t>
      </w:r>
    </w:p>
    <w:p w14:paraId="45EA99BB"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541870CD"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Perfil p = new Perfil();</w:t>
      </w:r>
    </w:p>
    <w:p w14:paraId="48AC4875"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p.Seleccionar(Id);</w:t>
      </w:r>
    </w:p>
    <w:p w14:paraId="14647E2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return View(p);</w:t>
      </w:r>
    </w:p>
    <w:p w14:paraId="6E4798B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4BBAB7C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return RedirectToAction("Index","Home");</w:t>
      </w:r>
    </w:p>
    <w:p w14:paraId="55299E6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38AF4723" w14:textId="77777777" w:rsidR="00514E10" w:rsidRPr="00514E10" w:rsidRDefault="00514E10" w:rsidP="00514E10">
      <w:pPr>
        <w:pStyle w:val="Sinespaciado"/>
        <w:jc w:val="left"/>
        <w:rPr>
          <w:rFonts w:asciiTheme="minorHAnsi" w:hAnsiTheme="minorHAnsi" w:cstheme="minorHAnsi"/>
          <w:sz w:val="16"/>
          <w:szCs w:val="16"/>
          <w:lang w:val="en-US"/>
        </w:rPr>
      </w:pPr>
    </w:p>
    <w:p w14:paraId="3748E28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[HttpPost]</w:t>
      </w:r>
    </w:p>
    <w:p w14:paraId="0226521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public ActionResult Modificar(Perfil p, Ubicacion u)</w:t>
      </w:r>
    </w:p>
    <w:p w14:paraId="132742E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643E3A8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if (!Utils.Validator.isNullOrEmptyOrWhiteSpace(new List&lt;String&gt;() { p.Nombre, Convert.ToString(u.Latitud), Convert.ToString(u.Longitud) }))</w:t>
      </w:r>
    </w:p>
    <w:p w14:paraId="42588777"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5951B712"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var nombre = p.Nombre;</w:t>
      </w:r>
    </w:p>
    <w:p w14:paraId="2EE91B63"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p.Seleccionar(p.Id);</w:t>
      </w:r>
    </w:p>
    <w:p w14:paraId="3FCC6361"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p.Nombre = nombre;</w:t>
      </w:r>
    </w:p>
    <w:p w14:paraId="1F0D65D8"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p.Ubicacion.Latitud = u.Latitud;</w:t>
      </w:r>
    </w:p>
    <w:p w14:paraId="6008CEA2"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p.Ubicacion.Longitud = u.Longitud;</w:t>
      </w:r>
    </w:p>
    <w:p w14:paraId="4CEBFB69"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p.Ubicacion.Direccion = Utils.GeoLocation.direccion(p.Ubicacion);</w:t>
      </w:r>
    </w:p>
    <w:p w14:paraId="1418CDD4"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if (p.Modificar() &amp;&amp; p.Ubicacion.Modificar())</w:t>
      </w:r>
    </w:p>
    <w:p w14:paraId="169CF9F6"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1F2E11D5"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Utils.UIWarnings.SetInfo("Módificacion dde perfil exitosa");</w:t>
      </w:r>
    </w:p>
    <w:p w14:paraId="456EEC7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return RedirectToAction("Detalles", "Perfil", new { Id = p.Id });</w:t>
      </w:r>
    </w:p>
    <w:p w14:paraId="4B71C9F9"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675E3942"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24C79715"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else</w:t>
      </w:r>
    </w:p>
    <w:p w14:paraId="17FBCF02"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3241330E"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Utils.UIWarnings.SetError("No tiene los permisos para realizar modificaciones a este perfil");</w:t>
      </w:r>
    </w:p>
    <w:p w14:paraId="0A5063D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return RedirectToAction("Index", "Home");</w:t>
      </w:r>
    </w:p>
    <w:p w14:paraId="491250E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5EB73B3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return View();</w:t>
      </w:r>
    </w:p>
    <w:p w14:paraId="3667596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35DE0655" w14:textId="77777777" w:rsidR="00514E10" w:rsidRPr="00514E10" w:rsidRDefault="00514E10" w:rsidP="00514E10">
      <w:pPr>
        <w:pStyle w:val="Sinespaciado"/>
        <w:jc w:val="left"/>
        <w:rPr>
          <w:rFonts w:asciiTheme="minorHAnsi" w:hAnsiTheme="minorHAnsi" w:cstheme="minorHAnsi"/>
          <w:sz w:val="16"/>
          <w:szCs w:val="16"/>
          <w:lang w:val="en-US"/>
        </w:rPr>
      </w:pPr>
    </w:p>
    <w:p w14:paraId="21A5C80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public ActionResult MisReportes(int? page, long Id)</w:t>
      </w:r>
    </w:p>
    <w:p w14:paraId="6FF712D3" w14:textId="77777777" w:rsidR="00514E10" w:rsidRPr="00C92276" w:rsidRDefault="00514E10" w:rsidP="00514E10">
      <w:pPr>
        <w:pStyle w:val="Sinespaciado"/>
        <w:jc w:val="left"/>
        <w:rPr>
          <w:rFonts w:asciiTheme="minorHAnsi" w:hAnsiTheme="minorHAnsi" w:cstheme="minorHAnsi"/>
          <w:sz w:val="16"/>
          <w:szCs w:val="16"/>
          <w:lang w:val="en-US"/>
          <w:rPrChange w:id="1251" w:author="Profesor" w:date="2017-07-19T14:14:00Z">
            <w:rPr>
              <w:rFonts w:asciiTheme="minorHAnsi" w:hAnsiTheme="minorHAnsi" w:cstheme="minorHAnsi"/>
              <w:sz w:val="16"/>
              <w:szCs w:val="16"/>
            </w:rPr>
          </w:rPrChange>
        </w:rPr>
      </w:pPr>
      <w:r w:rsidRPr="00514E10">
        <w:rPr>
          <w:rFonts w:asciiTheme="minorHAnsi" w:hAnsiTheme="minorHAnsi" w:cstheme="minorHAnsi"/>
          <w:sz w:val="16"/>
          <w:szCs w:val="16"/>
          <w:lang w:val="en-US"/>
        </w:rPr>
        <w:t xml:space="preserve">        </w:t>
      </w:r>
      <w:r w:rsidRPr="00C92276">
        <w:rPr>
          <w:rFonts w:asciiTheme="minorHAnsi" w:hAnsiTheme="minorHAnsi" w:cstheme="minorHAnsi"/>
          <w:sz w:val="16"/>
          <w:szCs w:val="16"/>
          <w:lang w:val="en-US"/>
          <w:rPrChange w:id="1252" w:author="Profesor" w:date="2017-07-19T14:14:00Z">
            <w:rPr>
              <w:rFonts w:asciiTheme="minorHAnsi" w:hAnsiTheme="minorHAnsi" w:cstheme="minorHAnsi"/>
              <w:sz w:val="16"/>
              <w:szCs w:val="16"/>
            </w:rPr>
          </w:rPrChange>
        </w:rPr>
        <w:t>{</w:t>
      </w:r>
    </w:p>
    <w:p w14:paraId="749A0C87" w14:textId="77777777" w:rsidR="00514E10" w:rsidRPr="00C92276" w:rsidRDefault="00514E10" w:rsidP="00514E10">
      <w:pPr>
        <w:pStyle w:val="Sinespaciado"/>
        <w:jc w:val="left"/>
        <w:rPr>
          <w:rFonts w:asciiTheme="minorHAnsi" w:hAnsiTheme="minorHAnsi" w:cstheme="minorHAnsi"/>
          <w:sz w:val="16"/>
          <w:szCs w:val="16"/>
          <w:lang w:val="en-US"/>
          <w:rPrChange w:id="1253" w:author="Profesor" w:date="2017-07-19T14:14:00Z">
            <w:rPr>
              <w:rFonts w:asciiTheme="minorHAnsi" w:hAnsiTheme="minorHAnsi" w:cstheme="minorHAnsi"/>
              <w:sz w:val="16"/>
              <w:szCs w:val="16"/>
            </w:rPr>
          </w:rPrChange>
        </w:rPr>
      </w:pPr>
      <w:r w:rsidRPr="00C92276">
        <w:rPr>
          <w:rFonts w:asciiTheme="minorHAnsi" w:hAnsiTheme="minorHAnsi" w:cstheme="minorHAnsi"/>
          <w:sz w:val="16"/>
          <w:szCs w:val="16"/>
          <w:lang w:val="en-US"/>
          <w:rPrChange w:id="1254" w:author="Profesor" w:date="2017-07-19T14:14:00Z">
            <w:rPr>
              <w:rFonts w:asciiTheme="minorHAnsi" w:hAnsiTheme="minorHAnsi" w:cstheme="minorHAnsi"/>
              <w:sz w:val="16"/>
              <w:szCs w:val="16"/>
            </w:rPr>
          </w:rPrChange>
        </w:rPr>
        <w:t xml:space="preserve">            Cuenta cuenta = Utils.SessionManager.CuentaActiva();</w:t>
      </w:r>
    </w:p>
    <w:p w14:paraId="54DF9C31" w14:textId="77777777" w:rsidR="00514E10" w:rsidRPr="00C92276" w:rsidRDefault="00514E10" w:rsidP="00514E10">
      <w:pPr>
        <w:pStyle w:val="Sinespaciado"/>
        <w:jc w:val="left"/>
        <w:rPr>
          <w:rFonts w:asciiTheme="minorHAnsi" w:hAnsiTheme="minorHAnsi" w:cstheme="minorHAnsi"/>
          <w:sz w:val="16"/>
          <w:szCs w:val="16"/>
          <w:lang w:val="en-US"/>
          <w:rPrChange w:id="1255" w:author="Profesor" w:date="2017-07-19T14:14:00Z">
            <w:rPr>
              <w:rFonts w:asciiTheme="minorHAnsi" w:hAnsiTheme="minorHAnsi" w:cstheme="minorHAnsi"/>
              <w:sz w:val="16"/>
              <w:szCs w:val="16"/>
            </w:rPr>
          </w:rPrChange>
        </w:rPr>
      </w:pPr>
      <w:r w:rsidRPr="00C92276">
        <w:rPr>
          <w:rFonts w:asciiTheme="minorHAnsi" w:hAnsiTheme="minorHAnsi" w:cstheme="minorHAnsi"/>
          <w:sz w:val="16"/>
          <w:szCs w:val="16"/>
          <w:lang w:val="en-US"/>
          <w:rPrChange w:id="1256" w:author="Profesor" w:date="2017-07-19T14:14:00Z">
            <w:rPr>
              <w:rFonts w:asciiTheme="minorHAnsi" w:hAnsiTheme="minorHAnsi" w:cstheme="minorHAnsi"/>
              <w:sz w:val="16"/>
              <w:szCs w:val="16"/>
            </w:rPr>
          </w:rPrChange>
        </w:rPr>
        <w:t xml:space="preserve">            Perfil perfilActivo = Utils.SessionManager.PerfilActivo();</w:t>
      </w:r>
    </w:p>
    <w:p w14:paraId="2177D51A" w14:textId="77777777" w:rsidR="00514E10" w:rsidRPr="00514E10" w:rsidRDefault="00514E10" w:rsidP="00514E10">
      <w:pPr>
        <w:pStyle w:val="Sinespaciado"/>
        <w:jc w:val="left"/>
        <w:rPr>
          <w:rFonts w:asciiTheme="minorHAnsi" w:hAnsiTheme="minorHAnsi" w:cstheme="minorHAnsi"/>
          <w:sz w:val="16"/>
          <w:szCs w:val="16"/>
        </w:rPr>
      </w:pPr>
      <w:r w:rsidRPr="00C92276">
        <w:rPr>
          <w:rFonts w:asciiTheme="minorHAnsi" w:hAnsiTheme="minorHAnsi" w:cstheme="minorHAnsi"/>
          <w:sz w:val="16"/>
          <w:szCs w:val="16"/>
          <w:lang w:val="en-US"/>
          <w:rPrChange w:id="1257" w:author="Profesor" w:date="2017-07-19T14:14:00Z">
            <w:rPr>
              <w:rFonts w:asciiTheme="minorHAnsi" w:hAnsiTheme="minorHAnsi" w:cstheme="minorHAnsi"/>
              <w:sz w:val="16"/>
              <w:szCs w:val="16"/>
            </w:rPr>
          </w:rPrChange>
        </w:rPr>
        <w:t xml:space="preserve">            </w:t>
      </w:r>
      <w:r w:rsidRPr="00514E10">
        <w:rPr>
          <w:rFonts w:asciiTheme="minorHAnsi" w:hAnsiTheme="minorHAnsi" w:cstheme="minorHAnsi"/>
          <w:sz w:val="16"/>
          <w:szCs w:val="16"/>
        </w:rPr>
        <w:t>Perfil p = new Perfil();</w:t>
      </w:r>
    </w:p>
    <w:p w14:paraId="0D36FCFF" w14:textId="77777777" w:rsidR="00514E10" w:rsidRPr="00514E10" w:rsidRDefault="00514E10" w:rsidP="00514E10">
      <w:pPr>
        <w:pStyle w:val="Sinespaciado"/>
        <w:jc w:val="left"/>
        <w:rPr>
          <w:rFonts w:asciiTheme="minorHAnsi" w:hAnsiTheme="minorHAnsi" w:cstheme="minorHAnsi"/>
          <w:sz w:val="16"/>
          <w:szCs w:val="16"/>
        </w:rPr>
      </w:pPr>
    </w:p>
    <w:p w14:paraId="11947F1B"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if (cuenta != null &amp;&amp; perfilActivo != null &amp;&amp; p.Seleccionar(Id))</w:t>
      </w:r>
    </w:p>
    <w:p w14:paraId="08DCF8B1"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203D5586"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List&lt;Proyecto_Integracion.Models.Reporte&gt; items = p.MisReportes();</w:t>
      </w:r>
    </w:p>
    <w:p w14:paraId="6C06CA7F" w14:textId="77777777" w:rsidR="00514E10" w:rsidRPr="00C92276" w:rsidRDefault="00514E10" w:rsidP="00514E10">
      <w:pPr>
        <w:pStyle w:val="Sinespaciado"/>
        <w:jc w:val="left"/>
        <w:rPr>
          <w:rFonts w:asciiTheme="minorHAnsi" w:hAnsiTheme="minorHAnsi" w:cstheme="minorHAnsi"/>
          <w:sz w:val="16"/>
          <w:szCs w:val="16"/>
          <w:lang w:val="fr-FR"/>
          <w:rPrChange w:id="1258" w:author="Profesor" w:date="2017-07-19T14:14:00Z">
            <w:rPr>
              <w:rFonts w:asciiTheme="minorHAnsi" w:hAnsiTheme="minorHAnsi" w:cstheme="minorHAnsi"/>
              <w:sz w:val="16"/>
              <w:szCs w:val="16"/>
              <w:lang w:val="en-US"/>
            </w:rPr>
          </w:rPrChange>
        </w:rPr>
      </w:pPr>
      <w:r w:rsidRPr="00514E10">
        <w:rPr>
          <w:rFonts w:asciiTheme="minorHAnsi" w:hAnsiTheme="minorHAnsi" w:cstheme="minorHAnsi"/>
          <w:sz w:val="16"/>
          <w:szCs w:val="16"/>
        </w:rPr>
        <w:lastRenderedPageBreak/>
        <w:t xml:space="preserve">                </w:t>
      </w:r>
      <w:r w:rsidRPr="00C92276">
        <w:rPr>
          <w:rFonts w:asciiTheme="minorHAnsi" w:hAnsiTheme="minorHAnsi" w:cstheme="minorHAnsi"/>
          <w:sz w:val="16"/>
          <w:szCs w:val="16"/>
          <w:lang w:val="fr-FR"/>
          <w:rPrChange w:id="1259" w:author="Profesor" w:date="2017-07-19T14:14:00Z">
            <w:rPr>
              <w:rFonts w:asciiTheme="minorHAnsi" w:hAnsiTheme="minorHAnsi" w:cstheme="minorHAnsi"/>
              <w:sz w:val="16"/>
              <w:szCs w:val="16"/>
              <w:lang w:val="en-US"/>
            </w:rPr>
          </w:rPrChange>
        </w:rPr>
        <w:t>int pageSize = 10;</w:t>
      </w:r>
    </w:p>
    <w:p w14:paraId="5B935BA7" w14:textId="77777777" w:rsidR="00514E10" w:rsidRPr="00514E10" w:rsidRDefault="00514E10" w:rsidP="00514E10">
      <w:pPr>
        <w:pStyle w:val="Sinespaciado"/>
        <w:jc w:val="left"/>
        <w:rPr>
          <w:rFonts w:asciiTheme="minorHAnsi" w:hAnsiTheme="minorHAnsi" w:cstheme="minorHAnsi"/>
          <w:sz w:val="16"/>
          <w:szCs w:val="16"/>
          <w:lang w:val="en-US"/>
        </w:rPr>
      </w:pPr>
      <w:r w:rsidRPr="00C92276">
        <w:rPr>
          <w:rFonts w:asciiTheme="minorHAnsi" w:hAnsiTheme="minorHAnsi" w:cstheme="minorHAnsi"/>
          <w:sz w:val="16"/>
          <w:szCs w:val="16"/>
          <w:lang w:val="fr-FR"/>
          <w:rPrChange w:id="1260" w:author="Profesor" w:date="2017-07-19T14:14:00Z">
            <w:rPr>
              <w:rFonts w:asciiTheme="minorHAnsi" w:hAnsiTheme="minorHAnsi" w:cstheme="minorHAnsi"/>
              <w:sz w:val="16"/>
              <w:szCs w:val="16"/>
              <w:lang w:val="en-US"/>
            </w:rPr>
          </w:rPrChange>
        </w:rPr>
        <w:t xml:space="preserve">                int pageNumber = (page ?? </w:t>
      </w:r>
      <w:r w:rsidRPr="00514E10">
        <w:rPr>
          <w:rFonts w:asciiTheme="minorHAnsi" w:hAnsiTheme="minorHAnsi" w:cstheme="minorHAnsi"/>
          <w:sz w:val="16"/>
          <w:szCs w:val="16"/>
          <w:lang w:val="en-US"/>
        </w:rPr>
        <w:t>1);</w:t>
      </w:r>
    </w:p>
    <w:p w14:paraId="3F2FF6B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return View(items.ToPagedList(pageNumber, pageSize));</w:t>
      </w:r>
    </w:p>
    <w:p w14:paraId="2E18137C"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6CB04972"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return RedirectToAction("Ingresar", "Cuenta");</w:t>
      </w:r>
    </w:p>
    <w:p w14:paraId="41FE8C9B"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5D64E941"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03553F61" w14:textId="4CF8D94F" w:rsid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w:t>
      </w:r>
    </w:p>
    <w:p w14:paraId="01B57E20" w14:textId="77777777" w:rsidR="00514E10" w:rsidRPr="00514E10" w:rsidRDefault="00514E10" w:rsidP="00514E10">
      <w:pPr>
        <w:pStyle w:val="Sinespaciado"/>
        <w:jc w:val="left"/>
        <w:rPr>
          <w:rFonts w:asciiTheme="minorHAnsi" w:hAnsiTheme="minorHAnsi" w:cstheme="minorHAnsi"/>
          <w:sz w:val="16"/>
          <w:szCs w:val="16"/>
        </w:rPr>
      </w:pPr>
    </w:p>
    <w:p w14:paraId="18235DDB" w14:textId="6757FCAC" w:rsidR="00514E10" w:rsidRPr="00514E10" w:rsidRDefault="00514E10" w:rsidP="00514E10">
      <w:pPr>
        <w:pStyle w:val="Subttulo"/>
        <w:rPr>
          <w:sz w:val="28"/>
        </w:rPr>
      </w:pPr>
      <w:r w:rsidRPr="00514E10">
        <w:rPr>
          <w:b/>
          <w:sz w:val="28"/>
        </w:rPr>
        <w:t>Apéndice C.7.1</w:t>
      </w:r>
      <w:r w:rsidRPr="00514E10">
        <w:rPr>
          <w:sz w:val="28"/>
        </w:rPr>
        <w:t>: Carga de imágenes (JavaScript)</w:t>
      </w:r>
    </w:p>
    <w:p w14:paraId="1FD44F16" w14:textId="77777777" w:rsidR="00514E10" w:rsidRPr="00514E10" w:rsidRDefault="00514E10" w:rsidP="00514E10"/>
    <w:p w14:paraId="2EEABF22"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$(document).ready(function () {</w:t>
      </w:r>
    </w:p>
    <w:p w14:paraId="7EB34168"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$(document).on('change', ':file', function () {</w:t>
      </w:r>
    </w:p>
    <w:p w14:paraId="3DE12C9D"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input = $(this),</w:t>
      </w:r>
    </w:p>
    <w:p w14:paraId="02796A5E"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numFiles = input.get(0).files ? input.get(0).files.length : 1,</w:t>
      </w:r>
    </w:p>
    <w:p w14:paraId="06F237C6"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label = input.val().replace(/\\/g, '/').replace(/.*\//, '');</w:t>
      </w:r>
    </w:p>
    <w:p w14:paraId="15524D13"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input.trigger('fileselect', [numFiles, label]);</w:t>
      </w:r>
    </w:p>
    <w:p w14:paraId="11638778"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3250CC51" w14:textId="77777777" w:rsidR="00514E10" w:rsidRPr="00514E10" w:rsidRDefault="00514E10" w:rsidP="00514E10">
      <w:pPr>
        <w:pStyle w:val="Sinespaciado"/>
        <w:rPr>
          <w:rFonts w:asciiTheme="minorHAnsi" w:hAnsiTheme="minorHAnsi" w:cstheme="minorHAnsi"/>
          <w:sz w:val="16"/>
          <w:szCs w:val="16"/>
          <w:lang w:val="en-US"/>
        </w:rPr>
      </w:pPr>
    </w:p>
    <w:p w14:paraId="60BB06B8"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$(':file').on('fileselect', function (event, numFiles, label) {</w:t>
      </w:r>
    </w:p>
    <w:p w14:paraId="01FDA763"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input = $(this).parents('.input-group').find(':text'),</w:t>
      </w:r>
    </w:p>
    <w:p w14:paraId="7B0B375C"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log = numFiles &gt; 1 ? numFiles + ' files selected' : label;</w:t>
      </w:r>
    </w:p>
    <w:p w14:paraId="7857BFAE"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if (input.length) {</w:t>
      </w:r>
    </w:p>
    <w:p w14:paraId="59615F56"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input.val(log);</w:t>
      </w:r>
    </w:p>
    <w:p w14:paraId="07933A17"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 else {</w:t>
      </w:r>
    </w:p>
    <w:p w14:paraId="362841A6"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if (log) alert(log);</w:t>
      </w:r>
    </w:p>
    <w:p w14:paraId="416B471C"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0130C554" w14:textId="314A681A"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r>
        <w:rPr>
          <w:rFonts w:asciiTheme="minorHAnsi" w:hAnsiTheme="minorHAnsi" w:cstheme="minorHAnsi"/>
          <w:sz w:val="16"/>
          <w:szCs w:val="16"/>
          <w:lang w:val="en-US"/>
        </w:rPr>
        <w:t xml:space="preserve">  });</w:t>
      </w:r>
    </w:p>
    <w:p w14:paraId="470ECBEE"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$('.filefield').on('click', function (event, numFiles, label) {</w:t>
      </w:r>
    </w:p>
    <w:p w14:paraId="1DB24DF2"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fileinput = $(this).parents('.input-group').find(':file')</w:t>
      </w:r>
    </w:p>
    <w:p w14:paraId="5C64EBBE"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if (fileinput != null) { fileinput.focus().trigger('click'); }</w:t>
      </w:r>
    </w:p>
    <w:p w14:paraId="26B4C605" w14:textId="77777777" w:rsidR="00514E10" w:rsidRPr="00514E10" w:rsidRDefault="00514E10" w:rsidP="00514E10">
      <w:pPr>
        <w:pStyle w:val="Sinespaciado"/>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001D7A2C" w14:textId="77777777" w:rsidR="00514E10" w:rsidRPr="00514E10" w:rsidRDefault="00514E10" w:rsidP="00514E10">
      <w:pPr>
        <w:pStyle w:val="Sinespaciado"/>
        <w:rPr>
          <w:rFonts w:asciiTheme="minorHAnsi" w:hAnsiTheme="minorHAnsi" w:cstheme="minorHAnsi"/>
          <w:sz w:val="16"/>
          <w:szCs w:val="16"/>
        </w:rPr>
      </w:pPr>
    </w:p>
    <w:p w14:paraId="05E4A0FC" w14:textId="77777777" w:rsidR="00514E10" w:rsidRPr="00514E10" w:rsidRDefault="00514E10" w:rsidP="00514E10">
      <w:pPr>
        <w:pStyle w:val="Sinespaciado"/>
        <w:rPr>
          <w:rFonts w:asciiTheme="minorHAnsi" w:hAnsiTheme="minorHAnsi" w:cstheme="minorHAnsi"/>
          <w:sz w:val="16"/>
          <w:szCs w:val="16"/>
        </w:rPr>
      </w:pPr>
      <w:r w:rsidRPr="00514E10">
        <w:rPr>
          <w:rFonts w:asciiTheme="minorHAnsi" w:hAnsiTheme="minorHAnsi" w:cstheme="minorHAnsi"/>
          <w:sz w:val="16"/>
          <w:szCs w:val="16"/>
        </w:rPr>
        <w:t>});</w:t>
      </w:r>
    </w:p>
    <w:p w14:paraId="1485DEC9" w14:textId="75CD1590" w:rsidR="002D261C" w:rsidRPr="00721311" w:rsidRDefault="002D261C">
      <w:pPr>
        <w:rPr>
          <w:rFonts w:asciiTheme="majorHAnsi" w:eastAsiaTheme="majorEastAsia" w:hAnsiTheme="majorHAnsi" w:cstheme="majorBidi"/>
          <w:spacing w:val="-10"/>
          <w:kern w:val="28"/>
          <w:sz w:val="56"/>
          <w:szCs w:val="56"/>
        </w:rPr>
      </w:pPr>
    </w:p>
    <w:p w14:paraId="646EABB2" w14:textId="77777777" w:rsidR="002D261C" w:rsidRPr="00721311" w:rsidRDefault="002D261C">
      <w:pPr>
        <w:rPr>
          <w:rFonts w:asciiTheme="majorHAnsi" w:eastAsiaTheme="majorEastAsia" w:hAnsiTheme="majorHAnsi" w:cstheme="majorBidi"/>
          <w:spacing w:val="-10"/>
          <w:kern w:val="28"/>
          <w:sz w:val="56"/>
          <w:szCs w:val="56"/>
        </w:rPr>
      </w:pPr>
      <w:r w:rsidRPr="00721311">
        <w:br w:type="page"/>
      </w:r>
    </w:p>
    <w:p w14:paraId="61EA2367" w14:textId="52B03FF9" w:rsidR="00514E10" w:rsidRPr="00514E10" w:rsidRDefault="00514E10" w:rsidP="00514E10">
      <w:pPr>
        <w:pStyle w:val="Subttulo"/>
        <w:rPr>
          <w:sz w:val="28"/>
          <w:szCs w:val="28"/>
        </w:rPr>
      </w:pPr>
      <w:r w:rsidRPr="00514E10">
        <w:rPr>
          <w:b/>
          <w:sz w:val="28"/>
          <w:szCs w:val="28"/>
        </w:rPr>
        <w:lastRenderedPageBreak/>
        <w:t xml:space="preserve">Apéndice </w:t>
      </w:r>
      <w:r>
        <w:rPr>
          <w:b/>
          <w:sz w:val="28"/>
          <w:szCs w:val="28"/>
        </w:rPr>
        <w:t>C</w:t>
      </w:r>
      <w:r w:rsidRPr="00514E10">
        <w:rPr>
          <w:b/>
          <w:sz w:val="28"/>
          <w:szCs w:val="28"/>
        </w:rPr>
        <w:t>.</w:t>
      </w:r>
      <w:r w:rsidRPr="00514E10">
        <w:rPr>
          <w:sz w:val="28"/>
          <w:szCs w:val="28"/>
        </w:rPr>
        <w:t>: Registrar ubicación en mapa</w:t>
      </w:r>
      <w:r>
        <w:rPr>
          <w:sz w:val="28"/>
          <w:szCs w:val="28"/>
        </w:rPr>
        <w:t xml:space="preserve"> </w:t>
      </w:r>
      <w:r w:rsidRPr="00514E10">
        <w:rPr>
          <w:sz w:val="28"/>
          <w:szCs w:val="28"/>
        </w:rPr>
        <w:t>(JavaScript)</w:t>
      </w:r>
    </w:p>
    <w:p w14:paraId="6E5D159C" w14:textId="77777777" w:rsidR="00514E10" w:rsidRDefault="00514E10" w:rsidP="00514E10"/>
    <w:p w14:paraId="0412F0C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var loadMap = function (id) {</w:t>
      </w:r>
    </w:p>
    <w:p w14:paraId="65AC5D9B" w14:textId="77777777" w:rsidR="00514E10" w:rsidRPr="00514E10" w:rsidRDefault="00514E10" w:rsidP="00514E10">
      <w:pPr>
        <w:pStyle w:val="Sinespaciado"/>
        <w:jc w:val="left"/>
        <w:rPr>
          <w:rFonts w:asciiTheme="minorHAnsi" w:hAnsiTheme="minorHAnsi" w:cstheme="minorHAnsi"/>
          <w:sz w:val="16"/>
          <w:szCs w:val="16"/>
          <w:lang w:val="en-US"/>
        </w:rPr>
      </w:pPr>
    </w:p>
    <w:p w14:paraId="208FF68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HELSINKI = [60.1708, 24.9375];</w:t>
      </w:r>
    </w:p>
    <w:p w14:paraId="4DF240A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map = L.map(id);</w:t>
      </w:r>
    </w:p>
    <w:p w14:paraId="61A676A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marker;</w:t>
      </w:r>
    </w:p>
    <w:p w14:paraId="4A22721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circle;</w:t>
      </w:r>
    </w:p>
    <w:p w14:paraId="267F56D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tile_url = 'http://{s}.tile.osm.org/{z}/{x}/{y}.png';</w:t>
      </w:r>
    </w:p>
    <w:p w14:paraId="7E32327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layer = L.tileLayer(tile_url, {</w:t>
      </w:r>
    </w:p>
    <w:p w14:paraId="66C6F55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attribution: 'OSM'</w:t>
      </w:r>
    </w:p>
    <w:p w14:paraId="79BE087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0A5736C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map.addLayer(layer);</w:t>
      </w:r>
    </w:p>
    <w:p w14:paraId="4EDDA58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map.setView(HELSINKI, 19);</w:t>
      </w:r>
    </w:p>
    <w:p w14:paraId="2824AE3F" w14:textId="77777777" w:rsidR="00514E10" w:rsidRPr="00514E10" w:rsidRDefault="00514E10" w:rsidP="00514E10">
      <w:pPr>
        <w:pStyle w:val="Sinespaciado"/>
        <w:jc w:val="left"/>
        <w:rPr>
          <w:rFonts w:asciiTheme="minorHAnsi" w:hAnsiTheme="minorHAnsi" w:cstheme="minorHAnsi"/>
          <w:sz w:val="16"/>
          <w:szCs w:val="16"/>
          <w:lang w:val="en-US"/>
        </w:rPr>
      </w:pPr>
    </w:p>
    <w:p w14:paraId="223D7E2E"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map.locate({ setView: true, watch: false}) /* This will return map so you can do chaining */</w:t>
      </w:r>
    </w:p>
    <w:p w14:paraId="2C1E75A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.on('locationfound', function (e) {</w:t>
      </w:r>
    </w:p>
    <w:p w14:paraId="2793E0A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marker = L.marker([e.latitude, e.longitude]).bindPopup('Ubicacion actual');</w:t>
      </w:r>
    </w:p>
    <w:p w14:paraId="6F1D6856" w14:textId="77777777" w:rsidR="00514E10" w:rsidRPr="00C92276" w:rsidRDefault="00514E10" w:rsidP="00514E10">
      <w:pPr>
        <w:pStyle w:val="Sinespaciado"/>
        <w:jc w:val="left"/>
        <w:rPr>
          <w:rFonts w:asciiTheme="minorHAnsi" w:hAnsiTheme="minorHAnsi" w:cstheme="minorHAnsi"/>
          <w:sz w:val="16"/>
          <w:szCs w:val="16"/>
          <w:lang w:val="fr-FR"/>
          <w:rPrChange w:id="1261" w:author="Profesor" w:date="2017-07-19T14:14:00Z">
            <w:rPr>
              <w:rFonts w:asciiTheme="minorHAnsi" w:hAnsiTheme="minorHAnsi" w:cstheme="minorHAnsi"/>
              <w:sz w:val="16"/>
              <w:szCs w:val="16"/>
              <w:lang w:val="en-US"/>
            </w:rPr>
          </w:rPrChange>
        </w:rPr>
      </w:pPr>
      <w:r w:rsidRPr="00514E10">
        <w:rPr>
          <w:rFonts w:asciiTheme="minorHAnsi" w:hAnsiTheme="minorHAnsi" w:cstheme="minorHAnsi"/>
          <w:sz w:val="16"/>
          <w:szCs w:val="16"/>
          <w:lang w:val="en-US"/>
        </w:rPr>
        <w:t xml:space="preserve">            </w:t>
      </w:r>
      <w:r w:rsidRPr="00C92276">
        <w:rPr>
          <w:rFonts w:asciiTheme="minorHAnsi" w:hAnsiTheme="minorHAnsi" w:cstheme="minorHAnsi"/>
          <w:sz w:val="16"/>
          <w:szCs w:val="16"/>
          <w:lang w:val="fr-FR"/>
          <w:rPrChange w:id="1262" w:author="Profesor" w:date="2017-07-19T14:14:00Z">
            <w:rPr>
              <w:rFonts w:asciiTheme="minorHAnsi" w:hAnsiTheme="minorHAnsi" w:cstheme="minorHAnsi"/>
              <w:sz w:val="16"/>
              <w:szCs w:val="16"/>
              <w:lang w:val="en-US"/>
            </w:rPr>
          </w:rPrChange>
        </w:rPr>
        <w:t>console.log(e.latitude);</w:t>
      </w:r>
    </w:p>
    <w:p w14:paraId="5638A201" w14:textId="77777777" w:rsidR="00514E10" w:rsidRPr="00C92276" w:rsidRDefault="00514E10" w:rsidP="00514E10">
      <w:pPr>
        <w:pStyle w:val="Sinespaciado"/>
        <w:jc w:val="left"/>
        <w:rPr>
          <w:rFonts w:asciiTheme="minorHAnsi" w:hAnsiTheme="minorHAnsi" w:cstheme="minorHAnsi"/>
          <w:sz w:val="16"/>
          <w:szCs w:val="16"/>
          <w:lang w:val="fr-FR"/>
          <w:rPrChange w:id="1263" w:author="Profesor" w:date="2017-07-19T14:14:00Z">
            <w:rPr>
              <w:rFonts w:asciiTheme="minorHAnsi" w:hAnsiTheme="minorHAnsi" w:cstheme="minorHAnsi"/>
              <w:sz w:val="16"/>
              <w:szCs w:val="16"/>
              <w:lang w:val="en-US"/>
            </w:rPr>
          </w:rPrChange>
        </w:rPr>
      </w:pPr>
      <w:r w:rsidRPr="00C92276">
        <w:rPr>
          <w:rFonts w:asciiTheme="minorHAnsi" w:hAnsiTheme="minorHAnsi" w:cstheme="minorHAnsi"/>
          <w:sz w:val="16"/>
          <w:szCs w:val="16"/>
          <w:lang w:val="fr-FR"/>
          <w:rPrChange w:id="1264" w:author="Profesor" w:date="2017-07-19T14:14:00Z">
            <w:rPr>
              <w:rFonts w:asciiTheme="minorHAnsi" w:hAnsiTheme="minorHAnsi" w:cstheme="minorHAnsi"/>
              <w:sz w:val="16"/>
              <w:szCs w:val="16"/>
              <w:lang w:val="en-US"/>
            </w:rPr>
          </w:rPrChange>
        </w:rPr>
        <w:t xml:space="preserve">            console.log(e.longitude);</w:t>
      </w:r>
    </w:p>
    <w:p w14:paraId="55ABD674" w14:textId="77777777" w:rsidR="00514E10" w:rsidRPr="00C92276" w:rsidRDefault="00514E10" w:rsidP="00514E10">
      <w:pPr>
        <w:pStyle w:val="Sinespaciado"/>
        <w:jc w:val="left"/>
        <w:rPr>
          <w:rFonts w:asciiTheme="minorHAnsi" w:hAnsiTheme="minorHAnsi" w:cstheme="minorHAnsi"/>
          <w:sz w:val="16"/>
          <w:szCs w:val="16"/>
          <w:lang w:val="fr-FR"/>
          <w:rPrChange w:id="1265" w:author="Profesor" w:date="2017-07-19T14:14:00Z">
            <w:rPr>
              <w:rFonts w:asciiTheme="minorHAnsi" w:hAnsiTheme="minorHAnsi" w:cstheme="minorHAnsi"/>
              <w:sz w:val="16"/>
              <w:szCs w:val="16"/>
              <w:lang w:val="en-US"/>
            </w:rPr>
          </w:rPrChange>
        </w:rPr>
      </w:pPr>
      <w:r w:rsidRPr="00C92276">
        <w:rPr>
          <w:rFonts w:asciiTheme="minorHAnsi" w:hAnsiTheme="minorHAnsi" w:cstheme="minorHAnsi"/>
          <w:sz w:val="16"/>
          <w:szCs w:val="16"/>
          <w:lang w:val="fr-FR"/>
          <w:rPrChange w:id="1266" w:author="Profesor" w:date="2017-07-19T14:14:00Z">
            <w:rPr>
              <w:rFonts w:asciiTheme="minorHAnsi" w:hAnsiTheme="minorHAnsi" w:cstheme="minorHAnsi"/>
              <w:sz w:val="16"/>
              <w:szCs w:val="16"/>
              <w:lang w:val="en-US"/>
            </w:rPr>
          </w:rPrChange>
        </w:rPr>
        <w:t xml:space="preserve">            var long = document.getElementById('Longitud');</w:t>
      </w:r>
    </w:p>
    <w:p w14:paraId="3C4F1508" w14:textId="77777777" w:rsidR="00514E10" w:rsidRPr="00C92276" w:rsidRDefault="00514E10" w:rsidP="00514E10">
      <w:pPr>
        <w:pStyle w:val="Sinespaciado"/>
        <w:jc w:val="left"/>
        <w:rPr>
          <w:rFonts w:asciiTheme="minorHAnsi" w:hAnsiTheme="minorHAnsi" w:cstheme="minorHAnsi"/>
          <w:sz w:val="16"/>
          <w:szCs w:val="16"/>
          <w:lang w:val="fr-FR"/>
          <w:rPrChange w:id="1267" w:author="Profesor" w:date="2017-07-19T14:14:00Z">
            <w:rPr>
              <w:rFonts w:asciiTheme="minorHAnsi" w:hAnsiTheme="minorHAnsi" w:cstheme="minorHAnsi"/>
              <w:sz w:val="16"/>
              <w:szCs w:val="16"/>
              <w:lang w:val="en-US"/>
            </w:rPr>
          </w:rPrChange>
        </w:rPr>
      </w:pPr>
      <w:r w:rsidRPr="00C92276">
        <w:rPr>
          <w:rFonts w:asciiTheme="minorHAnsi" w:hAnsiTheme="minorHAnsi" w:cstheme="minorHAnsi"/>
          <w:sz w:val="16"/>
          <w:szCs w:val="16"/>
          <w:lang w:val="fr-FR"/>
          <w:rPrChange w:id="1268" w:author="Profesor" w:date="2017-07-19T14:14:00Z">
            <w:rPr>
              <w:rFonts w:asciiTheme="minorHAnsi" w:hAnsiTheme="minorHAnsi" w:cstheme="minorHAnsi"/>
              <w:sz w:val="16"/>
              <w:szCs w:val="16"/>
              <w:lang w:val="en-US"/>
            </w:rPr>
          </w:rPrChange>
        </w:rPr>
        <w:t xml:space="preserve">            long.value = e.longitude</w:t>
      </w:r>
    </w:p>
    <w:p w14:paraId="40E6952B" w14:textId="77777777" w:rsidR="00514E10" w:rsidRPr="00C92276" w:rsidRDefault="00514E10" w:rsidP="00514E10">
      <w:pPr>
        <w:pStyle w:val="Sinespaciado"/>
        <w:jc w:val="left"/>
        <w:rPr>
          <w:rFonts w:asciiTheme="minorHAnsi" w:hAnsiTheme="minorHAnsi" w:cstheme="minorHAnsi"/>
          <w:sz w:val="16"/>
          <w:szCs w:val="16"/>
          <w:lang w:val="fr-FR"/>
          <w:rPrChange w:id="1269" w:author="Profesor" w:date="2017-07-19T14:14:00Z">
            <w:rPr>
              <w:rFonts w:asciiTheme="minorHAnsi" w:hAnsiTheme="minorHAnsi" w:cstheme="minorHAnsi"/>
              <w:sz w:val="16"/>
              <w:szCs w:val="16"/>
              <w:lang w:val="en-US"/>
            </w:rPr>
          </w:rPrChange>
        </w:rPr>
      </w:pPr>
      <w:r w:rsidRPr="00C92276">
        <w:rPr>
          <w:rFonts w:asciiTheme="minorHAnsi" w:hAnsiTheme="minorHAnsi" w:cstheme="minorHAnsi"/>
          <w:sz w:val="16"/>
          <w:szCs w:val="16"/>
          <w:lang w:val="fr-FR"/>
          <w:rPrChange w:id="1270" w:author="Profesor" w:date="2017-07-19T14:14:00Z">
            <w:rPr>
              <w:rFonts w:asciiTheme="minorHAnsi" w:hAnsiTheme="minorHAnsi" w:cstheme="minorHAnsi"/>
              <w:sz w:val="16"/>
              <w:szCs w:val="16"/>
              <w:lang w:val="en-US"/>
            </w:rPr>
          </w:rPrChange>
        </w:rPr>
        <w:t xml:space="preserve">            </w:t>
      </w:r>
    </w:p>
    <w:p w14:paraId="68F5747A" w14:textId="77777777" w:rsidR="00514E10" w:rsidRPr="00C92276" w:rsidRDefault="00514E10" w:rsidP="00514E10">
      <w:pPr>
        <w:pStyle w:val="Sinespaciado"/>
        <w:jc w:val="left"/>
        <w:rPr>
          <w:rFonts w:asciiTheme="minorHAnsi" w:hAnsiTheme="minorHAnsi" w:cstheme="minorHAnsi"/>
          <w:sz w:val="16"/>
          <w:szCs w:val="16"/>
          <w:lang w:val="fr-FR"/>
          <w:rPrChange w:id="1271" w:author="Profesor" w:date="2017-07-19T14:14:00Z">
            <w:rPr>
              <w:rFonts w:asciiTheme="minorHAnsi" w:hAnsiTheme="minorHAnsi" w:cstheme="minorHAnsi"/>
              <w:sz w:val="16"/>
              <w:szCs w:val="16"/>
              <w:lang w:val="en-US"/>
            </w:rPr>
          </w:rPrChange>
        </w:rPr>
      </w:pPr>
      <w:r w:rsidRPr="00C92276">
        <w:rPr>
          <w:rFonts w:asciiTheme="minorHAnsi" w:hAnsiTheme="minorHAnsi" w:cstheme="minorHAnsi"/>
          <w:sz w:val="16"/>
          <w:szCs w:val="16"/>
          <w:lang w:val="fr-FR"/>
          <w:rPrChange w:id="1272" w:author="Profesor" w:date="2017-07-19T14:14:00Z">
            <w:rPr>
              <w:rFonts w:asciiTheme="minorHAnsi" w:hAnsiTheme="minorHAnsi" w:cstheme="minorHAnsi"/>
              <w:sz w:val="16"/>
              <w:szCs w:val="16"/>
              <w:lang w:val="en-US"/>
            </w:rPr>
          </w:rPrChange>
        </w:rPr>
        <w:t xml:space="preserve">            var lati = document.getElementById('Latitud');</w:t>
      </w:r>
    </w:p>
    <w:p w14:paraId="2B824EB4" w14:textId="77777777" w:rsidR="00514E10" w:rsidRPr="00C92276" w:rsidRDefault="00514E10" w:rsidP="00514E10">
      <w:pPr>
        <w:pStyle w:val="Sinespaciado"/>
        <w:jc w:val="left"/>
        <w:rPr>
          <w:rFonts w:asciiTheme="minorHAnsi" w:hAnsiTheme="minorHAnsi" w:cstheme="minorHAnsi"/>
          <w:sz w:val="16"/>
          <w:szCs w:val="16"/>
          <w:lang w:val="fr-FR"/>
          <w:rPrChange w:id="1273" w:author="Profesor" w:date="2017-07-19T14:14:00Z">
            <w:rPr>
              <w:rFonts w:asciiTheme="minorHAnsi" w:hAnsiTheme="minorHAnsi" w:cstheme="minorHAnsi"/>
              <w:sz w:val="16"/>
              <w:szCs w:val="16"/>
              <w:lang w:val="en-US"/>
            </w:rPr>
          </w:rPrChange>
        </w:rPr>
      </w:pPr>
      <w:r w:rsidRPr="00C92276">
        <w:rPr>
          <w:rFonts w:asciiTheme="minorHAnsi" w:hAnsiTheme="minorHAnsi" w:cstheme="minorHAnsi"/>
          <w:sz w:val="16"/>
          <w:szCs w:val="16"/>
          <w:lang w:val="fr-FR"/>
          <w:rPrChange w:id="1274" w:author="Profesor" w:date="2017-07-19T14:14:00Z">
            <w:rPr>
              <w:rFonts w:asciiTheme="minorHAnsi" w:hAnsiTheme="minorHAnsi" w:cstheme="minorHAnsi"/>
              <w:sz w:val="16"/>
              <w:szCs w:val="16"/>
              <w:lang w:val="en-US"/>
            </w:rPr>
          </w:rPrChange>
        </w:rPr>
        <w:t xml:space="preserve">            lati.value = e.latitude;</w:t>
      </w:r>
    </w:p>
    <w:p w14:paraId="411215D3" w14:textId="77777777" w:rsidR="00514E10" w:rsidRPr="00C92276" w:rsidRDefault="00514E10" w:rsidP="00514E10">
      <w:pPr>
        <w:pStyle w:val="Sinespaciado"/>
        <w:jc w:val="left"/>
        <w:rPr>
          <w:rFonts w:asciiTheme="minorHAnsi" w:hAnsiTheme="minorHAnsi" w:cstheme="minorHAnsi"/>
          <w:sz w:val="16"/>
          <w:szCs w:val="16"/>
          <w:lang w:val="fr-FR"/>
          <w:rPrChange w:id="1275" w:author="Profesor" w:date="2017-07-19T14:14:00Z">
            <w:rPr>
              <w:rFonts w:asciiTheme="minorHAnsi" w:hAnsiTheme="minorHAnsi" w:cstheme="minorHAnsi"/>
              <w:sz w:val="16"/>
              <w:szCs w:val="16"/>
              <w:lang w:val="en-US"/>
            </w:rPr>
          </w:rPrChange>
        </w:rPr>
      </w:pPr>
      <w:r w:rsidRPr="00C92276">
        <w:rPr>
          <w:rFonts w:asciiTheme="minorHAnsi" w:hAnsiTheme="minorHAnsi" w:cstheme="minorHAnsi"/>
          <w:sz w:val="16"/>
          <w:szCs w:val="16"/>
          <w:lang w:val="fr-FR"/>
          <w:rPrChange w:id="1276" w:author="Profesor" w:date="2017-07-19T14:14:00Z">
            <w:rPr>
              <w:rFonts w:asciiTheme="minorHAnsi" w:hAnsiTheme="minorHAnsi" w:cstheme="minorHAnsi"/>
              <w:sz w:val="16"/>
              <w:szCs w:val="16"/>
              <w:lang w:val="en-US"/>
            </w:rPr>
          </w:rPrChange>
        </w:rPr>
        <w:t xml:space="preserve">            circle = L.circle([e.latitude, e.longitude], e.accuracy / 2, {</w:t>
      </w:r>
    </w:p>
    <w:p w14:paraId="6DDC0F99" w14:textId="77777777" w:rsidR="00514E10" w:rsidRPr="00514E10" w:rsidRDefault="00514E10" w:rsidP="00514E10">
      <w:pPr>
        <w:pStyle w:val="Sinespaciado"/>
        <w:jc w:val="left"/>
        <w:rPr>
          <w:rFonts w:asciiTheme="minorHAnsi" w:hAnsiTheme="minorHAnsi" w:cstheme="minorHAnsi"/>
          <w:sz w:val="16"/>
          <w:szCs w:val="16"/>
          <w:lang w:val="en-US"/>
        </w:rPr>
      </w:pPr>
      <w:r w:rsidRPr="00C92276">
        <w:rPr>
          <w:rFonts w:asciiTheme="minorHAnsi" w:hAnsiTheme="minorHAnsi" w:cstheme="minorHAnsi"/>
          <w:sz w:val="16"/>
          <w:szCs w:val="16"/>
          <w:lang w:val="fr-FR"/>
          <w:rPrChange w:id="1277" w:author="Profesor" w:date="2017-07-19T14:14:00Z">
            <w:rPr>
              <w:rFonts w:asciiTheme="minorHAnsi" w:hAnsiTheme="minorHAnsi" w:cstheme="minorHAnsi"/>
              <w:sz w:val="16"/>
              <w:szCs w:val="16"/>
              <w:lang w:val="en-US"/>
            </w:rPr>
          </w:rPrChange>
        </w:rPr>
        <w:t xml:space="preserve">                </w:t>
      </w:r>
      <w:r w:rsidRPr="00514E10">
        <w:rPr>
          <w:rFonts w:asciiTheme="minorHAnsi" w:hAnsiTheme="minorHAnsi" w:cstheme="minorHAnsi"/>
          <w:sz w:val="16"/>
          <w:szCs w:val="16"/>
          <w:lang w:val="en-US"/>
        </w:rPr>
        <w:t>weight: 1,</w:t>
      </w:r>
    </w:p>
    <w:p w14:paraId="2E4F598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color: 'blue',</w:t>
      </w:r>
    </w:p>
    <w:p w14:paraId="3529FD6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fillColor: '#cacaca',</w:t>
      </w:r>
    </w:p>
    <w:p w14:paraId="26EA900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fillOpacity: 0.2</w:t>
      </w:r>
    </w:p>
    <w:p w14:paraId="0FA497A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385A376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map.addLayer(marker);</w:t>
      </w:r>
    </w:p>
    <w:p w14:paraId="780C7FE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map.addLayer(circle);</w:t>
      </w:r>
    </w:p>
    <w:p w14:paraId="129382B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400A1FD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.on('locationerror', function (e) {</w:t>
      </w:r>
    </w:p>
    <w:p w14:paraId="5F73420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console.log(e);</w:t>
      </w:r>
    </w:p>
    <w:p w14:paraId="63B9141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alert("Location access denied.");</w:t>
      </w:r>
    </w:p>
    <w:p w14:paraId="248C596D" w14:textId="1FFAB7C9" w:rsidR="00514E10" w:rsidRPr="00514E10" w:rsidRDefault="00514E10" w:rsidP="00514E10">
      <w:pPr>
        <w:pStyle w:val="Sinespaciado"/>
        <w:jc w:val="left"/>
        <w:rPr>
          <w:rFonts w:asciiTheme="minorHAnsi" w:hAnsiTheme="minorHAnsi" w:cstheme="minorHAnsi"/>
          <w:sz w:val="16"/>
          <w:szCs w:val="16"/>
          <w:lang w:val="en-US"/>
        </w:rPr>
      </w:pPr>
      <w:r>
        <w:rPr>
          <w:rFonts w:asciiTheme="minorHAnsi" w:hAnsiTheme="minorHAnsi" w:cstheme="minorHAnsi"/>
          <w:sz w:val="16"/>
          <w:szCs w:val="16"/>
          <w:lang w:val="en-US"/>
        </w:rPr>
        <w:t xml:space="preserve">       });</w:t>
      </w:r>
    </w:p>
    <w:p w14:paraId="374F695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map.on('click', function (e) {</w:t>
      </w:r>
    </w:p>
    <w:p w14:paraId="7C87FD2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popLocation = e.latlng;</w:t>
      </w:r>
    </w:p>
    <w:p w14:paraId="08087C6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long = document.getElementById('Longitud');</w:t>
      </w:r>
    </w:p>
    <w:p w14:paraId="4898E87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long.value = popLocation.lng;</w:t>
      </w:r>
    </w:p>
    <w:p w14:paraId="2D1AD26E" w14:textId="77777777" w:rsidR="00514E10" w:rsidRPr="00514E10" w:rsidRDefault="00514E10" w:rsidP="00514E10">
      <w:pPr>
        <w:pStyle w:val="Sinespaciado"/>
        <w:jc w:val="left"/>
        <w:rPr>
          <w:rFonts w:asciiTheme="minorHAnsi" w:hAnsiTheme="minorHAnsi" w:cstheme="minorHAnsi"/>
          <w:sz w:val="16"/>
          <w:szCs w:val="16"/>
          <w:lang w:val="en-US"/>
        </w:rPr>
      </w:pPr>
    </w:p>
    <w:p w14:paraId="79079E7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lati = document.getElementById('Latitud');</w:t>
      </w:r>
    </w:p>
    <w:p w14:paraId="34568F7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lati.value = popLocation.lat;</w:t>
      </w:r>
    </w:p>
    <w:p w14:paraId="77CAEBC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console.log(marker);</w:t>
      </w:r>
    </w:p>
    <w:p w14:paraId="3EC4DEF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if (marker &amp;&amp; circle) {</w:t>
      </w:r>
    </w:p>
    <w:p w14:paraId="21AA1B9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marker.setLatLng([popLocation.lat, popLocation.lng]);</w:t>
      </w:r>
    </w:p>
    <w:p w14:paraId="15F07D3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circle.setLatLng([popLocation.lat, popLocation.lng]);</w:t>
      </w:r>
    </w:p>
    <w:p w14:paraId="4600844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 else {</w:t>
      </w:r>
    </w:p>
    <w:p w14:paraId="1CDF040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marker = L.marker([popLocation.lat, popLocation.lng]).addTo(map);</w:t>
      </w:r>
    </w:p>
    <w:p w14:paraId="32A9C2B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circle = L.circle([popLocation.lat, popLocation.lng], e.accuracy / 2, {</w:t>
      </w:r>
    </w:p>
    <w:p w14:paraId="35A0390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weight: 1,</w:t>
      </w:r>
    </w:p>
    <w:p w14:paraId="5EB8AB1E"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color: 'blue',</w:t>
      </w:r>
    </w:p>
    <w:p w14:paraId="6D89751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fillColor: '#cacaca',</w:t>
      </w:r>
    </w:p>
    <w:p w14:paraId="4D5EC3D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fillOpacity: 0.2</w:t>
      </w:r>
    </w:p>
    <w:p w14:paraId="478C9F2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}).addTo(map);</w:t>
      </w:r>
    </w:p>
    <w:p w14:paraId="78C3231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712512F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popup = L.popup()</w:t>
      </w:r>
    </w:p>
    <w:p w14:paraId="3655C58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.setLatLng(popLocation)</w:t>
      </w:r>
    </w:p>
    <w:p w14:paraId="1387BB9D" w14:textId="77777777" w:rsidR="00514E10" w:rsidRPr="00C92276" w:rsidRDefault="00514E10" w:rsidP="00514E10">
      <w:pPr>
        <w:pStyle w:val="Sinespaciado"/>
        <w:jc w:val="left"/>
        <w:rPr>
          <w:rFonts w:asciiTheme="minorHAnsi" w:hAnsiTheme="minorHAnsi" w:cstheme="minorHAnsi"/>
          <w:sz w:val="16"/>
          <w:szCs w:val="16"/>
          <w:rPrChange w:id="1278" w:author="Profesor" w:date="2017-07-19T14:14:00Z">
            <w:rPr>
              <w:rFonts w:asciiTheme="minorHAnsi" w:hAnsiTheme="minorHAnsi" w:cstheme="minorHAnsi"/>
              <w:sz w:val="16"/>
              <w:szCs w:val="16"/>
              <w:lang w:val="en-US"/>
            </w:rPr>
          </w:rPrChange>
        </w:rPr>
      </w:pPr>
      <w:r w:rsidRPr="00514E10">
        <w:rPr>
          <w:rFonts w:asciiTheme="minorHAnsi" w:hAnsiTheme="minorHAnsi" w:cstheme="minorHAnsi"/>
          <w:sz w:val="16"/>
          <w:szCs w:val="16"/>
          <w:lang w:val="en-US"/>
        </w:rPr>
        <w:t xml:space="preserve">        </w:t>
      </w:r>
      <w:r w:rsidRPr="00C92276">
        <w:rPr>
          <w:rFonts w:asciiTheme="minorHAnsi" w:hAnsiTheme="minorHAnsi" w:cstheme="minorHAnsi"/>
          <w:sz w:val="16"/>
          <w:szCs w:val="16"/>
          <w:rPrChange w:id="1279" w:author="Profesor" w:date="2017-07-19T14:14:00Z">
            <w:rPr>
              <w:rFonts w:asciiTheme="minorHAnsi" w:hAnsiTheme="minorHAnsi" w:cstheme="minorHAnsi"/>
              <w:sz w:val="16"/>
              <w:szCs w:val="16"/>
              <w:lang w:val="en-US"/>
            </w:rPr>
          </w:rPrChange>
        </w:rPr>
        <w:t>.setContent('&lt;p&gt;Ubicación nueva&lt;/p&gt;')</w:t>
      </w:r>
    </w:p>
    <w:p w14:paraId="59353B45" w14:textId="77777777" w:rsidR="00514E10" w:rsidRPr="00C92276" w:rsidRDefault="00514E10" w:rsidP="00514E10">
      <w:pPr>
        <w:pStyle w:val="Sinespaciado"/>
        <w:jc w:val="left"/>
        <w:rPr>
          <w:rFonts w:asciiTheme="minorHAnsi" w:hAnsiTheme="minorHAnsi" w:cstheme="minorHAnsi"/>
          <w:sz w:val="16"/>
          <w:szCs w:val="16"/>
          <w:rPrChange w:id="1280" w:author="Profesor" w:date="2017-07-19T14:14:00Z">
            <w:rPr>
              <w:rFonts w:asciiTheme="minorHAnsi" w:hAnsiTheme="minorHAnsi" w:cstheme="minorHAnsi"/>
              <w:sz w:val="16"/>
              <w:szCs w:val="16"/>
              <w:lang w:val="en-US"/>
            </w:rPr>
          </w:rPrChange>
        </w:rPr>
      </w:pPr>
      <w:r w:rsidRPr="00C92276">
        <w:rPr>
          <w:rFonts w:asciiTheme="minorHAnsi" w:hAnsiTheme="minorHAnsi" w:cstheme="minorHAnsi"/>
          <w:sz w:val="16"/>
          <w:szCs w:val="16"/>
          <w:rPrChange w:id="1281" w:author="Profesor" w:date="2017-07-19T14:14:00Z">
            <w:rPr>
              <w:rFonts w:asciiTheme="minorHAnsi" w:hAnsiTheme="minorHAnsi" w:cstheme="minorHAnsi"/>
              <w:sz w:val="16"/>
              <w:szCs w:val="16"/>
              <w:lang w:val="en-US"/>
            </w:rPr>
          </w:rPrChange>
        </w:rPr>
        <w:t xml:space="preserve">        .openOn(map);</w:t>
      </w:r>
    </w:p>
    <w:p w14:paraId="6A2F999C" w14:textId="77777777" w:rsidR="00514E10" w:rsidRPr="00C92276" w:rsidRDefault="00514E10" w:rsidP="00514E10">
      <w:pPr>
        <w:pStyle w:val="Sinespaciado"/>
        <w:jc w:val="left"/>
        <w:rPr>
          <w:rFonts w:asciiTheme="minorHAnsi" w:hAnsiTheme="minorHAnsi" w:cstheme="minorHAnsi"/>
          <w:sz w:val="16"/>
          <w:szCs w:val="16"/>
          <w:rPrChange w:id="1282" w:author="Profesor" w:date="2017-07-19T14:14:00Z">
            <w:rPr>
              <w:rFonts w:asciiTheme="minorHAnsi" w:hAnsiTheme="minorHAnsi" w:cstheme="minorHAnsi"/>
              <w:sz w:val="16"/>
              <w:szCs w:val="16"/>
              <w:lang w:val="en-US"/>
            </w:rPr>
          </w:rPrChange>
        </w:rPr>
      </w:pPr>
      <w:r w:rsidRPr="00C92276">
        <w:rPr>
          <w:rFonts w:asciiTheme="minorHAnsi" w:hAnsiTheme="minorHAnsi" w:cstheme="minorHAnsi"/>
          <w:sz w:val="16"/>
          <w:szCs w:val="16"/>
          <w:rPrChange w:id="1283" w:author="Profesor" w:date="2017-07-19T14:14:00Z">
            <w:rPr>
              <w:rFonts w:asciiTheme="minorHAnsi" w:hAnsiTheme="minorHAnsi" w:cstheme="minorHAnsi"/>
              <w:sz w:val="16"/>
              <w:szCs w:val="16"/>
              <w:lang w:val="en-US"/>
            </w:rPr>
          </w:rPrChange>
        </w:rPr>
        <w:lastRenderedPageBreak/>
        <w:t xml:space="preserve">    });</w:t>
      </w:r>
    </w:p>
    <w:p w14:paraId="3F24E3D1" w14:textId="77777777" w:rsidR="00514E10" w:rsidRPr="00C92276" w:rsidRDefault="00514E10" w:rsidP="00514E10">
      <w:pPr>
        <w:pStyle w:val="Sinespaciado"/>
        <w:jc w:val="left"/>
        <w:rPr>
          <w:rFonts w:asciiTheme="minorHAnsi" w:hAnsiTheme="minorHAnsi" w:cstheme="minorHAnsi"/>
          <w:sz w:val="16"/>
          <w:szCs w:val="16"/>
          <w:rPrChange w:id="1284" w:author="Profesor" w:date="2017-07-19T14:14:00Z">
            <w:rPr>
              <w:rFonts w:asciiTheme="minorHAnsi" w:hAnsiTheme="minorHAnsi" w:cstheme="minorHAnsi"/>
              <w:sz w:val="16"/>
              <w:szCs w:val="16"/>
              <w:lang w:val="en-US"/>
            </w:rPr>
          </w:rPrChange>
        </w:rPr>
      </w:pPr>
      <w:r w:rsidRPr="00C92276">
        <w:rPr>
          <w:rFonts w:asciiTheme="minorHAnsi" w:hAnsiTheme="minorHAnsi" w:cstheme="minorHAnsi"/>
          <w:sz w:val="16"/>
          <w:szCs w:val="16"/>
          <w:rPrChange w:id="1285" w:author="Profesor" w:date="2017-07-19T14:14:00Z">
            <w:rPr>
              <w:rFonts w:asciiTheme="minorHAnsi" w:hAnsiTheme="minorHAnsi" w:cstheme="minorHAnsi"/>
              <w:sz w:val="16"/>
              <w:szCs w:val="16"/>
              <w:lang w:val="en-US"/>
            </w:rPr>
          </w:rPrChange>
        </w:rPr>
        <w:t>};</w:t>
      </w:r>
    </w:p>
    <w:p w14:paraId="0544A338" w14:textId="77777777" w:rsidR="00514E10" w:rsidRPr="00C92276" w:rsidRDefault="00514E10" w:rsidP="00514E10">
      <w:pPr>
        <w:pStyle w:val="Sinespaciado"/>
        <w:jc w:val="left"/>
        <w:rPr>
          <w:rFonts w:asciiTheme="minorHAnsi" w:hAnsiTheme="minorHAnsi" w:cstheme="minorHAnsi"/>
          <w:sz w:val="16"/>
          <w:szCs w:val="16"/>
          <w:rPrChange w:id="1286" w:author="Profesor" w:date="2017-07-19T14:14:00Z">
            <w:rPr>
              <w:rFonts w:asciiTheme="minorHAnsi" w:hAnsiTheme="minorHAnsi" w:cstheme="minorHAnsi"/>
              <w:sz w:val="16"/>
              <w:szCs w:val="16"/>
              <w:lang w:val="en-US"/>
            </w:rPr>
          </w:rPrChange>
        </w:rPr>
      </w:pPr>
    </w:p>
    <w:p w14:paraId="35364A1A" w14:textId="77777777" w:rsidR="00514E10" w:rsidRPr="00C92276" w:rsidRDefault="00514E10" w:rsidP="00514E10">
      <w:pPr>
        <w:pStyle w:val="Sinespaciado"/>
        <w:jc w:val="left"/>
        <w:rPr>
          <w:rFonts w:asciiTheme="minorHAnsi" w:hAnsiTheme="minorHAnsi" w:cstheme="minorHAnsi"/>
          <w:sz w:val="16"/>
          <w:szCs w:val="16"/>
          <w:rPrChange w:id="1287" w:author="Profesor" w:date="2017-07-19T14:14:00Z">
            <w:rPr>
              <w:rFonts w:asciiTheme="minorHAnsi" w:hAnsiTheme="minorHAnsi" w:cstheme="minorHAnsi"/>
              <w:sz w:val="16"/>
              <w:szCs w:val="16"/>
              <w:lang w:val="en-US"/>
            </w:rPr>
          </w:rPrChange>
        </w:rPr>
      </w:pPr>
      <w:r w:rsidRPr="00C92276">
        <w:rPr>
          <w:rFonts w:asciiTheme="minorHAnsi" w:hAnsiTheme="minorHAnsi" w:cstheme="minorHAnsi"/>
          <w:sz w:val="16"/>
          <w:szCs w:val="16"/>
          <w:rPrChange w:id="1288" w:author="Profesor" w:date="2017-07-19T14:14:00Z">
            <w:rPr>
              <w:rFonts w:asciiTheme="minorHAnsi" w:hAnsiTheme="minorHAnsi" w:cstheme="minorHAnsi"/>
              <w:sz w:val="16"/>
              <w:szCs w:val="16"/>
              <w:lang w:val="en-US"/>
            </w:rPr>
          </w:rPrChange>
        </w:rPr>
        <w:t>loadMap('map');</w:t>
      </w:r>
    </w:p>
    <w:p w14:paraId="7EC5881B" w14:textId="77777777" w:rsidR="00514E10" w:rsidRPr="00C92276" w:rsidRDefault="00514E10" w:rsidP="00514E10">
      <w:pPr>
        <w:rPr>
          <w:rPrChange w:id="1289" w:author="Profesor" w:date="2017-07-19T14:14:00Z">
            <w:rPr>
              <w:lang w:val="en-US"/>
            </w:rPr>
          </w:rPrChange>
        </w:rPr>
      </w:pPr>
    </w:p>
    <w:p w14:paraId="023F3CFB" w14:textId="00DB9DB6" w:rsidR="00514E10" w:rsidRPr="00514E10" w:rsidRDefault="00514E10" w:rsidP="00514E10">
      <w:pPr>
        <w:pStyle w:val="Subttulo"/>
        <w:ind w:left="708" w:hanging="708"/>
        <w:rPr>
          <w:sz w:val="28"/>
        </w:rPr>
      </w:pPr>
      <w:r w:rsidRPr="00514E10">
        <w:rPr>
          <w:b/>
          <w:sz w:val="28"/>
        </w:rPr>
        <w:t>Apéndice C.9</w:t>
      </w:r>
      <w:r w:rsidRPr="00514E10">
        <w:rPr>
          <w:sz w:val="28"/>
        </w:rPr>
        <w:t>: Crear Cuenta</w:t>
      </w:r>
      <w:r>
        <w:rPr>
          <w:sz w:val="28"/>
        </w:rPr>
        <w:t xml:space="preserve"> </w:t>
      </w:r>
      <w:r w:rsidRPr="00514E10">
        <w:rPr>
          <w:sz w:val="28"/>
        </w:rPr>
        <w:t>(JavaScript)</w:t>
      </w:r>
    </w:p>
    <w:p w14:paraId="4F1311B8" w14:textId="77777777" w:rsidR="00514E10" w:rsidRDefault="00514E10" w:rsidP="00514E10"/>
    <w:p w14:paraId="299BA3F4" w14:textId="77777777" w:rsidR="00514E10" w:rsidRPr="00C92276" w:rsidRDefault="00514E10" w:rsidP="00514E10">
      <w:pPr>
        <w:pStyle w:val="Sinespaciado"/>
        <w:jc w:val="left"/>
        <w:rPr>
          <w:rFonts w:asciiTheme="minorHAnsi" w:hAnsiTheme="minorHAnsi" w:cstheme="minorHAnsi"/>
          <w:sz w:val="16"/>
          <w:szCs w:val="16"/>
          <w:lang w:val="en-US"/>
          <w:rPrChange w:id="1290" w:author="Profesor" w:date="2017-07-19T14:14:00Z">
            <w:rPr>
              <w:rFonts w:asciiTheme="minorHAnsi" w:hAnsiTheme="minorHAnsi" w:cstheme="minorHAnsi"/>
              <w:sz w:val="16"/>
              <w:szCs w:val="16"/>
            </w:rPr>
          </w:rPrChange>
        </w:rPr>
      </w:pPr>
      <w:r w:rsidRPr="00C92276">
        <w:rPr>
          <w:rFonts w:asciiTheme="minorHAnsi" w:hAnsiTheme="minorHAnsi" w:cstheme="minorHAnsi"/>
          <w:sz w:val="16"/>
          <w:szCs w:val="16"/>
          <w:lang w:val="en-US"/>
          <w:rPrChange w:id="1291" w:author="Profesor" w:date="2017-07-19T14:14:00Z">
            <w:rPr>
              <w:rFonts w:asciiTheme="minorHAnsi" w:hAnsiTheme="minorHAnsi" w:cstheme="minorHAnsi"/>
              <w:sz w:val="16"/>
              <w:szCs w:val="16"/>
            </w:rPr>
          </w:rPrChange>
        </w:rPr>
        <w:t>@{</w:t>
      </w:r>
    </w:p>
    <w:p w14:paraId="52ED8588" w14:textId="77777777" w:rsidR="00514E10" w:rsidRPr="00514E10" w:rsidRDefault="00514E10" w:rsidP="00514E10">
      <w:pPr>
        <w:pStyle w:val="Sinespaciado"/>
        <w:jc w:val="left"/>
        <w:rPr>
          <w:rFonts w:asciiTheme="minorHAnsi" w:hAnsiTheme="minorHAnsi" w:cstheme="minorHAnsi"/>
          <w:sz w:val="16"/>
          <w:szCs w:val="16"/>
          <w:lang w:val="en-US"/>
        </w:rPr>
      </w:pPr>
      <w:r w:rsidRPr="00C92276">
        <w:rPr>
          <w:rFonts w:asciiTheme="minorHAnsi" w:hAnsiTheme="minorHAnsi" w:cstheme="minorHAnsi"/>
          <w:sz w:val="16"/>
          <w:szCs w:val="16"/>
          <w:lang w:val="en-US"/>
          <w:rPrChange w:id="1292" w:author="Profesor" w:date="2017-07-19T14:14:00Z">
            <w:rPr>
              <w:rFonts w:asciiTheme="minorHAnsi" w:hAnsiTheme="minorHAnsi" w:cstheme="minorHAnsi"/>
              <w:sz w:val="16"/>
              <w:szCs w:val="16"/>
            </w:rPr>
          </w:rPrChange>
        </w:rPr>
        <w:t xml:space="preserve">    </w:t>
      </w:r>
      <w:r w:rsidRPr="00514E10">
        <w:rPr>
          <w:rFonts w:asciiTheme="minorHAnsi" w:hAnsiTheme="minorHAnsi" w:cstheme="minorHAnsi"/>
          <w:sz w:val="16"/>
          <w:szCs w:val="16"/>
          <w:lang w:val="en-US"/>
        </w:rPr>
        <w:t>Layout = "~/Views/_Layout.cshtml";</w:t>
      </w:r>
    </w:p>
    <w:p w14:paraId="7D288D9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ViewBag.Title = "Crear Cuenta";</w:t>
      </w:r>
    </w:p>
    <w:p w14:paraId="17CCDC3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w:t>
      </w:r>
    </w:p>
    <w:p w14:paraId="29299F5F" w14:textId="77777777" w:rsidR="00514E10" w:rsidRPr="00514E10" w:rsidRDefault="00514E10" w:rsidP="00514E10">
      <w:pPr>
        <w:pStyle w:val="Sinespaciado"/>
        <w:jc w:val="left"/>
        <w:rPr>
          <w:rFonts w:asciiTheme="minorHAnsi" w:hAnsiTheme="minorHAnsi" w:cstheme="minorHAnsi"/>
          <w:sz w:val="16"/>
          <w:szCs w:val="16"/>
          <w:lang w:val="en-US"/>
        </w:rPr>
      </w:pPr>
    </w:p>
    <w:p w14:paraId="3CD3D47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@section Styles{</w:t>
      </w:r>
    </w:p>
    <w:p w14:paraId="258B4BC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&lt;link href="~/Contents/css/Maps.css" rel="stylesheet" /&gt;</w:t>
      </w:r>
    </w:p>
    <w:p w14:paraId="6BE6C3A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&lt;link href="~/Contents/css/Crear_Cuenta.css" rel="stylesheet" /&gt;</w:t>
      </w:r>
    </w:p>
    <w:p w14:paraId="0EEC6D2E"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w:t>
      </w:r>
    </w:p>
    <w:p w14:paraId="1F254844" w14:textId="77777777" w:rsidR="00514E10" w:rsidRPr="00514E10" w:rsidRDefault="00514E10" w:rsidP="00514E10">
      <w:pPr>
        <w:pStyle w:val="Sinespaciado"/>
        <w:jc w:val="left"/>
        <w:rPr>
          <w:rFonts w:asciiTheme="minorHAnsi" w:hAnsiTheme="minorHAnsi" w:cstheme="minorHAnsi"/>
          <w:sz w:val="16"/>
          <w:szCs w:val="16"/>
          <w:lang w:val="en-US"/>
        </w:rPr>
      </w:pPr>
    </w:p>
    <w:p w14:paraId="7452284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@section Scripts{</w:t>
      </w:r>
    </w:p>
    <w:p w14:paraId="0EE001E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&lt;script src="~/Contents/js/maps-registrar.js"&gt;&lt;/script&gt;</w:t>
      </w:r>
    </w:p>
    <w:p w14:paraId="42B5301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&lt;script type="text/javascript"&gt;</w:t>
      </w:r>
    </w:p>
    <w:p w14:paraId="3C01C46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$(".btn_ingresar").hide();</w:t>
      </w:r>
    </w:p>
    <w:p w14:paraId="2AD8A78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$(".header_2").hide();</w:t>
      </w:r>
    </w:p>
    <w:p w14:paraId="549F55B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$(".header_1").hide();</w:t>
      </w:r>
    </w:p>
    <w:p w14:paraId="7FA7EA0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&lt;/script&gt;</w:t>
      </w:r>
    </w:p>
    <w:p w14:paraId="67C9F03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w:t>
      </w:r>
    </w:p>
    <w:p w14:paraId="49129BB2" w14:textId="77777777" w:rsidR="00514E10" w:rsidRPr="00514E10" w:rsidRDefault="00514E10" w:rsidP="00514E10">
      <w:pPr>
        <w:pStyle w:val="Sinespaciado"/>
        <w:jc w:val="left"/>
        <w:rPr>
          <w:rFonts w:asciiTheme="minorHAnsi" w:hAnsiTheme="minorHAnsi" w:cstheme="minorHAnsi"/>
          <w:sz w:val="16"/>
          <w:szCs w:val="16"/>
          <w:lang w:val="en-US"/>
        </w:rPr>
      </w:pPr>
    </w:p>
    <w:p w14:paraId="69EBCA56" w14:textId="77777777" w:rsidR="00514E10" w:rsidRPr="00514E10" w:rsidRDefault="00514E10" w:rsidP="00514E10">
      <w:pPr>
        <w:pStyle w:val="Sinespaciado"/>
        <w:jc w:val="left"/>
        <w:rPr>
          <w:rFonts w:asciiTheme="minorHAnsi" w:hAnsiTheme="minorHAnsi" w:cstheme="minorHAnsi"/>
          <w:sz w:val="16"/>
          <w:szCs w:val="16"/>
          <w:lang w:val="en-US"/>
        </w:rPr>
      </w:pPr>
    </w:p>
    <w:p w14:paraId="15BE3AC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&lt;div class="container"&gt;</w:t>
      </w:r>
    </w:p>
    <w:p w14:paraId="3DE2CA7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&lt;br /&gt;</w:t>
      </w:r>
    </w:p>
    <w:p w14:paraId="407D80E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&lt;h2 class="letra-prompt"&gt;&lt;strong&gt;Crear Cuenta&lt;/strong&gt;&lt;/h2&gt;</w:t>
      </w:r>
    </w:p>
    <w:p w14:paraId="29C72A0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&lt;hr /&gt;</w:t>
      </w:r>
    </w:p>
    <w:p w14:paraId="58A4685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class="col-md-offset-2 col-md-8 "&gt;</w:t>
      </w:r>
    </w:p>
    <w:p w14:paraId="3644DAD4" w14:textId="77777777" w:rsidR="00514E10" w:rsidRPr="00514E10" w:rsidRDefault="00514E10" w:rsidP="00514E10">
      <w:pPr>
        <w:pStyle w:val="Sinespaciado"/>
        <w:jc w:val="left"/>
        <w:rPr>
          <w:rFonts w:asciiTheme="minorHAnsi" w:hAnsiTheme="minorHAnsi" w:cstheme="minorHAnsi"/>
          <w:sz w:val="16"/>
          <w:szCs w:val="16"/>
          <w:lang w:val="en-US"/>
        </w:rPr>
      </w:pPr>
    </w:p>
    <w:p w14:paraId="0A8BDA7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class="panel panel-default"&gt;</w:t>
      </w:r>
    </w:p>
    <w:p w14:paraId="324822AE"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class="panel-heading"&gt;</w:t>
      </w:r>
    </w:p>
    <w:p w14:paraId="146729D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&lt;h3 class="panel-title letra-prompt"&gt;Registrar&lt;/h3&gt;</w:t>
      </w:r>
    </w:p>
    <w:p w14:paraId="54BC81D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5ECD9DB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@using (Html.BeginForm("Crear", "Cuenta", FormMethod.Post))</w:t>
      </w:r>
    </w:p>
    <w:p w14:paraId="112897C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5D53716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class="panel-body"&gt;</w:t>
      </w:r>
    </w:p>
    <w:p w14:paraId="65325A8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&lt;!--&lt;form class="form-horizontal"&gt;--&gt;</w:t>
      </w:r>
    </w:p>
    <w:p w14:paraId="57C7CC4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class="form-group"&gt;</w:t>
      </w:r>
    </w:p>
    <w:p w14:paraId="26F4947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&lt;label for="Email" class="letra-prompt"&gt;Email&lt;/label&gt;</w:t>
      </w:r>
    </w:p>
    <w:p w14:paraId="0FF0567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&lt;input type="email" name="Email" class="form-control input-lg" placeholder="Email"&gt;</w:t>
      </w:r>
    </w:p>
    <w:p w14:paraId="12313C9E"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05EF2DC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class="form-group"&gt;</w:t>
      </w:r>
    </w:p>
    <w:p w14:paraId="43BBDD7F"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&lt;label for="Contrasena" class="letra-prompt"&gt;Contraseña&lt;/label&gt;</w:t>
      </w:r>
    </w:p>
    <w:p w14:paraId="192D1F7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&lt;input type="password" name="Contrasena" class="form-control input-lg" placeholder="Contraseña" maxlength="15" minlength="6"&gt;</w:t>
      </w:r>
    </w:p>
    <w:p w14:paraId="731BDE6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&lt;p&gt;&lt;small&gt;Introduce contraseña mayor 6 caracteres&lt;/small&gt;&lt;/p&gt;</w:t>
      </w:r>
    </w:p>
    <w:p w14:paraId="0F302A0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45C8235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class="form-group"&gt;</w:t>
      </w:r>
    </w:p>
    <w:p w14:paraId="2A004BD9" w14:textId="77777777" w:rsidR="00514E10" w:rsidRPr="00C92276" w:rsidRDefault="00514E10" w:rsidP="00514E10">
      <w:pPr>
        <w:pStyle w:val="Sinespaciado"/>
        <w:jc w:val="left"/>
        <w:rPr>
          <w:rFonts w:asciiTheme="minorHAnsi" w:hAnsiTheme="minorHAnsi" w:cstheme="minorHAnsi"/>
          <w:sz w:val="16"/>
          <w:szCs w:val="16"/>
          <w:lang w:val="en-US"/>
          <w:rPrChange w:id="1293" w:author="Profesor" w:date="2017-07-19T14:14:00Z">
            <w:rPr>
              <w:rFonts w:asciiTheme="minorHAnsi" w:hAnsiTheme="minorHAnsi" w:cstheme="minorHAnsi"/>
              <w:sz w:val="16"/>
              <w:szCs w:val="16"/>
            </w:rPr>
          </w:rPrChange>
        </w:rPr>
      </w:pPr>
      <w:r w:rsidRPr="00514E10">
        <w:rPr>
          <w:rFonts w:asciiTheme="minorHAnsi" w:hAnsiTheme="minorHAnsi" w:cstheme="minorHAnsi"/>
          <w:sz w:val="16"/>
          <w:szCs w:val="16"/>
          <w:lang w:val="en-US"/>
        </w:rPr>
        <w:t xml:space="preserve">                        </w:t>
      </w:r>
      <w:r w:rsidRPr="00C92276">
        <w:rPr>
          <w:rFonts w:asciiTheme="minorHAnsi" w:hAnsiTheme="minorHAnsi" w:cstheme="minorHAnsi"/>
          <w:sz w:val="16"/>
          <w:szCs w:val="16"/>
          <w:lang w:val="en-US"/>
          <w:rPrChange w:id="1294" w:author="Profesor" w:date="2017-07-19T14:14:00Z">
            <w:rPr>
              <w:rFonts w:asciiTheme="minorHAnsi" w:hAnsiTheme="minorHAnsi" w:cstheme="minorHAnsi"/>
              <w:sz w:val="16"/>
              <w:szCs w:val="16"/>
            </w:rPr>
          </w:rPrChange>
        </w:rPr>
        <w:t>&lt;label for="Nombre" class="letra-prompt"&gt;Nombre&lt;/label&gt;</w:t>
      </w:r>
    </w:p>
    <w:p w14:paraId="686A80BF" w14:textId="77777777" w:rsidR="00514E10" w:rsidRPr="00514E10" w:rsidRDefault="00514E10" w:rsidP="00514E10">
      <w:pPr>
        <w:pStyle w:val="Sinespaciado"/>
        <w:jc w:val="left"/>
        <w:rPr>
          <w:rFonts w:asciiTheme="minorHAnsi" w:hAnsiTheme="minorHAnsi" w:cstheme="minorHAnsi"/>
          <w:sz w:val="16"/>
          <w:szCs w:val="16"/>
          <w:lang w:val="en-US"/>
        </w:rPr>
      </w:pPr>
      <w:r w:rsidRPr="00C92276">
        <w:rPr>
          <w:rFonts w:asciiTheme="minorHAnsi" w:hAnsiTheme="minorHAnsi" w:cstheme="minorHAnsi"/>
          <w:sz w:val="16"/>
          <w:szCs w:val="16"/>
          <w:lang w:val="en-US"/>
          <w:rPrChange w:id="1295" w:author="Profesor" w:date="2017-07-19T14:14:00Z">
            <w:rPr>
              <w:rFonts w:asciiTheme="minorHAnsi" w:hAnsiTheme="minorHAnsi" w:cstheme="minorHAnsi"/>
              <w:sz w:val="16"/>
              <w:szCs w:val="16"/>
            </w:rPr>
          </w:rPrChange>
        </w:rPr>
        <w:t xml:space="preserve">                        </w:t>
      </w:r>
      <w:r w:rsidRPr="00514E10">
        <w:rPr>
          <w:rFonts w:asciiTheme="minorHAnsi" w:hAnsiTheme="minorHAnsi" w:cstheme="minorHAnsi"/>
          <w:sz w:val="16"/>
          <w:szCs w:val="16"/>
          <w:lang w:val="en-US"/>
        </w:rPr>
        <w:t>&lt;input type="text" name="Nombre" class="form-control input-lg" placeholder="Juan Perez" maxlength="15" minlength="6"&gt;</w:t>
      </w:r>
    </w:p>
    <w:p w14:paraId="58DA131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411AAB2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class="form-group"&gt;</w:t>
      </w:r>
    </w:p>
    <w:p w14:paraId="3723C1B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&lt;!--&lt;label for="Latitud" class="letra-prompt"&gt;Latitude&lt;/label&gt;--&gt;</w:t>
      </w:r>
    </w:p>
    <w:p w14:paraId="71CA7FA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&lt;input type="text" name="Latitud" id="Latitud" hidden&gt;</w:t>
      </w:r>
    </w:p>
    <w:p w14:paraId="00915B5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636A726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lastRenderedPageBreak/>
        <w:t xml:space="preserve">                    &lt;div class="form-group"&gt;</w:t>
      </w:r>
    </w:p>
    <w:p w14:paraId="05B4743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&lt;!--&lt;label for="Longitud" class="letra-prompt"&gt;Longitud&lt;/label&gt;--&gt;</w:t>
      </w:r>
    </w:p>
    <w:p w14:paraId="76DA9B1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&lt;input type="text" name="Longitud" id="Longitud" hidden&gt;</w:t>
      </w:r>
    </w:p>
    <w:p w14:paraId="3B7CEE5E"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42D14F5C" w14:textId="77777777" w:rsidR="00514E10" w:rsidRPr="00514E10" w:rsidRDefault="00514E10" w:rsidP="00514E10">
      <w:pPr>
        <w:pStyle w:val="Sinespaciado"/>
        <w:jc w:val="left"/>
        <w:rPr>
          <w:rFonts w:asciiTheme="minorHAnsi" w:hAnsiTheme="minorHAnsi" w:cstheme="minorHAnsi"/>
          <w:sz w:val="16"/>
          <w:szCs w:val="16"/>
          <w:lang w:val="en-US"/>
        </w:rPr>
      </w:pPr>
    </w:p>
    <w:p w14:paraId="72DE53A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&lt;!--&lt;/form&gt;--&gt;</w:t>
      </w:r>
    </w:p>
    <w:p w14:paraId="563B7E8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class="form-group"&gt;</w:t>
      </w:r>
    </w:p>
    <w:p w14:paraId="4372446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class="panel panel-default mapa-mi-ubicacion"&gt;</w:t>
      </w:r>
    </w:p>
    <w:p w14:paraId="11B62BB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class="panel-heading"&gt;</w:t>
      </w:r>
    </w:p>
    <w:p w14:paraId="14B6A86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&lt;h3 class="panel-title letra-prompt"&gt;Mi Ubicación&lt;/h3&gt;</w:t>
      </w:r>
    </w:p>
    <w:p w14:paraId="3E662F8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713976C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class="panel-body" id="map"&gt;</w:t>
      </w:r>
    </w:p>
    <w:p w14:paraId="448D8C8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0553E1F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7E0FB36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3B62D3A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&lt;br /&gt;</w:t>
      </w:r>
    </w:p>
    <w:p w14:paraId="595FA2E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44F8AEC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class="panel-footer text-right"&gt;</w:t>
      </w:r>
    </w:p>
    <w:p w14:paraId="13564A6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&lt;input class="btn btn-primary" value="Registrame" type="submit" /&gt;</w:t>
      </w:r>
    </w:p>
    <w:p w14:paraId="7072500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&lt;a href="@Url.Action("Index", "Home")" type="button" class="btn btn-danger"&gt;Cancelar&lt;/a&gt;</w:t>
      </w:r>
    </w:p>
    <w:p w14:paraId="6C73FB5F"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&lt;/div&gt;</w:t>
      </w:r>
    </w:p>
    <w:p w14:paraId="387F5097" w14:textId="77777777" w:rsidR="00514E10" w:rsidRPr="00514E10" w:rsidRDefault="00514E10" w:rsidP="00514E10">
      <w:pPr>
        <w:pStyle w:val="Sinespaciado"/>
        <w:jc w:val="left"/>
        <w:rPr>
          <w:rFonts w:asciiTheme="minorHAnsi" w:hAnsiTheme="minorHAnsi" w:cstheme="minorHAnsi"/>
          <w:sz w:val="16"/>
          <w:szCs w:val="16"/>
        </w:rPr>
      </w:pPr>
    </w:p>
    <w:p w14:paraId="07438C0C"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45605E02"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&lt;/div&gt;</w:t>
      </w:r>
    </w:p>
    <w:p w14:paraId="1D034EAB"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&lt;/div&gt;</w:t>
      </w:r>
    </w:p>
    <w:p w14:paraId="5E3DD9D7" w14:textId="030313B2" w:rsid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&lt;/div&gt;</w:t>
      </w:r>
    </w:p>
    <w:p w14:paraId="28175168" w14:textId="77777777" w:rsidR="00514E10" w:rsidRPr="00514E10" w:rsidRDefault="00514E10" w:rsidP="00514E10">
      <w:pPr>
        <w:pStyle w:val="Sinespaciado"/>
        <w:jc w:val="left"/>
        <w:rPr>
          <w:rFonts w:asciiTheme="minorHAnsi" w:hAnsiTheme="minorHAnsi" w:cstheme="minorHAnsi"/>
          <w:sz w:val="16"/>
          <w:szCs w:val="16"/>
        </w:rPr>
      </w:pPr>
    </w:p>
    <w:p w14:paraId="72CBF493" w14:textId="278B00E5" w:rsidR="00514E10" w:rsidRPr="00514E10" w:rsidRDefault="00514E10" w:rsidP="00514E10">
      <w:pPr>
        <w:pStyle w:val="Subttulo"/>
        <w:ind w:left="708" w:hanging="708"/>
        <w:rPr>
          <w:sz w:val="28"/>
        </w:rPr>
      </w:pPr>
      <w:r w:rsidRPr="00514E10">
        <w:rPr>
          <w:b/>
          <w:sz w:val="28"/>
        </w:rPr>
        <w:t>Apéndice C.10</w:t>
      </w:r>
      <w:r w:rsidRPr="00514E10">
        <w:rPr>
          <w:sz w:val="28"/>
        </w:rPr>
        <w:t>: Visualizar en un mapa (JavaScript)</w:t>
      </w:r>
    </w:p>
    <w:p w14:paraId="157294AE" w14:textId="77777777" w:rsidR="00514E10" w:rsidRDefault="00514E10" w:rsidP="00514E10"/>
    <w:p w14:paraId="67BE92A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var loadMap = function (id) {</w:t>
      </w:r>
    </w:p>
    <w:p w14:paraId="150C05E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lati = document.getElementById('Latitud').value;</w:t>
      </w:r>
    </w:p>
    <w:p w14:paraId="094B397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long = document.getElementById('Longitud').value;</w:t>
      </w:r>
    </w:p>
    <w:p w14:paraId="25E8A68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console.log(parseFloat(lati)+" "+parseFloat (long));</w:t>
      </w:r>
    </w:p>
    <w:p w14:paraId="6949857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HELSINKI = [parseFloat(lati), parseFloat(long)];</w:t>
      </w:r>
    </w:p>
    <w:p w14:paraId="44934E0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map = L.map(id);</w:t>
      </w:r>
    </w:p>
    <w:p w14:paraId="622523CE"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marker = L.marker([parseFloat(lati), parseFloat(long)]).bindPopup('Ubicación actual');</w:t>
      </w:r>
    </w:p>
    <w:p w14:paraId="45DB77B1" w14:textId="77777777" w:rsidR="00514E10" w:rsidRPr="00C92276" w:rsidRDefault="00514E10" w:rsidP="00514E10">
      <w:pPr>
        <w:pStyle w:val="Sinespaciado"/>
        <w:jc w:val="left"/>
        <w:rPr>
          <w:rFonts w:asciiTheme="minorHAnsi" w:hAnsiTheme="minorHAnsi" w:cstheme="minorHAnsi"/>
          <w:sz w:val="16"/>
          <w:szCs w:val="16"/>
          <w:lang w:val="fr-FR"/>
          <w:rPrChange w:id="1296" w:author="Profesor" w:date="2017-07-19T14:14:00Z">
            <w:rPr>
              <w:rFonts w:asciiTheme="minorHAnsi" w:hAnsiTheme="minorHAnsi" w:cstheme="minorHAnsi"/>
              <w:sz w:val="16"/>
              <w:szCs w:val="16"/>
              <w:lang w:val="en-US"/>
            </w:rPr>
          </w:rPrChange>
        </w:rPr>
      </w:pPr>
      <w:r w:rsidRPr="00514E10">
        <w:rPr>
          <w:rFonts w:asciiTheme="minorHAnsi" w:hAnsiTheme="minorHAnsi" w:cstheme="minorHAnsi"/>
          <w:sz w:val="16"/>
          <w:szCs w:val="16"/>
          <w:lang w:val="en-US"/>
        </w:rPr>
        <w:t xml:space="preserve">    </w:t>
      </w:r>
      <w:r w:rsidRPr="00C92276">
        <w:rPr>
          <w:rFonts w:asciiTheme="minorHAnsi" w:hAnsiTheme="minorHAnsi" w:cstheme="minorHAnsi"/>
          <w:sz w:val="16"/>
          <w:szCs w:val="16"/>
          <w:lang w:val="fr-FR"/>
          <w:rPrChange w:id="1297" w:author="Profesor" w:date="2017-07-19T14:14:00Z">
            <w:rPr>
              <w:rFonts w:asciiTheme="minorHAnsi" w:hAnsiTheme="minorHAnsi" w:cstheme="minorHAnsi"/>
              <w:sz w:val="16"/>
              <w:szCs w:val="16"/>
              <w:lang w:val="en-US"/>
            </w:rPr>
          </w:rPrChange>
        </w:rPr>
        <w:t>var circle = L.circle([parseFloat (lati),parseFloat (long)],{</w:t>
      </w:r>
    </w:p>
    <w:p w14:paraId="0F8BA3AF" w14:textId="77777777" w:rsidR="00514E10" w:rsidRPr="00514E10" w:rsidRDefault="00514E10" w:rsidP="00514E10">
      <w:pPr>
        <w:pStyle w:val="Sinespaciado"/>
        <w:jc w:val="left"/>
        <w:rPr>
          <w:rFonts w:asciiTheme="minorHAnsi" w:hAnsiTheme="minorHAnsi" w:cstheme="minorHAnsi"/>
          <w:sz w:val="16"/>
          <w:szCs w:val="16"/>
          <w:lang w:val="en-US"/>
        </w:rPr>
      </w:pPr>
      <w:r w:rsidRPr="00C92276">
        <w:rPr>
          <w:rFonts w:asciiTheme="minorHAnsi" w:hAnsiTheme="minorHAnsi" w:cstheme="minorHAnsi"/>
          <w:sz w:val="16"/>
          <w:szCs w:val="16"/>
          <w:lang w:val="fr-FR"/>
          <w:rPrChange w:id="1298" w:author="Profesor" w:date="2017-07-19T14:14:00Z">
            <w:rPr>
              <w:rFonts w:asciiTheme="minorHAnsi" w:hAnsiTheme="minorHAnsi" w:cstheme="minorHAnsi"/>
              <w:sz w:val="16"/>
              <w:szCs w:val="16"/>
              <w:lang w:val="en-US"/>
            </w:rPr>
          </w:rPrChange>
        </w:rPr>
        <w:t xml:space="preserve">        </w:t>
      </w:r>
      <w:r w:rsidRPr="00514E10">
        <w:rPr>
          <w:rFonts w:asciiTheme="minorHAnsi" w:hAnsiTheme="minorHAnsi" w:cstheme="minorHAnsi"/>
          <w:sz w:val="16"/>
          <w:szCs w:val="16"/>
          <w:lang w:val="en-US"/>
        </w:rPr>
        <w:t>weight: 1,</w:t>
      </w:r>
    </w:p>
    <w:p w14:paraId="7B13370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color: 'blue',</w:t>
      </w:r>
    </w:p>
    <w:p w14:paraId="2B3217A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fillColor: '#cacaca',</w:t>
      </w:r>
    </w:p>
    <w:p w14:paraId="3BC31A7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fillOpacity: 0.2</w:t>
      </w:r>
    </w:p>
    <w:p w14:paraId="46DC3B0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09D13A9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map.addLayer(marker);</w:t>
      </w:r>
    </w:p>
    <w:p w14:paraId="3AC0509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map.addLayer(circle);</w:t>
      </w:r>
    </w:p>
    <w:p w14:paraId="7EDFDBF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tile_url = 'http://{s}.tile.osm.org/{z}/{x}/{y}.png';</w:t>
      </w:r>
    </w:p>
    <w:p w14:paraId="6D064DE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layer = L.tileLayer(tile_url, {</w:t>
      </w:r>
    </w:p>
    <w:p w14:paraId="25E843C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attribution: 'OSM'</w:t>
      </w:r>
    </w:p>
    <w:p w14:paraId="5A7C280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6818FB2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map.addLayer(layer);</w:t>
      </w:r>
    </w:p>
    <w:p w14:paraId="2168A44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map.setView(HELSINKI, 19);</w:t>
      </w:r>
    </w:p>
    <w:p w14:paraId="4672CA60" w14:textId="77777777" w:rsidR="00514E10" w:rsidRPr="00C92276" w:rsidRDefault="00514E10" w:rsidP="00514E10">
      <w:pPr>
        <w:pStyle w:val="Sinespaciado"/>
        <w:jc w:val="left"/>
        <w:rPr>
          <w:rFonts w:asciiTheme="minorHAnsi" w:hAnsiTheme="minorHAnsi" w:cstheme="minorHAnsi"/>
          <w:sz w:val="16"/>
          <w:szCs w:val="16"/>
          <w:lang w:val="en-US"/>
          <w:rPrChange w:id="1299" w:author="Profesor" w:date="2017-07-19T14:14:00Z">
            <w:rPr>
              <w:rFonts w:asciiTheme="minorHAnsi" w:hAnsiTheme="minorHAnsi" w:cstheme="minorHAnsi"/>
              <w:sz w:val="16"/>
              <w:szCs w:val="16"/>
            </w:rPr>
          </w:rPrChange>
        </w:rPr>
      </w:pPr>
      <w:r w:rsidRPr="00C92276">
        <w:rPr>
          <w:rFonts w:asciiTheme="minorHAnsi" w:hAnsiTheme="minorHAnsi" w:cstheme="minorHAnsi"/>
          <w:sz w:val="16"/>
          <w:szCs w:val="16"/>
          <w:lang w:val="en-US"/>
          <w:rPrChange w:id="1300" w:author="Profesor" w:date="2017-07-19T14:14:00Z">
            <w:rPr>
              <w:rFonts w:asciiTheme="minorHAnsi" w:hAnsiTheme="minorHAnsi" w:cstheme="minorHAnsi"/>
              <w:sz w:val="16"/>
              <w:szCs w:val="16"/>
            </w:rPr>
          </w:rPrChange>
        </w:rPr>
        <w:t>};</w:t>
      </w:r>
    </w:p>
    <w:p w14:paraId="3CCAA083" w14:textId="77777777" w:rsidR="00514E10" w:rsidRPr="00C92276" w:rsidRDefault="00514E10" w:rsidP="00514E10">
      <w:pPr>
        <w:pStyle w:val="Sinespaciado"/>
        <w:jc w:val="left"/>
        <w:rPr>
          <w:rFonts w:asciiTheme="minorHAnsi" w:hAnsiTheme="minorHAnsi" w:cstheme="minorHAnsi"/>
          <w:sz w:val="16"/>
          <w:szCs w:val="16"/>
          <w:lang w:val="en-US"/>
          <w:rPrChange w:id="1301" w:author="Profesor" w:date="2017-07-19T14:14:00Z">
            <w:rPr>
              <w:rFonts w:asciiTheme="minorHAnsi" w:hAnsiTheme="minorHAnsi" w:cstheme="minorHAnsi"/>
              <w:sz w:val="16"/>
              <w:szCs w:val="16"/>
            </w:rPr>
          </w:rPrChange>
        </w:rPr>
      </w:pPr>
    </w:p>
    <w:p w14:paraId="447CA10C" w14:textId="77777777" w:rsidR="00514E10" w:rsidRPr="00C92276" w:rsidRDefault="00514E10" w:rsidP="00514E10">
      <w:pPr>
        <w:pStyle w:val="Sinespaciado"/>
        <w:jc w:val="left"/>
        <w:rPr>
          <w:rFonts w:asciiTheme="minorHAnsi" w:hAnsiTheme="minorHAnsi" w:cstheme="minorHAnsi"/>
          <w:sz w:val="16"/>
          <w:szCs w:val="16"/>
          <w:lang w:val="en-US"/>
          <w:rPrChange w:id="1302" w:author="Profesor" w:date="2017-07-19T14:14:00Z">
            <w:rPr>
              <w:rFonts w:asciiTheme="minorHAnsi" w:hAnsiTheme="minorHAnsi" w:cstheme="minorHAnsi"/>
              <w:sz w:val="16"/>
              <w:szCs w:val="16"/>
            </w:rPr>
          </w:rPrChange>
        </w:rPr>
      </w:pPr>
      <w:r w:rsidRPr="00C92276">
        <w:rPr>
          <w:rFonts w:asciiTheme="minorHAnsi" w:hAnsiTheme="minorHAnsi" w:cstheme="minorHAnsi"/>
          <w:sz w:val="16"/>
          <w:szCs w:val="16"/>
          <w:lang w:val="en-US"/>
          <w:rPrChange w:id="1303" w:author="Profesor" w:date="2017-07-19T14:14:00Z">
            <w:rPr>
              <w:rFonts w:asciiTheme="minorHAnsi" w:hAnsiTheme="minorHAnsi" w:cstheme="minorHAnsi"/>
              <w:sz w:val="16"/>
              <w:szCs w:val="16"/>
            </w:rPr>
          </w:rPrChange>
        </w:rPr>
        <w:t>loadMap('map');</w:t>
      </w:r>
    </w:p>
    <w:p w14:paraId="0DEA6DF4" w14:textId="0199F163" w:rsidR="00514E10" w:rsidRPr="00514E10" w:rsidRDefault="00514E10">
      <w:pPr>
        <w:rPr>
          <w:rFonts w:asciiTheme="majorHAnsi" w:eastAsiaTheme="majorEastAsia" w:hAnsiTheme="majorHAnsi" w:cstheme="majorBidi"/>
          <w:spacing w:val="-10"/>
          <w:kern w:val="28"/>
          <w:sz w:val="16"/>
          <w:szCs w:val="16"/>
          <w:lang w:val="en-US"/>
        </w:rPr>
      </w:pPr>
    </w:p>
    <w:p w14:paraId="3D667B16" w14:textId="43C4C3A3" w:rsidR="00514E10" w:rsidRPr="00514E10" w:rsidRDefault="00514E10" w:rsidP="00514E10">
      <w:pPr>
        <w:pStyle w:val="Subttulo"/>
        <w:ind w:left="708" w:hanging="708"/>
        <w:rPr>
          <w:sz w:val="28"/>
        </w:rPr>
      </w:pPr>
      <w:r>
        <w:rPr>
          <w:b/>
          <w:sz w:val="28"/>
        </w:rPr>
        <w:t>Apéndice C.11</w:t>
      </w:r>
      <w:r w:rsidRPr="00514E10">
        <w:rPr>
          <w:sz w:val="28"/>
        </w:rPr>
        <w:t>: Detalles de un Perfil</w:t>
      </w:r>
    </w:p>
    <w:p w14:paraId="1F8CD881"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@model Proyecto_Integracion.Models.Perfil</w:t>
      </w:r>
    </w:p>
    <w:p w14:paraId="795A9AB6"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w:t>
      </w:r>
    </w:p>
    <w:p w14:paraId="23EE2DC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Layout = "~/Views/_Layout.cshtml";</w:t>
      </w:r>
    </w:p>
    <w:p w14:paraId="035E25D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ViewBag.Title = "Detalles Reporte";</w:t>
      </w:r>
    </w:p>
    <w:p w14:paraId="4DDEBC6A"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lastRenderedPageBreak/>
        <w:t xml:space="preserve">    </w:t>
      </w:r>
      <w:r w:rsidRPr="00514E10">
        <w:rPr>
          <w:rFonts w:asciiTheme="minorHAnsi" w:hAnsiTheme="minorHAnsi" w:cstheme="minorHAnsi"/>
          <w:sz w:val="16"/>
          <w:szCs w:val="16"/>
        </w:rPr>
        <w:t>var Perfil_Activo = Proyecto_Integracion.WebApp.Utils.SessionManager.PerfilActivo();</w:t>
      </w:r>
    </w:p>
    <w:p w14:paraId="74EF0C64"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var Cuenta_Activa = Proyecto_Integracion.WebApp.Utils.SessionManager.CuentaActiva();</w:t>
      </w:r>
    </w:p>
    <w:p w14:paraId="11BB490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w:t>
      </w:r>
    </w:p>
    <w:p w14:paraId="58ED25D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@section Styles{</w:t>
      </w:r>
    </w:p>
    <w:p w14:paraId="1CD1D84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&lt;link href="~/Contents/css/detalles-perfil.css" rel="stylesheet" /&gt;</w:t>
      </w:r>
    </w:p>
    <w:p w14:paraId="39635C4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&lt;link href="~/Contents/css/Mis-Reportes.css" rel="stylesheet" /&gt;</w:t>
      </w:r>
    </w:p>
    <w:p w14:paraId="33D8285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w:t>
      </w:r>
    </w:p>
    <w:p w14:paraId="0690B14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@section Scripts{</w:t>
      </w:r>
    </w:p>
    <w:p w14:paraId="77EDCD8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&lt;script src="~/Contents/js/map-visualizar.js" type="text/javascript"&gt;&lt;/script&gt;</w:t>
      </w:r>
    </w:p>
    <w:p w14:paraId="78F3957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&lt;script src="~/Contents/js/imagen.js"&gt;&lt;/script&gt;</w:t>
      </w:r>
    </w:p>
    <w:p w14:paraId="33BA61E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w:t>
      </w:r>
    </w:p>
    <w:p w14:paraId="1049D89F" w14:textId="77777777" w:rsidR="00514E10" w:rsidRPr="00514E10" w:rsidRDefault="00514E10" w:rsidP="00514E10">
      <w:pPr>
        <w:pStyle w:val="Sinespaciado"/>
        <w:jc w:val="left"/>
        <w:rPr>
          <w:rFonts w:asciiTheme="minorHAnsi" w:hAnsiTheme="minorHAnsi" w:cstheme="minorHAnsi"/>
          <w:sz w:val="16"/>
          <w:szCs w:val="16"/>
          <w:lang w:val="en-US"/>
        </w:rPr>
      </w:pPr>
    </w:p>
    <w:p w14:paraId="7C08041B" w14:textId="77777777" w:rsidR="00514E10" w:rsidRPr="00514E10" w:rsidRDefault="00514E10" w:rsidP="00514E10">
      <w:pPr>
        <w:pStyle w:val="Sinespaciado"/>
        <w:jc w:val="left"/>
        <w:rPr>
          <w:rFonts w:asciiTheme="minorHAnsi" w:hAnsiTheme="minorHAnsi" w:cstheme="minorHAnsi"/>
          <w:sz w:val="16"/>
          <w:szCs w:val="16"/>
          <w:lang w:val="en-US"/>
        </w:rPr>
      </w:pPr>
    </w:p>
    <w:p w14:paraId="5A92706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&lt;div class="container"&gt;</w:t>
      </w:r>
    </w:p>
    <w:p w14:paraId="3EEFDFB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&lt;br /&gt;</w:t>
      </w:r>
    </w:p>
    <w:p w14:paraId="13671CD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@if(Perfil_Activo != null &amp;&amp; Cuenta_Activa != null &amp;&amp; Perfil_Activo.Id == Model.Id)</w:t>
      </w:r>
    </w:p>
    <w:p w14:paraId="75CA535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6DED599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&lt;h2 class="letra-prompt"&gt;&lt;strong&gt;Mi Perfil&lt;/strong&gt;&lt;/h2&gt;</w:t>
      </w:r>
    </w:p>
    <w:p w14:paraId="4593269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393D1B6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else</w:t>
      </w:r>
    </w:p>
    <w:p w14:paraId="7850BAA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4C162F2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&lt;h2 class="letra-prompt"&gt;&lt;strong&gt;Detalles de Perfil&lt;/strong&gt;&lt;/h2&gt;</w:t>
      </w:r>
    </w:p>
    <w:p w14:paraId="0A1CB15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09CBD78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&lt;hr /&gt;</w:t>
      </w:r>
    </w:p>
    <w:p w14:paraId="6C17509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class="col-md-3"&gt;</w:t>
      </w:r>
    </w:p>
    <w:p w14:paraId="557BC42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class="thumbnail text-center"&gt;</w:t>
      </w:r>
    </w:p>
    <w:p w14:paraId="08215D4C"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&lt;img src="~/Contents/img/perfiles/@Perfil_Activo.UrlImagen" alt="Imagen perfil"&gt;</w:t>
      </w:r>
    </w:p>
    <w:p w14:paraId="0304DE84"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@if (Perfil_Activo.Id == Model.Id &amp;&amp; Perfil_Activo != null &amp;&amp; Cuenta_Activa != null)</w:t>
      </w:r>
    </w:p>
    <w:p w14:paraId="6CD9206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w:t>
      </w:r>
    </w:p>
    <w:p w14:paraId="60BC0C7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class="caption"&gt;</w:t>
      </w:r>
    </w:p>
    <w:p w14:paraId="29364ED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&lt;a class="btn btn-success" data-toggle="modal" data-target="#Imagen"&gt;</w:t>
      </w:r>
    </w:p>
    <w:p w14:paraId="237BC81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Módificar</w:t>
      </w:r>
    </w:p>
    <w:p w14:paraId="5EB77AA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&lt;i class="glyphicon glyphicon-pencil"&gt;&lt;/i&gt;</w:t>
      </w:r>
    </w:p>
    <w:p w14:paraId="3FE9859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&lt;/a&gt;</w:t>
      </w:r>
    </w:p>
    <w:p w14:paraId="7CB7477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1E3DE7B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47EE392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191394C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class="row text-center"&gt;</w:t>
      </w:r>
    </w:p>
    <w:p w14:paraId="1F3FDA6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&lt;br /&gt;</w:t>
      </w:r>
    </w:p>
    <w:p w14:paraId="6FA9A2A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&lt;br /&gt;</w:t>
      </w:r>
    </w:p>
    <w:p w14:paraId="59D13A8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&lt;a class="btn btn-success" href="@Url.Action("Index","Home")"&gt;</w:t>
      </w:r>
    </w:p>
    <w:p w14:paraId="4ABF3BD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&lt;i class="fa fa-chevron-left" aria-hidden="true"&gt;&lt;/i&gt;</w:t>
      </w:r>
    </w:p>
    <w:p w14:paraId="25685990"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&amp;nbsp;Regresar</w:t>
      </w:r>
    </w:p>
    <w:p w14:paraId="2F40BFB5"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&lt;/a&gt;</w:t>
      </w:r>
    </w:p>
    <w:p w14:paraId="620746C9"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&lt;/div&gt;</w:t>
      </w:r>
    </w:p>
    <w:p w14:paraId="4C338A86"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&lt;/div&gt;</w:t>
      </w:r>
    </w:p>
    <w:p w14:paraId="70561A0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&lt;div class="col-md-7"&gt;</w:t>
      </w:r>
    </w:p>
    <w:p w14:paraId="32319F9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class="panel panel-default panel-mis-datos"&gt;</w:t>
      </w:r>
    </w:p>
    <w:p w14:paraId="34C33E7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class="panel-body"&gt;</w:t>
      </w:r>
    </w:p>
    <w:p w14:paraId="41411FD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&lt;p&gt;&lt;strong&gt;Nombre:&lt;/strong&gt;&amp;nbsp;@Model.Nombre&lt;/p&gt;</w:t>
      </w:r>
    </w:p>
    <w:p w14:paraId="7A6E900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&lt;p&gt;&lt;strong&gt;Dirección:&lt;/strong&gt;&amp;nbsp;@Model.Ubicacion.Direccion&lt;/p&gt;</w:t>
      </w:r>
    </w:p>
    <w:p w14:paraId="7E986D7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&lt;input type="text" id="Latitud" value="@Model.Ubicacion.Latitud" hidden /&gt;</w:t>
      </w:r>
    </w:p>
    <w:p w14:paraId="38ABE05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&lt;input type="text" id="Longitud" value="@Model.Ubicacion.Longitud" hidden /&gt;</w:t>
      </w:r>
    </w:p>
    <w:p w14:paraId="34CB5F4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7912D43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class="panel-footer panel-ubicacion-dettallesP" id="map"&gt;&lt;/div&gt;</w:t>
      </w:r>
    </w:p>
    <w:p w14:paraId="6263853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1EFA5CF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05CDE66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class="col-md-2 text-right"&gt;</w:t>
      </w:r>
    </w:p>
    <w:p w14:paraId="470C8908"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@if (Perfil_Activo != null &amp;&amp; Cuenta_Activa != null &amp;&amp; Perfil_Activo.Id == Model.Id)</w:t>
      </w:r>
    </w:p>
    <w:p w14:paraId="46F1D7A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w:t>
      </w:r>
    </w:p>
    <w:p w14:paraId="46EB73D7" w14:textId="77777777" w:rsidR="00514E10" w:rsidRPr="00514E10" w:rsidRDefault="00514E10" w:rsidP="00514E10">
      <w:pPr>
        <w:pStyle w:val="Sinespaciado"/>
        <w:jc w:val="left"/>
        <w:rPr>
          <w:rFonts w:asciiTheme="minorHAnsi" w:hAnsiTheme="minorHAnsi" w:cstheme="minorHAnsi"/>
          <w:sz w:val="16"/>
          <w:szCs w:val="16"/>
          <w:lang w:val="en-US"/>
        </w:rPr>
      </w:pPr>
    </w:p>
    <w:p w14:paraId="51C7EC3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&lt;a class="btn btn-warning" href="@Url.Action("Modificar", "Perfil", new { Id = Model.Id })"&gt;</w:t>
      </w:r>
    </w:p>
    <w:p w14:paraId="7DBD4C5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Módificar</w:t>
      </w:r>
    </w:p>
    <w:p w14:paraId="6226DAC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&lt;i class="glyphicon glyphicon-pencil"&gt;&lt;/i&gt;</w:t>
      </w:r>
    </w:p>
    <w:p w14:paraId="07A40C9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&lt;/a&gt;</w:t>
      </w:r>
    </w:p>
    <w:p w14:paraId="3B83BFD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lastRenderedPageBreak/>
        <w:t xml:space="preserve">            &lt;br /&gt;</w:t>
      </w:r>
    </w:p>
    <w:p w14:paraId="486383C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&lt;br /&gt;</w:t>
      </w:r>
    </w:p>
    <w:p w14:paraId="2CC35FF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&lt;br /&gt;</w:t>
      </w:r>
    </w:p>
    <w:p w14:paraId="5E45EF3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&lt;a class="btn btn-danger" data-toggle="modal" data-target="#modal-eliminar"&gt;</w:t>
      </w:r>
    </w:p>
    <w:p w14:paraId="3BF79C7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Eliminar&amp;nbsp;&amp;nbsp;</w:t>
      </w:r>
    </w:p>
    <w:p w14:paraId="253AB95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&lt;i class="glyphicon glyphicon-remove"&gt;&lt;/i&gt;</w:t>
      </w:r>
    </w:p>
    <w:p w14:paraId="58E4B085"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&lt;/a&gt;</w:t>
      </w:r>
    </w:p>
    <w:p w14:paraId="5854B276"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444F3208"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&lt;/div&gt;</w:t>
      </w:r>
    </w:p>
    <w:p w14:paraId="2D3F3C97"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@if (Perfil_Activo != null &amp;&amp; Cuenta_Activa != null &amp;&amp; Perfil_Activo.Id == Model.Id)</w:t>
      </w:r>
    </w:p>
    <w:p w14:paraId="6E0444F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w:t>
      </w:r>
    </w:p>
    <w:p w14:paraId="34D6CF5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class="col-md-12"&gt;</w:t>
      </w:r>
    </w:p>
    <w:p w14:paraId="2FDBF53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class="text-center"&gt;</w:t>
      </w:r>
    </w:p>
    <w:p w14:paraId="245B584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&lt;a href="@Url.Action("Crear", "Reporte")" type="button" class="btn btn-warning letra-prompt btn-lg"&gt;Nuevo Reporte &lt;i class="fa fa-plus-square" aria-hidden="true"&gt;&lt;/i&gt;&lt;/a&gt;</w:t>
      </w:r>
    </w:p>
    <w:p w14:paraId="5F56B46C"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&lt;br /&gt;</w:t>
      </w:r>
    </w:p>
    <w:p w14:paraId="1C546D27"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&lt;br /&gt;</w:t>
      </w:r>
    </w:p>
    <w:p w14:paraId="6DEC2371"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&lt;/div&gt;</w:t>
      </w:r>
    </w:p>
    <w:p w14:paraId="1718A1AF"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&lt;/div&gt;</w:t>
      </w:r>
    </w:p>
    <w:p w14:paraId="26FF8553"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w:t>
      </w:r>
    </w:p>
    <w:p w14:paraId="33AA9752"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&lt;!--Mis ultimos reportes--&gt;</w:t>
      </w:r>
    </w:p>
    <w:p w14:paraId="327BFA4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&lt;div class="col-md-12"&gt;</w:t>
      </w:r>
    </w:p>
    <w:p w14:paraId="593D7FA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class="panel panel-default"&gt;</w:t>
      </w:r>
    </w:p>
    <w:p w14:paraId="275758A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class="panel-heading"&gt;</w:t>
      </w:r>
    </w:p>
    <w:p w14:paraId="5CEFD0F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&lt;h4 class="panel-title"&gt; Mis últimos reportes&lt;/h4&gt;</w:t>
      </w:r>
    </w:p>
    <w:p w14:paraId="77312BB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3467C37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class="panel-body"&gt;</w:t>
      </w:r>
    </w:p>
    <w:p w14:paraId="0BC32D0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class="list-group"&gt;</w:t>
      </w:r>
    </w:p>
    <w:p w14:paraId="59A2921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class="row" style="display: flex; flex-wrap: wrap;"&gt;</w:t>
      </w:r>
    </w:p>
    <w:p w14:paraId="4CCAAF67" w14:textId="77777777" w:rsidR="00514E10" w:rsidRPr="00514E10" w:rsidRDefault="00514E10" w:rsidP="00514E10">
      <w:pPr>
        <w:pStyle w:val="Sinespaciado"/>
        <w:jc w:val="left"/>
        <w:rPr>
          <w:rFonts w:asciiTheme="minorHAnsi" w:hAnsiTheme="minorHAnsi" w:cstheme="minorHAnsi"/>
          <w:sz w:val="16"/>
          <w:szCs w:val="16"/>
          <w:lang w:val="en-US"/>
        </w:rPr>
      </w:pPr>
    </w:p>
    <w:p w14:paraId="16B7EDB8" w14:textId="77777777" w:rsidR="00514E10" w:rsidRPr="00C92276" w:rsidRDefault="00514E10" w:rsidP="00514E10">
      <w:pPr>
        <w:pStyle w:val="Sinespaciado"/>
        <w:jc w:val="left"/>
        <w:rPr>
          <w:rFonts w:asciiTheme="minorHAnsi" w:hAnsiTheme="minorHAnsi" w:cstheme="minorHAnsi"/>
          <w:sz w:val="16"/>
          <w:szCs w:val="16"/>
          <w:lang w:val="en-US"/>
          <w:rPrChange w:id="1304" w:author="Profesor" w:date="2017-07-19T14:14:00Z">
            <w:rPr>
              <w:rFonts w:asciiTheme="minorHAnsi" w:hAnsiTheme="minorHAnsi" w:cstheme="minorHAnsi"/>
              <w:sz w:val="16"/>
              <w:szCs w:val="16"/>
            </w:rPr>
          </w:rPrChange>
        </w:rPr>
      </w:pPr>
      <w:r w:rsidRPr="00514E10">
        <w:rPr>
          <w:rFonts w:asciiTheme="minorHAnsi" w:hAnsiTheme="minorHAnsi" w:cstheme="minorHAnsi"/>
          <w:sz w:val="16"/>
          <w:szCs w:val="16"/>
          <w:lang w:val="en-US"/>
        </w:rPr>
        <w:t xml:space="preserve">                        </w:t>
      </w:r>
      <w:r w:rsidRPr="00C92276">
        <w:rPr>
          <w:rFonts w:asciiTheme="minorHAnsi" w:hAnsiTheme="minorHAnsi" w:cstheme="minorHAnsi"/>
          <w:sz w:val="16"/>
          <w:szCs w:val="16"/>
          <w:lang w:val="en-US"/>
          <w:rPrChange w:id="1305" w:author="Profesor" w:date="2017-07-19T14:14:00Z">
            <w:rPr>
              <w:rFonts w:asciiTheme="minorHAnsi" w:hAnsiTheme="minorHAnsi" w:cstheme="minorHAnsi"/>
              <w:sz w:val="16"/>
              <w:szCs w:val="16"/>
            </w:rPr>
          </w:rPrChange>
        </w:rPr>
        <w:t>@{</w:t>
      </w:r>
    </w:p>
    <w:p w14:paraId="29276384" w14:textId="77777777" w:rsidR="00514E10" w:rsidRPr="00C92276" w:rsidRDefault="00514E10" w:rsidP="00514E10">
      <w:pPr>
        <w:pStyle w:val="Sinespaciado"/>
        <w:jc w:val="left"/>
        <w:rPr>
          <w:rFonts w:asciiTheme="minorHAnsi" w:hAnsiTheme="minorHAnsi" w:cstheme="minorHAnsi"/>
          <w:sz w:val="16"/>
          <w:szCs w:val="16"/>
          <w:lang w:val="en-US"/>
          <w:rPrChange w:id="1306" w:author="Profesor" w:date="2017-07-19T14:14:00Z">
            <w:rPr>
              <w:rFonts w:asciiTheme="minorHAnsi" w:hAnsiTheme="minorHAnsi" w:cstheme="minorHAnsi"/>
              <w:sz w:val="16"/>
              <w:szCs w:val="16"/>
            </w:rPr>
          </w:rPrChange>
        </w:rPr>
      </w:pPr>
      <w:r w:rsidRPr="00C92276">
        <w:rPr>
          <w:rFonts w:asciiTheme="minorHAnsi" w:hAnsiTheme="minorHAnsi" w:cstheme="minorHAnsi"/>
          <w:sz w:val="16"/>
          <w:szCs w:val="16"/>
          <w:lang w:val="en-US"/>
          <w:rPrChange w:id="1307" w:author="Profesor" w:date="2017-07-19T14:14:00Z">
            <w:rPr>
              <w:rFonts w:asciiTheme="minorHAnsi" w:hAnsiTheme="minorHAnsi" w:cstheme="minorHAnsi"/>
              <w:sz w:val="16"/>
              <w:szCs w:val="16"/>
            </w:rPr>
          </w:rPrChange>
        </w:rPr>
        <w:t xml:space="preserve">                            var mis_reportes = Model.MisReportes();</w:t>
      </w:r>
    </w:p>
    <w:p w14:paraId="67219737" w14:textId="77777777" w:rsidR="00514E10" w:rsidRPr="00514E10" w:rsidRDefault="00514E10" w:rsidP="00514E10">
      <w:pPr>
        <w:pStyle w:val="Sinespaciado"/>
        <w:jc w:val="left"/>
        <w:rPr>
          <w:rFonts w:asciiTheme="minorHAnsi" w:hAnsiTheme="minorHAnsi" w:cstheme="minorHAnsi"/>
          <w:sz w:val="16"/>
          <w:szCs w:val="16"/>
          <w:lang w:val="en-US"/>
        </w:rPr>
      </w:pPr>
      <w:r w:rsidRPr="00C92276">
        <w:rPr>
          <w:rFonts w:asciiTheme="minorHAnsi" w:hAnsiTheme="minorHAnsi" w:cstheme="minorHAnsi"/>
          <w:sz w:val="16"/>
          <w:szCs w:val="16"/>
          <w:lang w:val="en-US"/>
          <w:rPrChange w:id="1308" w:author="Profesor" w:date="2017-07-19T14:14:00Z">
            <w:rPr>
              <w:rFonts w:asciiTheme="minorHAnsi" w:hAnsiTheme="minorHAnsi" w:cstheme="minorHAnsi"/>
              <w:sz w:val="16"/>
              <w:szCs w:val="16"/>
            </w:rPr>
          </w:rPrChange>
        </w:rPr>
        <w:t xml:space="preserve">                            </w:t>
      </w:r>
      <w:r w:rsidRPr="00514E10">
        <w:rPr>
          <w:rFonts w:asciiTheme="minorHAnsi" w:hAnsiTheme="minorHAnsi" w:cstheme="minorHAnsi"/>
          <w:sz w:val="16"/>
          <w:szCs w:val="16"/>
          <w:lang w:val="en-US"/>
        </w:rPr>
        <w:t>if (mis_reportes.Count() == 0)</w:t>
      </w:r>
    </w:p>
    <w:p w14:paraId="0EB3182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07B1B38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class="col-xs-12 text-center"&gt;</w:t>
      </w:r>
    </w:p>
    <w:p w14:paraId="47423B4F" w14:textId="77777777" w:rsidR="00514E10" w:rsidRPr="00C92276" w:rsidRDefault="00514E10" w:rsidP="00514E10">
      <w:pPr>
        <w:pStyle w:val="Sinespaciado"/>
        <w:jc w:val="left"/>
        <w:rPr>
          <w:rFonts w:asciiTheme="minorHAnsi" w:hAnsiTheme="minorHAnsi" w:cstheme="minorHAnsi"/>
          <w:sz w:val="16"/>
          <w:szCs w:val="16"/>
          <w:lang w:val="en-US"/>
          <w:rPrChange w:id="1309" w:author="Profesor" w:date="2017-07-19T14:14:00Z">
            <w:rPr>
              <w:rFonts w:asciiTheme="minorHAnsi" w:hAnsiTheme="minorHAnsi" w:cstheme="minorHAnsi"/>
              <w:sz w:val="16"/>
              <w:szCs w:val="16"/>
            </w:rPr>
          </w:rPrChange>
        </w:rPr>
      </w:pPr>
      <w:r w:rsidRPr="00514E10">
        <w:rPr>
          <w:rFonts w:asciiTheme="minorHAnsi" w:hAnsiTheme="minorHAnsi" w:cstheme="minorHAnsi"/>
          <w:sz w:val="16"/>
          <w:szCs w:val="16"/>
          <w:lang w:val="en-US"/>
        </w:rPr>
        <w:t xml:space="preserve">                                    </w:t>
      </w:r>
      <w:r w:rsidRPr="00C92276">
        <w:rPr>
          <w:rFonts w:asciiTheme="minorHAnsi" w:hAnsiTheme="minorHAnsi" w:cstheme="minorHAnsi"/>
          <w:sz w:val="16"/>
          <w:szCs w:val="16"/>
          <w:lang w:val="en-US"/>
          <w:rPrChange w:id="1310" w:author="Profesor" w:date="2017-07-19T14:14:00Z">
            <w:rPr>
              <w:rFonts w:asciiTheme="minorHAnsi" w:hAnsiTheme="minorHAnsi" w:cstheme="minorHAnsi"/>
              <w:sz w:val="16"/>
              <w:szCs w:val="16"/>
            </w:rPr>
          </w:rPrChange>
        </w:rPr>
        <w:t>&lt;h4&gt;&lt;strong&gt;Aún no cuentas con algún reporte&lt;/strong&gt;&lt;/h4&gt;</w:t>
      </w:r>
    </w:p>
    <w:p w14:paraId="52EA0EAE" w14:textId="77777777" w:rsidR="00514E10" w:rsidRPr="00514E10" w:rsidRDefault="00514E10" w:rsidP="00514E10">
      <w:pPr>
        <w:pStyle w:val="Sinespaciado"/>
        <w:jc w:val="left"/>
        <w:rPr>
          <w:rFonts w:asciiTheme="minorHAnsi" w:hAnsiTheme="minorHAnsi" w:cstheme="minorHAnsi"/>
          <w:sz w:val="16"/>
          <w:szCs w:val="16"/>
          <w:lang w:val="en-US"/>
        </w:rPr>
      </w:pPr>
      <w:r w:rsidRPr="00C92276">
        <w:rPr>
          <w:rFonts w:asciiTheme="minorHAnsi" w:hAnsiTheme="minorHAnsi" w:cstheme="minorHAnsi"/>
          <w:sz w:val="16"/>
          <w:szCs w:val="16"/>
          <w:lang w:val="en-US"/>
          <w:rPrChange w:id="1311" w:author="Profesor" w:date="2017-07-19T14:14:00Z">
            <w:rPr>
              <w:rFonts w:asciiTheme="minorHAnsi" w:hAnsiTheme="minorHAnsi" w:cstheme="minorHAnsi"/>
              <w:sz w:val="16"/>
              <w:szCs w:val="16"/>
            </w:rPr>
          </w:rPrChange>
        </w:rPr>
        <w:t xml:space="preserve">                                </w:t>
      </w:r>
      <w:r w:rsidRPr="00514E10">
        <w:rPr>
          <w:rFonts w:asciiTheme="minorHAnsi" w:hAnsiTheme="minorHAnsi" w:cstheme="minorHAnsi"/>
          <w:sz w:val="16"/>
          <w:szCs w:val="16"/>
          <w:lang w:val="en-US"/>
        </w:rPr>
        <w:t>&lt;/div&gt;</w:t>
      </w:r>
    </w:p>
    <w:p w14:paraId="7841FFE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170320D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if (mis_reportes.Count() &gt; 4)</w:t>
      </w:r>
    </w:p>
    <w:p w14:paraId="6E0F2BA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570B4A5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class="col-xs-12 text-right"&gt; &lt;a class="btn btn-xs" href="@Url.Action("MisReportes", "Perfil", new { page = 1, id = Model.Id })"&gt;&lt;i class="fa fa-angle-down"&gt;&lt;/i&gt; Ver todos&lt;/a&gt; &lt;/div&gt;</w:t>
      </w:r>
    </w:p>
    <w:p w14:paraId="672FB1F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2BCB19B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foreach (var reporte in mis_reportes.Take(4))</w:t>
      </w:r>
    </w:p>
    <w:p w14:paraId="29A631D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67D1B21B" w14:textId="77777777" w:rsidR="00514E10" w:rsidRPr="00514E10" w:rsidRDefault="00514E10" w:rsidP="00514E10">
      <w:pPr>
        <w:pStyle w:val="Sinespaciado"/>
        <w:jc w:val="left"/>
        <w:rPr>
          <w:rFonts w:asciiTheme="minorHAnsi" w:hAnsiTheme="minorHAnsi" w:cstheme="minorHAnsi"/>
          <w:sz w:val="16"/>
          <w:szCs w:val="16"/>
          <w:lang w:val="en-US"/>
        </w:rPr>
      </w:pPr>
    </w:p>
    <w:p w14:paraId="72AAA2D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class="col-md-6 reporte"&gt;</w:t>
      </w:r>
    </w:p>
    <w:p w14:paraId="173583DF" w14:textId="77777777" w:rsidR="00514E10" w:rsidRPr="00514E10" w:rsidRDefault="00514E10" w:rsidP="00514E10">
      <w:pPr>
        <w:pStyle w:val="Sinespaciado"/>
        <w:jc w:val="left"/>
        <w:rPr>
          <w:rFonts w:asciiTheme="minorHAnsi" w:hAnsiTheme="minorHAnsi" w:cstheme="minorHAnsi"/>
          <w:sz w:val="16"/>
          <w:szCs w:val="16"/>
          <w:lang w:val="en-US"/>
        </w:rPr>
      </w:pPr>
    </w:p>
    <w:p w14:paraId="7B10C85E"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&lt;a href="@Url.Action("Detalles", "Reporte", new { Id = reporte.Id})" class="list-group-item"&gt;</w:t>
      </w:r>
    </w:p>
    <w:p w14:paraId="4DE3AD7E" w14:textId="77777777" w:rsidR="00514E10" w:rsidRPr="00514E10" w:rsidRDefault="00514E10" w:rsidP="00514E10">
      <w:pPr>
        <w:pStyle w:val="Sinespaciado"/>
        <w:jc w:val="left"/>
        <w:rPr>
          <w:rFonts w:asciiTheme="minorHAnsi" w:hAnsiTheme="minorHAnsi" w:cstheme="minorHAnsi"/>
          <w:sz w:val="16"/>
          <w:szCs w:val="16"/>
          <w:lang w:val="en-US"/>
        </w:rPr>
      </w:pPr>
    </w:p>
    <w:p w14:paraId="3283919E"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class="media"&gt;</w:t>
      </w:r>
    </w:p>
    <w:p w14:paraId="7C7621E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class="media-left media-middle"&gt;</w:t>
      </w:r>
    </w:p>
    <w:p w14:paraId="5AFE998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&lt;i class="fa fa-map-marker fa-3x texto-naranja" aria-hidden="true"&gt;&lt;/i&gt;</w:t>
      </w:r>
    </w:p>
    <w:p w14:paraId="745442A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5F8D06F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class="media-body text-justify"&gt;</w:t>
      </w:r>
    </w:p>
    <w:p w14:paraId="4051CBFC"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1D0B659B"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var incidente = Proyecto_Integracion.WebApp.Utils.EnumHelper&lt;Proyecto_Integracion.Models.TipoIncidente&gt;.GetDisplayValue(reporte.Incidente);</w:t>
      </w:r>
    </w:p>
    <w:p w14:paraId="5945A3B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&lt;h4 class="media-heading"&gt;&lt;strong&gt;Incidente: &lt;/strong&gt;@incidente&lt;/h4&gt;</w:t>
      </w:r>
    </w:p>
    <w:p w14:paraId="5FA70E27" w14:textId="77777777" w:rsidR="00514E10" w:rsidRPr="00C92276" w:rsidRDefault="00514E10" w:rsidP="00514E10">
      <w:pPr>
        <w:pStyle w:val="Sinespaciado"/>
        <w:jc w:val="left"/>
        <w:rPr>
          <w:rFonts w:asciiTheme="minorHAnsi" w:hAnsiTheme="minorHAnsi" w:cstheme="minorHAnsi"/>
          <w:sz w:val="16"/>
          <w:szCs w:val="16"/>
          <w:rPrChange w:id="1312" w:author="Profesor" w:date="2017-07-19T14:14:00Z">
            <w:rPr>
              <w:rFonts w:asciiTheme="minorHAnsi" w:hAnsiTheme="minorHAnsi" w:cstheme="minorHAnsi"/>
              <w:sz w:val="16"/>
              <w:szCs w:val="16"/>
              <w:lang w:val="en-US"/>
            </w:rPr>
          </w:rPrChange>
        </w:rPr>
      </w:pPr>
      <w:r w:rsidRPr="00514E10">
        <w:rPr>
          <w:rFonts w:asciiTheme="minorHAnsi" w:hAnsiTheme="minorHAnsi" w:cstheme="minorHAnsi"/>
          <w:sz w:val="16"/>
          <w:szCs w:val="16"/>
          <w:lang w:val="en-US"/>
        </w:rPr>
        <w:t xml:space="preserve">                                                </w:t>
      </w:r>
      <w:r w:rsidRPr="00C92276">
        <w:rPr>
          <w:rFonts w:asciiTheme="minorHAnsi" w:hAnsiTheme="minorHAnsi" w:cstheme="minorHAnsi"/>
          <w:sz w:val="16"/>
          <w:szCs w:val="16"/>
          <w:rPrChange w:id="1313" w:author="Profesor" w:date="2017-07-19T14:14:00Z">
            <w:rPr>
              <w:rFonts w:asciiTheme="minorHAnsi" w:hAnsiTheme="minorHAnsi" w:cstheme="minorHAnsi"/>
              <w:sz w:val="16"/>
              <w:szCs w:val="16"/>
              <w:lang w:val="en-US"/>
            </w:rPr>
          </w:rPrChange>
        </w:rPr>
        <w:t>}</w:t>
      </w:r>
    </w:p>
    <w:p w14:paraId="26D6EA7A" w14:textId="77777777" w:rsidR="00514E10" w:rsidRPr="00C92276" w:rsidRDefault="00514E10" w:rsidP="00514E10">
      <w:pPr>
        <w:pStyle w:val="Sinespaciado"/>
        <w:jc w:val="left"/>
        <w:rPr>
          <w:rFonts w:asciiTheme="minorHAnsi" w:hAnsiTheme="minorHAnsi" w:cstheme="minorHAnsi"/>
          <w:sz w:val="16"/>
          <w:szCs w:val="16"/>
          <w:rPrChange w:id="1314" w:author="Profesor" w:date="2017-07-19T14:14:00Z">
            <w:rPr>
              <w:rFonts w:asciiTheme="minorHAnsi" w:hAnsiTheme="minorHAnsi" w:cstheme="minorHAnsi"/>
              <w:sz w:val="16"/>
              <w:szCs w:val="16"/>
              <w:lang w:val="en-US"/>
            </w:rPr>
          </w:rPrChange>
        </w:rPr>
      </w:pPr>
      <w:r w:rsidRPr="00C92276">
        <w:rPr>
          <w:rFonts w:asciiTheme="minorHAnsi" w:hAnsiTheme="minorHAnsi" w:cstheme="minorHAnsi"/>
          <w:sz w:val="16"/>
          <w:szCs w:val="16"/>
          <w:rPrChange w:id="1315" w:author="Profesor" w:date="2017-07-19T14:14:00Z">
            <w:rPr>
              <w:rFonts w:asciiTheme="minorHAnsi" w:hAnsiTheme="minorHAnsi" w:cstheme="minorHAnsi"/>
              <w:sz w:val="16"/>
              <w:szCs w:val="16"/>
              <w:lang w:val="en-US"/>
            </w:rPr>
          </w:rPrChange>
        </w:rPr>
        <w:t xml:space="preserve">                                                &lt;p&gt;&lt;strong&gt;Descripción: &lt;/strong&gt;@reporte.Descripcion&lt;/p&gt;</w:t>
      </w:r>
    </w:p>
    <w:p w14:paraId="1DEE0AE9" w14:textId="77777777" w:rsidR="00514E10" w:rsidRPr="00514E10" w:rsidRDefault="00514E10" w:rsidP="00514E10">
      <w:pPr>
        <w:pStyle w:val="Sinespaciado"/>
        <w:jc w:val="left"/>
        <w:rPr>
          <w:rFonts w:asciiTheme="minorHAnsi" w:hAnsiTheme="minorHAnsi" w:cstheme="minorHAnsi"/>
          <w:sz w:val="16"/>
          <w:szCs w:val="16"/>
          <w:lang w:val="en-US"/>
        </w:rPr>
      </w:pPr>
      <w:r w:rsidRPr="00C92276">
        <w:rPr>
          <w:rFonts w:asciiTheme="minorHAnsi" w:hAnsiTheme="minorHAnsi" w:cstheme="minorHAnsi"/>
          <w:sz w:val="16"/>
          <w:szCs w:val="16"/>
          <w:rPrChange w:id="1316" w:author="Profesor" w:date="2017-07-19T14:14:00Z">
            <w:rPr>
              <w:rFonts w:asciiTheme="minorHAnsi" w:hAnsiTheme="minorHAnsi" w:cstheme="minorHAnsi"/>
              <w:sz w:val="16"/>
              <w:szCs w:val="16"/>
              <w:lang w:val="en-US"/>
            </w:rPr>
          </w:rPrChange>
        </w:rPr>
        <w:t xml:space="preserve">                                                </w:t>
      </w:r>
      <w:r w:rsidRPr="00514E10">
        <w:rPr>
          <w:rFonts w:asciiTheme="minorHAnsi" w:hAnsiTheme="minorHAnsi" w:cstheme="minorHAnsi"/>
          <w:sz w:val="16"/>
          <w:szCs w:val="16"/>
          <w:lang w:val="en-US"/>
        </w:rPr>
        <w:t>&lt;p&gt;&lt;strong&gt;Fecha: &lt;/strong&gt; @reporte.FechaExpedicion.ToString("d")&lt;/p&gt;</w:t>
      </w:r>
    </w:p>
    <w:p w14:paraId="5025562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&lt;p&gt;&lt;strong&gt;Dirección: &lt;/strong&gt; @reporte.Ubicacion.Direccion&lt;/p&gt;</w:t>
      </w:r>
    </w:p>
    <w:p w14:paraId="4366D0E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5A69641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1830CFD2" w14:textId="77777777" w:rsidR="00514E10" w:rsidRPr="00514E10" w:rsidRDefault="00514E10" w:rsidP="00514E10">
      <w:pPr>
        <w:pStyle w:val="Sinespaciado"/>
        <w:jc w:val="left"/>
        <w:rPr>
          <w:rFonts w:asciiTheme="minorHAnsi" w:hAnsiTheme="minorHAnsi" w:cstheme="minorHAnsi"/>
          <w:sz w:val="16"/>
          <w:szCs w:val="16"/>
          <w:lang w:val="en-US"/>
        </w:rPr>
      </w:pPr>
    </w:p>
    <w:p w14:paraId="23A1777E"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&lt;/a&gt;</w:t>
      </w:r>
    </w:p>
    <w:p w14:paraId="0471EC3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217F28AF" w14:textId="77777777" w:rsidR="00514E10" w:rsidRPr="00514E10" w:rsidRDefault="00514E10" w:rsidP="00514E10">
      <w:pPr>
        <w:pStyle w:val="Sinespaciado"/>
        <w:jc w:val="left"/>
        <w:rPr>
          <w:rFonts w:asciiTheme="minorHAnsi" w:hAnsiTheme="minorHAnsi" w:cstheme="minorHAnsi"/>
          <w:sz w:val="16"/>
          <w:szCs w:val="16"/>
          <w:lang w:val="en-US"/>
        </w:rPr>
      </w:pPr>
    </w:p>
    <w:p w14:paraId="2648985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4A09287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5C62DF95" w14:textId="77777777" w:rsidR="00514E10" w:rsidRPr="00514E10" w:rsidRDefault="00514E10" w:rsidP="00514E10">
      <w:pPr>
        <w:pStyle w:val="Sinespaciado"/>
        <w:jc w:val="left"/>
        <w:rPr>
          <w:rFonts w:asciiTheme="minorHAnsi" w:hAnsiTheme="minorHAnsi" w:cstheme="minorHAnsi"/>
          <w:sz w:val="16"/>
          <w:szCs w:val="16"/>
          <w:lang w:val="en-US"/>
        </w:rPr>
      </w:pPr>
    </w:p>
    <w:p w14:paraId="58283C5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1AA0581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1460F6FA" w14:textId="77777777" w:rsidR="00514E10" w:rsidRPr="00514E10" w:rsidRDefault="00514E10" w:rsidP="00514E10">
      <w:pPr>
        <w:pStyle w:val="Sinespaciado"/>
        <w:jc w:val="left"/>
        <w:rPr>
          <w:rFonts w:asciiTheme="minorHAnsi" w:hAnsiTheme="minorHAnsi" w:cstheme="minorHAnsi"/>
          <w:sz w:val="16"/>
          <w:szCs w:val="16"/>
          <w:lang w:val="en-US"/>
        </w:rPr>
      </w:pPr>
    </w:p>
    <w:p w14:paraId="66EF8F4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0F57F14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3BCF246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14B367F2" w14:textId="77777777" w:rsidR="00514E10" w:rsidRPr="00514E10" w:rsidRDefault="00514E10" w:rsidP="00514E10">
      <w:pPr>
        <w:pStyle w:val="Sinespaciado"/>
        <w:jc w:val="left"/>
        <w:rPr>
          <w:rFonts w:asciiTheme="minorHAnsi" w:hAnsiTheme="minorHAnsi" w:cstheme="minorHAnsi"/>
          <w:sz w:val="16"/>
          <w:szCs w:val="16"/>
          <w:lang w:val="en-US"/>
        </w:rPr>
      </w:pPr>
    </w:p>
    <w:p w14:paraId="41A7661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&lt;/div&gt;</w:t>
      </w:r>
    </w:p>
    <w:p w14:paraId="4E0341AA" w14:textId="77777777" w:rsidR="00514E10" w:rsidRPr="00514E10" w:rsidRDefault="00514E10" w:rsidP="00514E10">
      <w:pPr>
        <w:pStyle w:val="Sinespaciado"/>
        <w:jc w:val="left"/>
        <w:rPr>
          <w:rFonts w:asciiTheme="minorHAnsi" w:hAnsiTheme="minorHAnsi" w:cstheme="minorHAnsi"/>
          <w:sz w:val="16"/>
          <w:szCs w:val="16"/>
          <w:lang w:val="en-US"/>
        </w:rPr>
      </w:pPr>
    </w:p>
    <w:p w14:paraId="6DFAE608" w14:textId="77777777" w:rsidR="00514E10" w:rsidRPr="00514E10" w:rsidRDefault="00514E10" w:rsidP="00514E10">
      <w:pPr>
        <w:pStyle w:val="Sinespaciado"/>
        <w:jc w:val="left"/>
        <w:rPr>
          <w:rFonts w:asciiTheme="minorHAnsi" w:hAnsiTheme="minorHAnsi" w:cstheme="minorHAnsi"/>
          <w:sz w:val="16"/>
          <w:szCs w:val="16"/>
          <w:lang w:val="en-US"/>
        </w:rPr>
      </w:pPr>
    </w:p>
    <w:p w14:paraId="4D57A17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&lt;div id="Imagen" class="modal fade" role="dialog"&gt;</w:t>
      </w:r>
    </w:p>
    <w:p w14:paraId="35DB177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class="modal-dialog"&gt;</w:t>
      </w:r>
    </w:p>
    <w:p w14:paraId="312129D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@using (Html.BeginForm("CargarImagen", "Perfil", FormMethod.Post, new { @enctype = "multipart/form-data" }))</w:t>
      </w:r>
    </w:p>
    <w:p w14:paraId="6050157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7B54850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&lt;fieldset&gt;</w:t>
      </w:r>
    </w:p>
    <w:p w14:paraId="7480D8C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@Html.HiddenFor(Model =&gt; Model.Id)</w:t>
      </w:r>
    </w:p>
    <w:p w14:paraId="0E0925C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class="modal-content"&gt;</w:t>
      </w:r>
    </w:p>
    <w:p w14:paraId="0FFB3B4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class="modal-header"&gt;</w:t>
      </w:r>
    </w:p>
    <w:p w14:paraId="341CFF0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&lt;button type="button" class="close" data-dismiss="modal"&gt;&amp;times;&lt;/button&gt;</w:t>
      </w:r>
    </w:p>
    <w:p w14:paraId="5770CE9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&lt;h3 class="modal-title text-center"&gt;Modificar Imagen&lt;/h3&gt;</w:t>
      </w:r>
    </w:p>
    <w:p w14:paraId="1DB34EC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02E1F7C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class="modal-body"&gt;</w:t>
      </w:r>
    </w:p>
    <w:p w14:paraId="31EBF5D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&lt;form class="form-horizontal"&gt;</w:t>
      </w:r>
    </w:p>
    <w:p w14:paraId="44443EA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class="container-fluid"&gt;</w:t>
      </w:r>
    </w:p>
    <w:p w14:paraId="0924B14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&lt;label for="photo" class="col-xs-2"&gt;Imagen:&lt;/label&gt;</w:t>
      </w:r>
    </w:p>
    <w:p w14:paraId="5FB219D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class="input-group  col-xs-10"&gt;</w:t>
      </w:r>
    </w:p>
    <w:p w14:paraId="4E95D1D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@*&lt;label class="input-group-btn"&gt;</w:t>
      </w:r>
    </w:p>
    <w:p w14:paraId="649F768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Abrir...</w:t>
      </w:r>
    </w:p>
    <w:p w14:paraId="5491E71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&lt;input type="file" multiple="" id="photo" name="photo"&gt;</w:t>
      </w:r>
    </w:p>
    <w:p w14:paraId="7C5B27F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&lt;/label&gt;*@</w:t>
      </w:r>
    </w:p>
    <w:p w14:paraId="5019C51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&lt;input type="text" class="form-control input-sm filefield" placeholder="Url..." readonly=""&gt;</w:t>
      </w:r>
    </w:p>
    <w:p w14:paraId="07AAD56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&lt;span class="input-group-btn"&gt;</w:t>
      </w:r>
    </w:p>
    <w:p w14:paraId="3FC9A64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&lt;label class="btn btn-warning btn-sm btn-file"&gt;</w:t>
      </w:r>
    </w:p>
    <w:p w14:paraId="35FD1E8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&lt;span class="glyphicon glyphicon-camera"&gt;&lt;/span&gt; Abrir</w:t>
      </w:r>
    </w:p>
    <w:p w14:paraId="4A88087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&lt;input type="file" style="display: none;" id="photo" name="photo"&gt;</w:t>
      </w:r>
    </w:p>
    <w:p w14:paraId="5FBA842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&lt;/label&gt;</w:t>
      </w:r>
    </w:p>
    <w:p w14:paraId="116C460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&lt;/span&gt;</w:t>
      </w:r>
    </w:p>
    <w:p w14:paraId="01C7321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51D8808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&lt;br /&gt;</w:t>
      </w:r>
    </w:p>
    <w:p w14:paraId="79C6B5E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&lt;br /&gt;</w:t>
      </w:r>
    </w:p>
    <w:p w14:paraId="573D0BA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5BF4CA1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&lt;/form&gt;</w:t>
      </w:r>
    </w:p>
    <w:p w14:paraId="58F934E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6B6EB73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class="modal-footer"&gt;</w:t>
      </w:r>
    </w:p>
    <w:p w14:paraId="11778F2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&lt;input type="submit" value="Modificar" class="btn btn-success" /&gt;</w:t>
      </w:r>
    </w:p>
    <w:p w14:paraId="32BB7A7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&lt;button type="reset" class="btn btn-danger" data-dismiss="modal"&gt;Cancelar&lt;/button&gt;</w:t>
      </w:r>
    </w:p>
    <w:p w14:paraId="5D5558D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2E3EA38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3415117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&lt;/fieldset&gt;</w:t>
      </w:r>
    </w:p>
    <w:p w14:paraId="274BF9BE"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28B8BD0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52376DB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&lt;/div&gt;</w:t>
      </w:r>
    </w:p>
    <w:p w14:paraId="3378A840" w14:textId="77777777" w:rsidR="00514E10" w:rsidRPr="00514E10" w:rsidRDefault="00514E10" w:rsidP="00514E10">
      <w:pPr>
        <w:pStyle w:val="Sinespaciado"/>
        <w:jc w:val="left"/>
        <w:rPr>
          <w:rFonts w:asciiTheme="minorHAnsi" w:hAnsiTheme="minorHAnsi" w:cstheme="minorHAnsi"/>
          <w:sz w:val="16"/>
          <w:szCs w:val="16"/>
          <w:lang w:val="en-US"/>
        </w:rPr>
      </w:pPr>
    </w:p>
    <w:p w14:paraId="36DB5D84" w14:textId="77777777" w:rsidR="00514E10" w:rsidRPr="00514E10" w:rsidRDefault="00514E10" w:rsidP="00514E10">
      <w:pPr>
        <w:pStyle w:val="Sinespaciado"/>
        <w:jc w:val="left"/>
        <w:rPr>
          <w:rFonts w:asciiTheme="minorHAnsi" w:hAnsiTheme="minorHAnsi" w:cstheme="minorHAnsi"/>
          <w:sz w:val="16"/>
          <w:szCs w:val="16"/>
          <w:lang w:val="en-US"/>
        </w:rPr>
      </w:pPr>
    </w:p>
    <w:p w14:paraId="189F689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&lt;div id="modal-eliminar" class="modal fade" role="dialog"&gt;</w:t>
      </w:r>
    </w:p>
    <w:p w14:paraId="367D632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class="modal-dialog"&gt;</w:t>
      </w:r>
    </w:p>
    <w:p w14:paraId="0352466F" w14:textId="77777777" w:rsidR="00514E10" w:rsidRPr="00514E10" w:rsidRDefault="00514E10" w:rsidP="00514E10">
      <w:pPr>
        <w:pStyle w:val="Sinespaciado"/>
        <w:jc w:val="left"/>
        <w:rPr>
          <w:rFonts w:asciiTheme="minorHAnsi" w:hAnsiTheme="minorHAnsi" w:cstheme="minorHAnsi"/>
          <w:sz w:val="16"/>
          <w:szCs w:val="16"/>
          <w:lang w:val="en-US"/>
        </w:rPr>
      </w:pPr>
    </w:p>
    <w:p w14:paraId="0664D3B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 Modal Registrar--&gt;</w:t>
      </w:r>
    </w:p>
    <w:p w14:paraId="6519C5B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lastRenderedPageBreak/>
        <w:t xml:space="preserve">        &lt;div class="modal-content"&gt;</w:t>
      </w:r>
    </w:p>
    <w:p w14:paraId="28C369A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class="modal-header"&gt;</w:t>
      </w:r>
    </w:p>
    <w:p w14:paraId="6BB8BDE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&lt;button type="button" class="close" data-dismiss="modal"&gt;&amp;times;&lt;/button&gt;</w:t>
      </w:r>
    </w:p>
    <w:p w14:paraId="29591989"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&lt;h4 class="modal-title letra-prompt"&gt;¿Seguro que desea eliminar su cuenta?&lt;/h4&gt;</w:t>
      </w:r>
    </w:p>
    <w:p w14:paraId="5A356A9E"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&lt;/div&gt;</w:t>
      </w:r>
    </w:p>
    <w:p w14:paraId="4E48250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class="modal-footer"&gt;</w:t>
      </w:r>
    </w:p>
    <w:p w14:paraId="40C1AAD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&lt;a href="@Url.Action("Eliminar", "Cuenta", new { Email = Cuenta_Activa.Email})" type="button" class="btn btn-primary"&gt;Eliminar&lt;/a&gt;</w:t>
      </w:r>
    </w:p>
    <w:p w14:paraId="60C44C3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&lt;button type="button" class="btn btn-default" data-dismiss="modal"&gt;Cancelar&lt;/button&gt;</w:t>
      </w:r>
    </w:p>
    <w:p w14:paraId="65AC4D04"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&lt;/div&gt;</w:t>
      </w:r>
    </w:p>
    <w:p w14:paraId="1E138266"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&lt;/div&gt;</w:t>
      </w:r>
    </w:p>
    <w:p w14:paraId="6D7E44C4"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&lt;/div&gt;</w:t>
      </w:r>
    </w:p>
    <w:p w14:paraId="2020F882"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&lt;/div&gt;</w:t>
      </w:r>
    </w:p>
    <w:p w14:paraId="66A301A0" w14:textId="77777777" w:rsidR="00514E10" w:rsidRPr="00C92276" w:rsidRDefault="00514E10">
      <w:pPr>
        <w:rPr>
          <w:rFonts w:asciiTheme="majorHAnsi" w:eastAsiaTheme="majorEastAsia" w:hAnsiTheme="majorHAnsi" w:cstheme="majorBidi"/>
          <w:spacing w:val="-10"/>
          <w:kern w:val="28"/>
          <w:sz w:val="56"/>
          <w:szCs w:val="56"/>
          <w:rPrChange w:id="1317" w:author="Profesor" w:date="2017-07-19T14:14:00Z">
            <w:rPr>
              <w:rFonts w:asciiTheme="majorHAnsi" w:eastAsiaTheme="majorEastAsia" w:hAnsiTheme="majorHAnsi" w:cstheme="majorBidi"/>
              <w:spacing w:val="-10"/>
              <w:kern w:val="28"/>
              <w:sz w:val="56"/>
              <w:szCs w:val="56"/>
              <w:lang w:val="en-US"/>
            </w:rPr>
          </w:rPrChange>
        </w:rPr>
      </w:pPr>
    </w:p>
    <w:p w14:paraId="1A989A04" w14:textId="43A3A9DD" w:rsidR="00514E10" w:rsidRPr="00514E10" w:rsidRDefault="00514E10" w:rsidP="00514E10">
      <w:pPr>
        <w:pStyle w:val="Subttulo"/>
        <w:ind w:left="708" w:hanging="708"/>
        <w:rPr>
          <w:sz w:val="28"/>
        </w:rPr>
      </w:pPr>
      <w:r w:rsidRPr="00514E10">
        <w:rPr>
          <w:b/>
          <w:sz w:val="28"/>
        </w:rPr>
        <w:t xml:space="preserve">Apéndice </w:t>
      </w:r>
      <w:r>
        <w:rPr>
          <w:b/>
          <w:sz w:val="28"/>
        </w:rPr>
        <w:t>C</w:t>
      </w:r>
      <w:r w:rsidRPr="00514E10">
        <w:rPr>
          <w:b/>
          <w:sz w:val="28"/>
        </w:rPr>
        <w:t>.</w:t>
      </w:r>
      <w:r>
        <w:rPr>
          <w:b/>
          <w:sz w:val="28"/>
        </w:rPr>
        <w:t>12</w:t>
      </w:r>
      <w:r w:rsidRPr="00514E10">
        <w:rPr>
          <w:sz w:val="28"/>
        </w:rPr>
        <w:t>: modificar ubicación en mapa</w:t>
      </w:r>
      <w:r>
        <w:rPr>
          <w:sz w:val="28"/>
        </w:rPr>
        <w:t xml:space="preserve"> (JavaScript)</w:t>
      </w:r>
    </w:p>
    <w:p w14:paraId="6B593E41" w14:textId="77777777" w:rsidR="00514E10" w:rsidRDefault="00514E10" w:rsidP="00514E10"/>
    <w:p w14:paraId="59B6234C"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var loadMap = function (id) {</w:t>
      </w:r>
    </w:p>
    <w:p w14:paraId="3B74F2CD" w14:textId="77777777" w:rsidR="00514E10" w:rsidRPr="00514E10" w:rsidRDefault="00514E10" w:rsidP="00514E10">
      <w:pPr>
        <w:pStyle w:val="Sinespaciado"/>
        <w:jc w:val="left"/>
        <w:rPr>
          <w:rFonts w:asciiTheme="minorHAnsi" w:hAnsiTheme="minorHAnsi" w:cstheme="minorHAnsi"/>
          <w:sz w:val="16"/>
          <w:lang w:val="en-US"/>
        </w:rPr>
      </w:pPr>
    </w:p>
    <w:p w14:paraId="1093744C"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var lati = document.getElementById('Latitud').value;</w:t>
      </w:r>
    </w:p>
    <w:p w14:paraId="03E14894"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var long = document.getElementById('Longitud').value;</w:t>
      </w:r>
    </w:p>
    <w:p w14:paraId="74A9F562"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console.log(parseFloat(lati) + " " + parseFloat(long));</w:t>
      </w:r>
    </w:p>
    <w:p w14:paraId="3737A378"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var HELSINKI = [parseFloat(lati), parseFloat(long)];</w:t>
      </w:r>
    </w:p>
    <w:p w14:paraId="6C86F79A"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var map = L.map(id);</w:t>
      </w:r>
    </w:p>
    <w:p w14:paraId="10D5B3F4"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var marker = L.marker([parseFloat(lati), parseFloat(long)]).bindPopup('Ubicación actual');</w:t>
      </w:r>
    </w:p>
    <w:p w14:paraId="7165456B" w14:textId="77777777" w:rsidR="00514E10" w:rsidRPr="00C92276" w:rsidRDefault="00514E10" w:rsidP="00514E10">
      <w:pPr>
        <w:pStyle w:val="Sinespaciado"/>
        <w:jc w:val="left"/>
        <w:rPr>
          <w:rFonts w:asciiTheme="minorHAnsi" w:hAnsiTheme="minorHAnsi" w:cstheme="minorHAnsi"/>
          <w:sz w:val="16"/>
          <w:lang w:val="fr-FR"/>
          <w:rPrChange w:id="1318" w:author="Profesor" w:date="2017-07-19T14:14:00Z">
            <w:rPr>
              <w:rFonts w:asciiTheme="minorHAnsi" w:hAnsiTheme="minorHAnsi" w:cstheme="minorHAnsi"/>
              <w:sz w:val="16"/>
              <w:lang w:val="en-US"/>
            </w:rPr>
          </w:rPrChange>
        </w:rPr>
      </w:pPr>
      <w:r w:rsidRPr="00514E10">
        <w:rPr>
          <w:rFonts w:asciiTheme="minorHAnsi" w:hAnsiTheme="minorHAnsi" w:cstheme="minorHAnsi"/>
          <w:sz w:val="16"/>
          <w:lang w:val="en-US"/>
        </w:rPr>
        <w:t xml:space="preserve">    </w:t>
      </w:r>
      <w:r w:rsidRPr="00C92276">
        <w:rPr>
          <w:rFonts w:asciiTheme="minorHAnsi" w:hAnsiTheme="minorHAnsi" w:cstheme="minorHAnsi"/>
          <w:sz w:val="16"/>
          <w:lang w:val="fr-FR"/>
          <w:rPrChange w:id="1319" w:author="Profesor" w:date="2017-07-19T14:14:00Z">
            <w:rPr>
              <w:rFonts w:asciiTheme="minorHAnsi" w:hAnsiTheme="minorHAnsi" w:cstheme="minorHAnsi"/>
              <w:sz w:val="16"/>
              <w:lang w:val="en-US"/>
            </w:rPr>
          </w:rPrChange>
        </w:rPr>
        <w:t>var circle = L.circle([parseFloat(lati), parseFloat(long)], {</w:t>
      </w:r>
    </w:p>
    <w:p w14:paraId="55251966" w14:textId="77777777" w:rsidR="00514E10" w:rsidRPr="00514E10" w:rsidRDefault="00514E10" w:rsidP="00514E10">
      <w:pPr>
        <w:pStyle w:val="Sinespaciado"/>
        <w:jc w:val="left"/>
        <w:rPr>
          <w:rFonts w:asciiTheme="minorHAnsi" w:hAnsiTheme="minorHAnsi" w:cstheme="minorHAnsi"/>
          <w:sz w:val="16"/>
          <w:lang w:val="en-US"/>
        </w:rPr>
      </w:pPr>
      <w:r w:rsidRPr="00C92276">
        <w:rPr>
          <w:rFonts w:asciiTheme="minorHAnsi" w:hAnsiTheme="minorHAnsi" w:cstheme="minorHAnsi"/>
          <w:sz w:val="16"/>
          <w:lang w:val="fr-FR"/>
          <w:rPrChange w:id="1320" w:author="Profesor" w:date="2017-07-19T14:14:00Z">
            <w:rPr>
              <w:rFonts w:asciiTheme="minorHAnsi" w:hAnsiTheme="minorHAnsi" w:cstheme="minorHAnsi"/>
              <w:sz w:val="16"/>
              <w:lang w:val="en-US"/>
            </w:rPr>
          </w:rPrChange>
        </w:rPr>
        <w:t xml:space="preserve">        </w:t>
      </w:r>
      <w:r w:rsidRPr="00514E10">
        <w:rPr>
          <w:rFonts w:asciiTheme="minorHAnsi" w:hAnsiTheme="minorHAnsi" w:cstheme="minorHAnsi"/>
          <w:sz w:val="16"/>
          <w:lang w:val="en-US"/>
        </w:rPr>
        <w:t>weight: 1,</w:t>
      </w:r>
    </w:p>
    <w:p w14:paraId="0B4C3DE4"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color: 'blue',</w:t>
      </w:r>
    </w:p>
    <w:p w14:paraId="06EF1385"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fillColor: '#cacaca',</w:t>
      </w:r>
    </w:p>
    <w:p w14:paraId="1CCC97EE"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fillOpacity: 0.2</w:t>
      </w:r>
    </w:p>
    <w:p w14:paraId="6FED4B4B"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w:t>
      </w:r>
    </w:p>
    <w:p w14:paraId="7D6E612C"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map.addLayer(marker);</w:t>
      </w:r>
    </w:p>
    <w:p w14:paraId="0E92C89A"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map.addLayer(circle);</w:t>
      </w:r>
    </w:p>
    <w:p w14:paraId="302679EA"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var tile_url = 'http://{s}.tile.osm.org/{z}/{x}/{y}.png';</w:t>
      </w:r>
    </w:p>
    <w:p w14:paraId="4F1FC1CD"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var layer = L.tileLayer(tile_url, {</w:t>
      </w:r>
    </w:p>
    <w:p w14:paraId="105AAD5E"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attribution: 'OSM'</w:t>
      </w:r>
    </w:p>
    <w:p w14:paraId="01B9A51A"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w:t>
      </w:r>
    </w:p>
    <w:p w14:paraId="49FF8187"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map.addLayer(layer);</w:t>
      </w:r>
    </w:p>
    <w:p w14:paraId="6A1902E4"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map.setView(HELSINKI, 19);</w:t>
      </w:r>
    </w:p>
    <w:p w14:paraId="5C90D66B" w14:textId="77777777" w:rsidR="00514E10" w:rsidRPr="00514E10" w:rsidRDefault="00514E10" w:rsidP="00514E10">
      <w:pPr>
        <w:pStyle w:val="Sinespaciado"/>
        <w:jc w:val="left"/>
        <w:rPr>
          <w:rFonts w:asciiTheme="minorHAnsi" w:hAnsiTheme="minorHAnsi" w:cstheme="minorHAnsi"/>
          <w:sz w:val="16"/>
          <w:lang w:val="en-US"/>
        </w:rPr>
      </w:pPr>
    </w:p>
    <w:p w14:paraId="3B7EAECC"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map.on('click', function (e) {</w:t>
      </w:r>
    </w:p>
    <w:p w14:paraId="06049F7B"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var popLocation = e.latlng;</w:t>
      </w:r>
    </w:p>
    <w:p w14:paraId="7A66DD37"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var long = document.getElementById('Longitud');</w:t>
      </w:r>
    </w:p>
    <w:p w14:paraId="57417546"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long.value = popLocation.lng;</w:t>
      </w:r>
    </w:p>
    <w:p w14:paraId="053CE6A9" w14:textId="77777777" w:rsidR="00514E10" w:rsidRPr="00514E10" w:rsidRDefault="00514E10" w:rsidP="00514E10">
      <w:pPr>
        <w:pStyle w:val="Sinespaciado"/>
        <w:jc w:val="left"/>
        <w:rPr>
          <w:rFonts w:asciiTheme="minorHAnsi" w:hAnsiTheme="minorHAnsi" w:cstheme="minorHAnsi"/>
          <w:sz w:val="16"/>
          <w:lang w:val="en-US"/>
        </w:rPr>
      </w:pPr>
    </w:p>
    <w:p w14:paraId="0C6987E9"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var lati = document.getElementById('Latitud');</w:t>
      </w:r>
    </w:p>
    <w:p w14:paraId="478FB70F"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lati.value = popLocation.lat;</w:t>
      </w:r>
    </w:p>
    <w:p w14:paraId="6F6E83E0"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if (marker &amp;&amp; circle) {</w:t>
      </w:r>
    </w:p>
    <w:p w14:paraId="7DC628E0"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marker.setLatLng([popLocation.lat, popLocation.lng]);</w:t>
      </w:r>
    </w:p>
    <w:p w14:paraId="361B06FF"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circle.setLatLng([popLocation.lat, popLocation.lng]);</w:t>
      </w:r>
    </w:p>
    <w:p w14:paraId="45E83496"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 else {</w:t>
      </w:r>
    </w:p>
    <w:p w14:paraId="7836310F"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marker = L.marker([popLocation.lat, popLocation.lng]).addTo(map);</w:t>
      </w:r>
    </w:p>
    <w:p w14:paraId="52051318"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circle = L.circle([popLocation.lat, popLocation.lng], e.accuracy / 2, {</w:t>
      </w:r>
    </w:p>
    <w:p w14:paraId="27BA694B"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weight: 1,</w:t>
      </w:r>
    </w:p>
    <w:p w14:paraId="35663977"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color: 'blue',</w:t>
      </w:r>
    </w:p>
    <w:p w14:paraId="2DB74E31"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fillColor: '#cacaca',</w:t>
      </w:r>
    </w:p>
    <w:p w14:paraId="6C3F7DF9"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fillOpacity: 0.2</w:t>
      </w:r>
    </w:p>
    <w:p w14:paraId="5AD0A0EF"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}).addTo(map);</w:t>
      </w:r>
    </w:p>
    <w:p w14:paraId="10BAC4D2"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w:t>
      </w:r>
    </w:p>
    <w:p w14:paraId="681D7784"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lastRenderedPageBreak/>
        <w:t xml:space="preserve">        var popup = L.popup()</w:t>
      </w:r>
    </w:p>
    <w:p w14:paraId="4D7EEAE1"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.setLatLng(popLocation)</w:t>
      </w:r>
    </w:p>
    <w:p w14:paraId="1905911B" w14:textId="77777777" w:rsidR="00514E10" w:rsidRPr="00C92276" w:rsidRDefault="00514E10" w:rsidP="00514E10">
      <w:pPr>
        <w:pStyle w:val="Sinespaciado"/>
        <w:jc w:val="left"/>
        <w:rPr>
          <w:rFonts w:asciiTheme="minorHAnsi" w:hAnsiTheme="minorHAnsi" w:cstheme="minorHAnsi"/>
          <w:sz w:val="16"/>
          <w:rPrChange w:id="1321" w:author="Profesor" w:date="2017-07-19T14:14:00Z">
            <w:rPr>
              <w:rFonts w:asciiTheme="minorHAnsi" w:hAnsiTheme="minorHAnsi" w:cstheme="minorHAnsi"/>
              <w:sz w:val="16"/>
              <w:lang w:val="en-US"/>
            </w:rPr>
          </w:rPrChange>
        </w:rPr>
      </w:pPr>
      <w:r w:rsidRPr="00514E10">
        <w:rPr>
          <w:rFonts w:asciiTheme="minorHAnsi" w:hAnsiTheme="minorHAnsi" w:cstheme="minorHAnsi"/>
          <w:sz w:val="16"/>
          <w:lang w:val="en-US"/>
        </w:rPr>
        <w:t xml:space="preserve">        </w:t>
      </w:r>
      <w:r w:rsidRPr="00C92276">
        <w:rPr>
          <w:rFonts w:asciiTheme="minorHAnsi" w:hAnsiTheme="minorHAnsi" w:cstheme="minorHAnsi"/>
          <w:sz w:val="16"/>
          <w:rPrChange w:id="1322" w:author="Profesor" w:date="2017-07-19T14:14:00Z">
            <w:rPr>
              <w:rFonts w:asciiTheme="minorHAnsi" w:hAnsiTheme="minorHAnsi" w:cstheme="minorHAnsi"/>
              <w:sz w:val="16"/>
              <w:lang w:val="en-US"/>
            </w:rPr>
          </w:rPrChange>
        </w:rPr>
        <w:t>.setContent('&lt;p&gt;Ubicación nueva&lt;/p&gt;')</w:t>
      </w:r>
    </w:p>
    <w:p w14:paraId="059C8AB6" w14:textId="77777777" w:rsidR="00514E10" w:rsidRPr="00C92276" w:rsidRDefault="00514E10" w:rsidP="00514E10">
      <w:pPr>
        <w:pStyle w:val="Sinespaciado"/>
        <w:jc w:val="left"/>
        <w:rPr>
          <w:rFonts w:asciiTheme="minorHAnsi" w:hAnsiTheme="minorHAnsi" w:cstheme="minorHAnsi"/>
          <w:sz w:val="16"/>
          <w:rPrChange w:id="1323" w:author="Profesor" w:date="2017-07-19T14:14:00Z">
            <w:rPr>
              <w:rFonts w:asciiTheme="minorHAnsi" w:hAnsiTheme="minorHAnsi" w:cstheme="minorHAnsi"/>
              <w:sz w:val="16"/>
              <w:lang w:val="en-US"/>
            </w:rPr>
          </w:rPrChange>
        </w:rPr>
      </w:pPr>
      <w:r w:rsidRPr="00C92276">
        <w:rPr>
          <w:rFonts w:asciiTheme="minorHAnsi" w:hAnsiTheme="minorHAnsi" w:cstheme="minorHAnsi"/>
          <w:sz w:val="16"/>
          <w:rPrChange w:id="1324" w:author="Profesor" w:date="2017-07-19T14:14:00Z">
            <w:rPr>
              <w:rFonts w:asciiTheme="minorHAnsi" w:hAnsiTheme="minorHAnsi" w:cstheme="minorHAnsi"/>
              <w:sz w:val="16"/>
              <w:lang w:val="en-US"/>
            </w:rPr>
          </w:rPrChange>
        </w:rPr>
        <w:t xml:space="preserve">        .openOn(map);</w:t>
      </w:r>
    </w:p>
    <w:p w14:paraId="618209AF" w14:textId="77777777" w:rsidR="00514E10" w:rsidRPr="00C92276" w:rsidRDefault="00514E10" w:rsidP="00514E10">
      <w:pPr>
        <w:pStyle w:val="Sinespaciado"/>
        <w:jc w:val="left"/>
        <w:rPr>
          <w:rFonts w:asciiTheme="minorHAnsi" w:hAnsiTheme="minorHAnsi" w:cstheme="minorHAnsi"/>
          <w:sz w:val="16"/>
          <w:rPrChange w:id="1325" w:author="Profesor" w:date="2017-07-19T14:14:00Z">
            <w:rPr>
              <w:rFonts w:asciiTheme="minorHAnsi" w:hAnsiTheme="minorHAnsi" w:cstheme="minorHAnsi"/>
              <w:sz w:val="16"/>
              <w:lang w:val="en-US"/>
            </w:rPr>
          </w:rPrChange>
        </w:rPr>
      </w:pPr>
      <w:r w:rsidRPr="00C92276">
        <w:rPr>
          <w:rFonts w:asciiTheme="minorHAnsi" w:hAnsiTheme="minorHAnsi" w:cstheme="minorHAnsi"/>
          <w:sz w:val="16"/>
          <w:rPrChange w:id="1326" w:author="Profesor" w:date="2017-07-19T14:14:00Z">
            <w:rPr>
              <w:rFonts w:asciiTheme="minorHAnsi" w:hAnsiTheme="minorHAnsi" w:cstheme="minorHAnsi"/>
              <w:sz w:val="16"/>
              <w:lang w:val="en-US"/>
            </w:rPr>
          </w:rPrChange>
        </w:rPr>
        <w:t xml:space="preserve">    });</w:t>
      </w:r>
    </w:p>
    <w:p w14:paraId="54BA66CC" w14:textId="77777777" w:rsidR="00514E10" w:rsidRPr="00C92276" w:rsidRDefault="00514E10" w:rsidP="00514E10">
      <w:pPr>
        <w:pStyle w:val="Sinespaciado"/>
        <w:jc w:val="left"/>
        <w:rPr>
          <w:rFonts w:asciiTheme="minorHAnsi" w:hAnsiTheme="minorHAnsi" w:cstheme="minorHAnsi"/>
          <w:sz w:val="16"/>
          <w:rPrChange w:id="1327" w:author="Profesor" w:date="2017-07-19T14:14:00Z">
            <w:rPr>
              <w:rFonts w:asciiTheme="minorHAnsi" w:hAnsiTheme="minorHAnsi" w:cstheme="minorHAnsi"/>
              <w:sz w:val="16"/>
              <w:lang w:val="en-US"/>
            </w:rPr>
          </w:rPrChange>
        </w:rPr>
      </w:pPr>
      <w:r w:rsidRPr="00C92276">
        <w:rPr>
          <w:rFonts w:asciiTheme="minorHAnsi" w:hAnsiTheme="minorHAnsi" w:cstheme="minorHAnsi"/>
          <w:sz w:val="16"/>
          <w:rPrChange w:id="1328" w:author="Profesor" w:date="2017-07-19T14:14:00Z">
            <w:rPr>
              <w:rFonts w:asciiTheme="minorHAnsi" w:hAnsiTheme="minorHAnsi" w:cstheme="minorHAnsi"/>
              <w:sz w:val="16"/>
              <w:lang w:val="en-US"/>
            </w:rPr>
          </w:rPrChange>
        </w:rPr>
        <w:t>};</w:t>
      </w:r>
    </w:p>
    <w:p w14:paraId="0E06935A" w14:textId="77777777" w:rsidR="00514E10" w:rsidRPr="00C92276" w:rsidRDefault="00514E10" w:rsidP="00514E10">
      <w:pPr>
        <w:pStyle w:val="Sinespaciado"/>
        <w:jc w:val="left"/>
        <w:rPr>
          <w:rFonts w:asciiTheme="minorHAnsi" w:hAnsiTheme="minorHAnsi" w:cstheme="minorHAnsi"/>
          <w:sz w:val="16"/>
          <w:rPrChange w:id="1329" w:author="Profesor" w:date="2017-07-19T14:14:00Z">
            <w:rPr>
              <w:rFonts w:asciiTheme="minorHAnsi" w:hAnsiTheme="minorHAnsi" w:cstheme="minorHAnsi"/>
              <w:sz w:val="16"/>
              <w:lang w:val="en-US"/>
            </w:rPr>
          </w:rPrChange>
        </w:rPr>
      </w:pPr>
    </w:p>
    <w:p w14:paraId="2D4FA51C" w14:textId="77777777" w:rsidR="00514E10" w:rsidRPr="00C92276" w:rsidRDefault="00514E10" w:rsidP="00514E10">
      <w:pPr>
        <w:pStyle w:val="Sinespaciado"/>
        <w:jc w:val="left"/>
        <w:rPr>
          <w:rFonts w:asciiTheme="minorHAnsi" w:hAnsiTheme="minorHAnsi" w:cstheme="minorHAnsi"/>
          <w:sz w:val="16"/>
          <w:rPrChange w:id="1330" w:author="Profesor" w:date="2017-07-19T14:14:00Z">
            <w:rPr>
              <w:rFonts w:asciiTheme="minorHAnsi" w:hAnsiTheme="minorHAnsi" w:cstheme="minorHAnsi"/>
              <w:sz w:val="16"/>
              <w:lang w:val="en-US"/>
            </w:rPr>
          </w:rPrChange>
        </w:rPr>
      </w:pPr>
      <w:r w:rsidRPr="00C92276">
        <w:rPr>
          <w:rFonts w:asciiTheme="minorHAnsi" w:hAnsiTheme="minorHAnsi" w:cstheme="minorHAnsi"/>
          <w:sz w:val="16"/>
          <w:rPrChange w:id="1331" w:author="Profesor" w:date="2017-07-19T14:14:00Z">
            <w:rPr>
              <w:rFonts w:asciiTheme="minorHAnsi" w:hAnsiTheme="minorHAnsi" w:cstheme="minorHAnsi"/>
              <w:sz w:val="16"/>
              <w:lang w:val="en-US"/>
            </w:rPr>
          </w:rPrChange>
        </w:rPr>
        <w:t>loadMap('map');</w:t>
      </w:r>
    </w:p>
    <w:p w14:paraId="092E823E" w14:textId="1FD949C9" w:rsidR="00514E10" w:rsidRPr="00C92276" w:rsidRDefault="00514E10">
      <w:pPr>
        <w:rPr>
          <w:rFonts w:asciiTheme="majorHAnsi" w:eastAsiaTheme="majorEastAsia" w:hAnsiTheme="majorHAnsi" w:cstheme="majorBidi"/>
          <w:spacing w:val="-10"/>
          <w:kern w:val="28"/>
          <w:sz w:val="56"/>
          <w:szCs w:val="56"/>
          <w:rPrChange w:id="1332" w:author="Profesor" w:date="2017-07-19T14:14:00Z">
            <w:rPr>
              <w:rFonts w:asciiTheme="majorHAnsi" w:eastAsiaTheme="majorEastAsia" w:hAnsiTheme="majorHAnsi" w:cstheme="majorBidi"/>
              <w:spacing w:val="-10"/>
              <w:kern w:val="28"/>
              <w:sz w:val="56"/>
              <w:szCs w:val="56"/>
              <w:lang w:val="en-US"/>
            </w:rPr>
          </w:rPrChange>
        </w:rPr>
      </w:pPr>
    </w:p>
    <w:p w14:paraId="3C192DBC" w14:textId="54D1CF2D" w:rsidR="00DD3513" w:rsidRPr="00DD3513" w:rsidRDefault="002629AF" w:rsidP="00DD3513">
      <w:pPr>
        <w:pStyle w:val="Subttulo"/>
        <w:ind w:left="708" w:hanging="708"/>
        <w:rPr>
          <w:sz w:val="28"/>
        </w:rPr>
      </w:pPr>
      <w:r>
        <w:rPr>
          <w:b/>
          <w:sz w:val="28"/>
        </w:rPr>
        <w:t>Apéndice C.13</w:t>
      </w:r>
      <w:r w:rsidR="00DD3513" w:rsidRPr="00DD3513">
        <w:rPr>
          <w:sz w:val="28"/>
        </w:rPr>
        <w:t>: Módificar un Perfil</w:t>
      </w:r>
    </w:p>
    <w:p w14:paraId="2CFC498F" w14:textId="77777777" w:rsidR="00DD3513" w:rsidRDefault="00DD3513" w:rsidP="00DD3513"/>
    <w:p w14:paraId="659EB8A1" w14:textId="77777777" w:rsidR="00DD3513" w:rsidRPr="00DD3513" w:rsidRDefault="00DD3513" w:rsidP="00DD3513">
      <w:pPr>
        <w:pStyle w:val="Sinespaciado"/>
        <w:jc w:val="left"/>
        <w:rPr>
          <w:rFonts w:asciiTheme="minorHAnsi" w:hAnsiTheme="minorHAnsi" w:cstheme="minorHAnsi"/>
          <w:sz w:val="16"/>
          <w:szCs w:val="16"/>
        </w:rPr>
      </w:pPr>
      <w:r w:rsidRPr="00DD3513">
        <w:rPr>
          <w:rFonts w:asciiTheme="minorHAnsi" w:hAnsiTheme="minorHAnsi" w:cstheme="minorHAnsi"/>
          <w:sz w:val="16"/>
          <w:szCs w:val="16"/>
        </w:rPr>
        <w:t>@model Proyecto_Integracion.Models.Perfil</w:t>
      </w:r>
    </w:p>
    <w:p w14:paraId="151DF5D9" w14:textId="77777777" w:rsidR="00DD3513" w:rsidRPr="00DD3513" w:rsidRDefault="00DD3513" w:rsidP="00DD3513">
      <w:pPr>
        <w:pStyle w:val="Sinespaciado"/>
        <w:jc w:val="left"/>
        <w:rPr>
          <w:rFonts w:asciiTheme="minorHAnsi" w:hAnsiTheme="minorHAnsi" w:cstheme="minorHAnsi"/>
          <w:sz w:val="16"/>
          <w:szCs w:val="16"/>
        </w:rPr>
      </w:pPr>
      <w:r w:rsidRPr="00DD3513">
        <w:rPr>
          <w:rFonts w:asciiTheme="minorHAnsi" w:hAnsiTheme="minorHAnsi" w:cstheme="minorHAnsi"/>
          <w:sz w:val="16"/>
          <w:szCs w:val="16"/>
        </w:rPr>
        <w:t>@{</w:t>
      </w:r>
    </w:p>
    <w:p w14:paraId="396D34E3"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rPr>
        <w:t xml:space="preserve">    </w:t>
      </w:r>
      <w:r w:rsidRPr="00DD3513">
        <w:rPr>
          <w:rFonts w:asciiTheme="minorHAnsi" w:hAnsiTheme="minorHAnsi" w:cstheme="minorHAnsi"/>
          <w:sz w:val="16"/>
          <w:szCs w:val="16"/>
          <w:lang w:val="en-US"/>
        </w:rPr>
        <w:t>Layout = "~/Views/_Layout.cshtml";</w:t>
      </w:r>
    </w:p>
    <w:p w14:paraId="2D92C501"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ViewBag.Title = "Módificar Reporte";</w:t>
      </w:r>
    </w:p>
    <w:p w14:paraId="729C7759" w14:textId="77777777" w:rsidR="00DD3513" w:rsidRPr="00DD3513" w:rsidRDefault="00DD3513" w:rsidP="00DD3513">
      <w:pPr>
        <w:pStyle w:val="Sinespaciado"/>
        <w:jc w:val="left"/>
        <w:rPr>
          <w:rFonts w:asciiTheme="minorHAnsi" w:hAnsiTheme="minorHAnsi" w:cstheme="minorHAnsi"/>
          <w:sz w:val="16"/>
          <w:szCs w:val="16"/>
        </w:rPr>
      </w:pPr>
      <w:r w:rsidRPr="00DD3513">
        <w:rPr>
          <w:rFonts w:asciiTheme="minorHAnsi" w:hAnsiTheme="minorHAnsi" w:cstheme="minorHAnsi"/>
          <w:sz w:val="16"/>
          <w:szCs w:val="16"/>
          <w:lang w:val="en-US"/>
        </w:rPr>
        <w:t xml:space="preserve">    </w:t>
      </w:r>
      <w:r w:rsidRPr="00DD3513">
        <w:rPr>
          <w:rFonts w:asciiTheme="minorHAnsi" w:hAnsiTheme="minorHAnsi" w:cstheme="minorHAnsi"/>
          <w:sz w:val="16"/>
          <w:szCs w:val="16"/>
        </w:rPr>
        <w:t>var Perfil_Activo = Proyecto_Integracion.WebApp.Utils.SessionManager.PerfilActivo();</w:t>
      </w:r>
    </w:p>
    <w:p w14:paraId="779B962D" w14:textId="77777777" w:rsidR="00DD3513" w:rsidRPr="00DD3513" w:rsidRDefault="00DD3513" w:rsidP="00DD3513">
      <w:pPr>
        <w:pStyle w:val="Sinespaciado"/>
        <w:jc w:val="left"/>
        <w:rPr>
          <w:rFonts w:asciiTheme="minorHAnsi" w:hAnsiTheme="minorHAnsi" w:cstheme="minorHAnsi"/>
          <w:sz w:val="16"/>
          <w:szCs w:val="16"/>
        </w:rPr>
      </w:pPr>
      <w:r w:rsidRPr="00DD3513">
        <w:rPr>
          <w:rFonts w:asciiTheme="minorHAnsi" w:hAnsiTheme="minorHAnsi" w:cstheme="minorHAnsi"/>
          <w:sz w:val="16"/>
          <w:szCs w:val="16"/>
        </w:rPr>
        <w:t xml:space="preserve">    var Cuenta_Activa = Proyecto_Integracion.WebApp.Utils.SessionManager.CuentaActiva();</w:t>
      </w:r>
    </w:p>
    <w:p w14:paraId="26DD3E80"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w:t>
      </w:r>
    </w:p>
    <w:p w14:paraId="10B37B9C"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@section Styles{</w:t>
      </w:r>
    </w:p>
    <w:p w14:paraId="5099D19C"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&lt;link href="~/Contents/css/Maps.css" rel="stylesheet" /&gt;</w:t>
      </w:r>
    </w:p>
    <w:p w14:paraId="380B2184"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&lt;link href="~/Contents/css/Crear_Cuenta.css" rel="stylesheet" /&gt;</w:t>
      </w:r>
    </w:p>
    <w:p w14:paraId="1E11A89C"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w:t>
      </w:r>
    </w:p>
    <w:p w14:paraId="267E327A" w14:textId="77777777" w:rsidR="00DD3513" w:rsidRPr="00DD3513" w:rsidRDefault="00DD3513" w:rsidP="00DD3513">
      <w:pPr>
        <w:pStyle w:val="Sinespaciado"/>
        <w:jc w:val="left"/>
        <w:rPr>
          <w:rFonts w:asciiTheme="minorHAnsi" w:hAnsiTheme="minorHAnsi" w:cstheme="minorHAnsi"/>
          <w:sz w:val="16"/>
          <w:szCs w:val="16"/>
          <w:lang w:val="en-US"/>
        </w:rPr>
      </w:pPr>
    </w:p>
    <w:p w14:paraId="526348F0"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@section Scripts{</w:t>
      </w:r>
    </w:p>
    <w:p w14:paraId="45F1F821"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&lt;script src="~/Contents/js/maps-modificar.js"&gt;&lt;/script&gt;</w:t>
      </w:r>
    </w:p>
    <w:p w14:paraId="6EC8D4C4"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w:t>
      </w:r>
    </w:p>
    <w:p w14:paraId="299747AF"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&lt;div class="container"&gt;</w:t>
      </w:r>
    </w:p>
    <w:p w14:paraId="2BA5CE61"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&lt;br /&gt;</w:t>
      </w:r>
    </w:p>
    <w:p w14:paraId="12EB35DC"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&lt;h2 class="letra-prompt"&gt;&lt;strong&gt;Módificar Perfil&lt;/strong&gt;&lt;/h2&gt;</w:t>
      </w:r>
    </w:p>
    <w:p w14:paraId="647DEB7F"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&lt;hr /&gt;</w:t>
      </w:r>
    </w:p>
    <w:p w14:paraId="4DC05847"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 class="col-md-offset-2 col-md-8"&gt;</w:t>
      </w:r>
    </w:p>
    <w:p w14:paraId="67078045"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@using (Html.BeginForm("Modificar", "Perfil", FormMethod.Post))</w:t>
      </w:r>
    </w:p>
    <w:p w14:paraId="25D0C729"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w:t>
      </w:r>
    </w:p>
    <w:p w14:paraId="55753F8B"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 class="panel panel-default"&gt;</w:t>
      </w:r>
    </w:p>
    <w:p w14:paraId="0E13948F"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 class="panel-heading"&gt;</w:t>
      </w:r>
    </w:p>
    <w:p w14:paraId="2036FC5B"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&lt;h4 class="panel-title"&gt;Modificar Perfil&lt;/h4&gt;</w:t>
      </w:r>
    </w:p>
    <w:p w14:paraId="787BF0B1"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&lt;/div&gt;</w:t>
      </w:r>
    </w:p>
    <w:p w14:paraId="45CDBB00"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 class="panel-body"&gt;</w:t>
      </w:r>
    </w:p>
    <w:p w14:paraId="008BBCDB"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&lt;!--&lt;form class="form-horizontal"&gt;--&gt;</w:t>
      </w:r>
    </w:p>
    <w:p w14:paraId="0BD8C679"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 class="form-group"&gt;</w:t>
      </w:r>
    </w:p>
    <w:p w14:paraId="1642CA2E" w14:textId="77777777" w:rsidR="00DD3513" w:rsidRPr="00C92276" w:rsidRDefault="00DD3513" w:rsidP="00DD3513">
      <w:pPr>
        <w:pStyle w:val="Sinespaciado"/>
        <w:jc w:val="left"/>
        <w:rPr>
          <w:rFonts w:asciiTheme="minorHAnsi" w:hAnsiTheme="minorHAnsi" w:cstheme="minorHAnsi"/>
          <w:sz w:val="16"/>
          <w:szCs w:val="16"/>
          <w:lang w:val="en-US"/>
          <w:rPrChange w:id="1333" w:author="Profesor" w:date="2017-07-19T14:14:00Z">
            <w:rPr>
              <w:rFonts w:asciiTheme="minorHAnsi" w:hAnsiTheme="minorHAnsi" w:cstheme="minorHAnsi"/>
              <w:sz w:val="16"/>
              <w:szCs w:val="16"/>
            </w:rPr>
          </w:rPrChange>
        </w:rPr>
      </w:pPr>
      <w:r w:rsidRPr="00DD3513">
        <w:rPr>
          <w:rFonts w:asciiTheme="minorHAnsi" w:hAnsiTheme="minorHAnsi" w:cstheme="minorHAnsi"/>
          <w:sz w:val="16"/>
          <w:szCs w:val="16"/>
          <w:lang w:val="en-US"/>
        </w:rPr>
        <w:t xml:space="preserve">                        </w:t>
      </w:r>
      <w:r w:rsidRPr="00C92276">
        <w:rPr>
          <w:rFonts w:asciiTheme="minorHAnsi" w:hAnsiTheme="minorHAnsi" w:cstheme="minorHAnsi"/>
          <w:sz w:val="16"/>
          <w:szCs w:val="16"/>
          <w:lang w:val="en-US"/>
          <w:rPrChange w:id="1334" w:author="Profesor" w:date="2017-07-19T14:14:00Z">
            <w:rPr>
              <w:rFonts w:asciiTheme="minorHAnsi" w:hAnsiTheme="minorHAnsi" w:cstheme="minorHAnsi"/>
              <w:sz w:val="16"/>
              <w:szCs w:val="16"/>
            </w:rPr>
          </w:rPrChange>
        </w:rPr>
        <w:t>&lt;label for="Nombre" class="letra-prompt"&gt;Nombre&lt;/label&gt;</w:t>
      </w:r>
    </w:p>
    <w:p w14:paraId="1B530ADC" w14:textId="77777777" w:rsidR="00DD3513" w:rsidRPr="00DD3513" w:rsidRDefault="00DD3513" w:rsidP="00DD3513">
      <w:pPr>
        <w:pStyle w:val="Sinespaciado"/>
        <w:jc w:val="left"/>
        <w:rPr>
          <w:rFonts w:asciiTheme="minorHAnsi" w:hAnsiTheme="minorHAnsi" w:cstheme="minorHAnsi"/>
          <w:sz w:val="16"/>
          <w:szCs w:val="16"/>
          <w:lang w:val="en-US"/>
        </w:rPr>
      </w:pPr>
      <w:r w:rsidRPr="00C92276">
        <w:rPr>
          <w:rFonts w:asciiTheme="minorHAnsi" w:hAnsiTheme="minorHAnsi" w:cstheme="minorHAnsi"/>
          <w:sz w:val="16"/>
          <w:szCs w:val="16"/>
          <w:lang w:val="en-US"/>
          <w:rPrChange w:id="1335" w:author="Profesor" w:date="2017-07-19T14:14:00Z">
            <w:rPr>
              <w:rFonts w:asciiTheme="minorHAnsi" w:hAnsiTheme="minorHAnsi" w:cstheme="minorHAnsi"/>
              <w:sz w:val="16"/>
              <w:szCs w:val="16"/>
            </w:rPr>
          </w:rPrChange>
        </w:rPr>
        <w:t xml:space="preserve">                        </w:t>
      </w:r>
      <w:r w:rsidRPr="00DD3513">
        <w:rPr>
          <w:rFonts w:asciiTheme="minorHAnsi" w:hAnsiTheme="minorHAnsi" w:cstheme="minorHAnsi"/>
          <w:sz w:val="16"/>
          <w:szCs w:val="16"/>
          <w:lang w:val="en-US"/>
        </w:rPr>
        <w:t>&lt;input type="text" name="Nombre" value="@Model.Nombre" maxlength="15" class="form-control input-lg"&gt;</w:t>
      </w:r>
    </w:p>
    <w:p w14:paraId="5BD46855"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&lt;/div&gt;</w:t>
      </w:r>
    </w:p>
    <w:p w14:paraId="7EB3753B"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 class="form-group"&gt;</w:t>
      </w:r>
    </w:p>
    <w:p w14:paraId="45A5539E"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&lt;!--&lt;label for="Latitud" class="letra-prompt"&gt;Latitude&lt;/label&gt;--&gt;</w:t>
      </w:r>
    </w:p>
    <w:p w14:paraId="72859F8C"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&lt;input type="text" name="Latitud" id="Latitud" value="@Model.Ubicacion.Latitud" hidden&gt;</w:t>
      </w:r>
    </w:p>
    <w:p w14:paraId="0B46C52F"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&lt;/div&gt;</w:t>
      </w:r>
    </w:p>
    <w:p w14:paraId="35075159"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 class="form-group"&gt;</w:t>
      </w:r>
    </w:p>
    <w:p w14:paraId="74C8A2CA"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&lt;!--&lt;label for="Longitud" class="letra-prompt"&gt;Longitud&lt;/label&gt;--&gt;</w:t>
      </w:r>
    </w:p>
    <w:p w14:paraId="501A08F5"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&lt;input type="text" name="Longitud" id="Longitud" value="@Model.Ubicacion.Longitud" hidden&gt;</w:t>
      </w:r>
    </w:p>
    <w:p w14:paraId="11D6764C"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&lt;/div&gt;</w:t>
      </w:r>
    </w:p>
    <w:p w14:paraId="6B850C89" w14:textId="77777777" w:rsidR="00DD3513" w:rsidRPr="00DD3513" w:rsidRDefault="00DD3513" w:rsidP="00DD3513">
      <w:pPr>
        <w:pStyle w:val="Sinespaciado"/>
        <w:jc w:val="left"/>
        <w:rPr>
          <w:rFonts w:asciiTheme="minorHAnsi" w:hAnsiTheme="minorHAnsi" w:cstheme="minorHAnsi"/>
          <w:sz w:val="16"/>
          <w:szCs w:val="16"/>
          <w:lang w:val="en-US"/>
        </w:rPr>
      </w:pPr>
    </w:p>
    <w:p w14:paraId="6A3ED62F"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&lt;!--&lt;/form&gt;--&gt;</w:t>
      </w:r>
    </w:p>
    <w:p w14:paraId="07ABB101"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 class="form-group"&gt;</w:t>
      </w:r>
    </w:p>
    <w:p w14:paraId="60B2245D"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 class="panel panel-default mapa-mi-ubicacion"&gt;</w:t>
      </w:r>
    </w:p>
    <w:p w14:paraId="2D29FC0C"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 class="panel-heading"&gt;</w:t>
      </w:r>
    </w:p>
    <w:p w14:paraId="3EB7204A"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&lt;h3 class="panel-title letra-prompt"&gt;Mi Ubicación&lt;/h3&gt;</w:t>
      </w:r>
    </w:p>
    <w:p w14:paraId="125E9F1C"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&lt;/div&gt;</w:t>
      </w:r>
    </w:p>
    <w:p w14:paraId="530AC20C"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lastRenderedPageBreak/>
        <w:t xml:space="preserve">                            &lt;div class="panel-body" id="map"&gt;</w:t>
      </w:r>
    </w:p>
    <w:p w14:paraId="5EC32E22"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&lt;/div&gt;</w:t>
      </w:r>
    </w:p>
    <w:p w14:paraId="00CDBE26"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&lt;/div&gt;</w:t>
      </w:r>
    </w:p>
    <w:p w14:paraId="70046B94"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&lt;/div&gt;</w:t>
      </w:r>
    </w:p>
    <w:p w14:paraId="749FFA4F"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&lt;br /&gt;</w:t>
      </w:r>
    </w:p>
    <w:p w14:paraId="3852A382"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&lt;/div&gt;</w:t>
      </w:r>
    </w:p>
    <w:p w14:paraId="555780FA"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 class="panel-footer text-right"&gt;</w:t>
      </w:r>
    </w:p>
    <w:p w14:paraId="18FBCCFE"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&lt;input class="btn btn-primary" value="Guardar" type="submit" /&gt;</w:t>
      </w:r>
    </w:p>
    <w:p w14:paraId="0EF3DB68"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&lt;a href="@Url.Action("Detalles", "Perfil", new {Id = Model.Id})" type="button" class="btn btn-danger" &gt;Cancelar&lt;/a&gt;</w:t>
      </w:r>
    </w:p>
    <w:p w14:paraId="3C34E1EC" w14:textId="77777777" w:rsidR="00DD3513" w:rsidRPr="00C92276" w:rsidRDefault="00DD3513" w:rsidP="00DD3513">
      <w:pPr>
        <w:pStyle w:val="Sinespaciado"/>
        <w:jc w:val="left"/>
        <w:rPr>
          <w:rFonts w:asciiTheme="minorHAnsi" w:hAnsiTheme="minorHAnsi" w:cstheme="minorHAnsi"/>
          <w:sz w:val="16"/>
          <w:szCs w:val="16"/>
          <w:rPrChange w:id="1336" w:author="Profesor" w:date="2017-07-19T14:14:00Z">
            <w:rPr>
              <w:rFonts w:asciiTheme="minorHAnsi" w:hAnsiTheme="minorHAnsi" w:cstheme="minorHAnsi"/>
              <w:sz w:val="16"/>
              <w:szCs w:val="16"/>
              <w:lang w:val="en-US"/>
            </w:rPr>
          </w:rPrChange>
        </w:rPr>
      </w:pPr>
      <w:r w:rsidRPr="00DD3513">
        <w:rPr>
          <w:rFonts w:asciiTheme="minorHAnsi" w:hAnsiTheme="minorHAnsi" w:cstheme="minorHAnsi"/>
          <w:sz w:val="16"/>
          <w:szCs w:val="16"/>
          <w:lang w:val="en-US"/>
        </w:rPr>
        <w:t xml:space="preserve">                </w:t>
      </w:r>
      <w:r w:rsidRPr="00C92276">
        <w:rPr>
          <w:rFonts w:asciiTheme="minorHAnsi" w:hAnsiTheme="minorHAnsi" w:cstheme="minorHAnsi"/>
          <w:sz w:val="16"/>
          <w:szCs w:val="16"/>
          <w:rPrChange w:id="1337" w:author="Profesor" w:date="2017-07-19T14:14:00Z">
            <w:rPr>
              <w:rFonts w:asciiTheme="minorHAnsi" w:hAnsiTheme="minorHAnsi" w:cstheme="minorHAnsi"/>
              <w:sz w:val="16"/>
              <w:szCs w:val="16"/>
              <w:lang w:val="en-US"/>
            </w:rPr>
          </w:rPrChange>
        </w:rPr>
        <w:t>&lt;/div&gt;</w:t>
      </w:r>
    </w:p>
    <w:p w14:paraId="53CBFCF7" w14:textId="77777777" w:rsidR="00DD3513" w:rsidRPr="00C92276" w:rsidRDefault="00DD3513" w:rsidP="00DD3513">
      <w:pPr>
        <w:pStyle w:val="Sinespaciado"/>
        <w:jc w:val="left"/>
        <w:rPr>
          <w:rFonts w:asciiTheme="minorHAnsi" w:hAnsiTheme="minorHAnsi" w:cstheme="minorHAnsi"/>
          <w:sz w:val="16"/>
          <w:szCs w:val="16"/>
          <w:rPrChange w:id="1338" w:author="Profesor" w:date="2017-07-19T14:14:00Z">
            <w:rPr>
              <w:rFonts w:asciiTheme="minorHAnsi" w:hAnsiTheme="minorHAnsi" w:cstheme="minorHAnsi"/>
              <w:sz w:val="16"/>
              <w:szCs w:val="16"/>
              <w:lang w:val="en-US"/>
            </w:rPr>
          </w:rPrChange>
        </w:rPr>
      </w:pPr>
      <w:r w:rsidRPr="00C92276">
        <w:rPr>
          <w:rFonts w:asciiTheme="minorHAnsi" w:hAnsiTheme="minorHAnsi" w:cstheme="minorHAnsi"/>
          <w:sz w:val="16"/>
          <w:szCs w:val="16"/>
          <w:rPrChange w:id="1339" w:author="Profesor" w:date="2017-07-19T14:14:00Z">
            <w:rPr>
              <w:rFonts w:asciiTheme="minorHAnsi" w:hAnsiTheme="minorHAnsi" w:cstheme="minorHAnsi"/>
              <w:sz w:val="16"/>
              <w:szCs w:val="16"/>
              <w:lang w:val="en-US"/>
            </w:rPr>
          </w:rPrChange>
        </w:rPr>
        <w:t xml:space="preserve">            &lt;/div&gt;</w:t>
      </w:r>
    </w:p>
    <w:p w14:paraId="53B46E97" w14:textId="77777777" w:rsidR="00DD3513" w:rsidRPr="00C92276" w:rsidRDefault="00DD3513" w:rsidP="00DD3513">
      <w:pPr>
        <w:pStyle w:val="Sinespaciado"/>
        <w:jc w:val="left"/>
        <w:rPr>
          <w:rFonts w:asciiTheme="minorHAnsi" w:hAnsiTheme="minorHAnsi" w:cstheme="minorHAnsi"/>
          <w:sz w:val="16"/>
          <w:szCs w:val="16"/>
          <w:rPrChange w:id="1340" w:author="Profesor" w:date="2017-07-19T14:14:00Z">
            <w:rPr>
              <w:rFonts w:asciiTheme="minorHAnsi" w:hAnsiTheme="minorHAnsi" w:cstheme="minorHAnsi"/>
              <w:sz w:val="16"/>
              <w:szCs w:val="16"/>
              <w:lang w:val="en-US"/>
            </w:rPr>
          </w:rPrChange>
        </w:rPr>
      </w:pPr>
      <w:r w:rsidRPr="00C92276">
        <w:rPr>
          <w:rFonts w:asciiTheme="minorHAnsi" w:hAnsiTheme="minorHAnsi" w:cstheme="minorHAnsi"/>
          <w:sz w:val="16"/>
          <w:szCs w:val="16"/>
          <w:rPrChange w:id="1341" w:author="Profesor" w:date="2017-07-19T14:14:00Z">
            <w:rPr>
              <w:rFonts w:asciiTheme="minorHAnsi" w:hAnsiTheme="minorHAnsi" w:cstheme="minorHAnsi"/>
              <w:sz w:val="16"/>
              <w:szCs w:val="16"/>
              <w:lang w:val="en-US"/>
            </w:rPr>
          </w:rPrChange>
        </w:rPr>
        <w:t xml:space="preserve">        }</w:t>
      </w:r>
    </w:p>
    <w:p w14:paraId="4C036F0C" w14:textId="77777777" w:rsidR="00DD3513" w:rsidRPr="00C92276" w:rsidRDefault="00DD3513" w:rsidP="00DD3513">
      <w:pPr>
        <w:pStyle w:val="Sinespaciado"/>
        <w:jc w:val="left"/>
        <w:rPr>
          <w:rFonts w:asciiTheme="minorHAnsi" w:hAnsiTheme="minorHAnsi" w:cstheme="minorHAnsi"/>
          <w:sz w:val="16"/>
          <w:szCs w:val="16"/>
          <w:rPrChange w:id="1342" w:author="Profesor" w:date="2017-07-19T14:14:00Z">
            <w:rPr>
              <w:rFonts w:asciiTheme="minorHAnsi" w:hAnsiTheme="minorHAnsi" w:cstheme="minorHAnsi"/>
              <w:sz w:val="16"/>
              <w:szCs w:val="16"/>
              <w:lang w:val="en-US"/>
            </w:rPr>
          </w:rPrChange>
        </w:rPr>
      </w:pPr>
    </w:p>
    <w:p w14:paraId="3AC7F12F" w14:textId="77777777" w:rsidR="00DD3513" w:rsidRPr="00C92276" w:rsidRDefault="00DD3513" w:rsidP="00DD3513">
      <w:pPr>
        <w:pStyle w:val="Sinespaciado"/>
        <w:jc w:val="left"/>
        <w:rPr>
          <w:rFonts w:asciiTheme="minorHAnsi" w:hAnsiTheme="minorHAnsi" w:cstheme="minorHAnsi"/>
          <w:sz w:val="16"/>
          <w:szCs w:val="16"/>
          <w:rPrChange w:id="1343" w:author="Profesor" w:date="2017-07-19T14:14:00Z">
            <w:rPr>
              <w:rFonts w:asciiTheme="minorHAnsi" w:hAnsiTheme="minorHAnsi" w:cstheme="minorHAnsi"/>
              <w:sz w:val="16"/>
              <w:szCs w:val="16"/>
              <w:lang w:val="en-US"/>
            </w:rPr>
          </w:rPrChange>
        </w:rPr>
      </w:pPr>
      <w:r w:rsidRPr="00C92276">
        <w:rPr>
          <w:rFonts w:asciiTheme="minorHAnsi" w:hAnsiTheme="minorHAnsi" w:cstheme="minorHAnsi"/>
          <w:sz w:val="16"/>
          <w:szCs w:val="16"/>
          <w:rPrChange w:id="1344" w:author="Profesor" w:date="2017-07-19T14:14:00Z">
            <w:rPr>
              <w:rFonts w:asciiTheme="minorHAnsi" w:hAnsiTheme="minorHAnsi" w:cstheme="minorHAnsi"/>
              <w:sz w:val="16"/>
              <w:szCs w:val="16"/>
              <w:lang w:val="en-US"/>
            </w:rPr>
          </w:rPrChange>
        </w:rPr>
        <w:t xml:space="preserve">    &lt;/div&gt;</w:t>
      </w:r>
    </w:p>
    <w:p w14:paraId="6DF05864" w14:textId="690EC289" w:rsidR="00DD3513" w:rsidRPr="00C92276" w:rsidRDefault="00DD3513" w:rsidP="002629AF">
      <w:pPr>
        <w:pStyle w:val="Sinespaciado"/>
        <w:jc w:val="left"/>
        <w:rPr>
          <w:rFonts w:asciiTheme="minorHAnsi" w:hAnsiTheme="minorHAnsi" w:cstheme="minorHAnsi"/>
          <w:sz w:val="16"/>
          <w:szCs w:val="16"/>
          <w:rPrChange w:id="1345" w:author="Profesor" w:date="2017-07-19T14:14:00Z">
            <w:rPr>
              <w:rFonts w:asciiTheme="minorHAnsi" w:hAnsiTheme="minorHAnsi" w:cstheme="minorHAnsi"/>
              <w:sz w:val="16"/>
              <w:szCs w:val="16"/>
              <w:lang w:val="en-US"/>
            </w:rPr>
          </w:rPrChange>
        </w:rPr>
      </w:pPr>
      <w:r w:rsidRPr="00C92276">
        <w:rPr>
          <w:rFonts w:asciiTheme="minorHAnsi" w:hAnsiTheme="minorHAnsi" w:cstheme="minorHAnsi"/>
          <w:sz w:val="16"/>
          <w:szCs w:val="16"/>
          <w:rPrChange w:id="1346" w:author="Profesor" w:date="2017-07-19T14:14:00Z">
            <w:rPr>
              <w:rFonts w:asciiTheme="minorHAnsi" w:hAnsiTheme="minorHAnsi" w:cstheme="minorHAnsi"/>
              <w:sz w:val="16"/>
              <w:szCs w:val="16"/>
              <w:lang w:val="en-US"/>
            </w:rPr>
          </w:rPrChange>
        </w:rPr>
        <w:t>&lt;/div&gt;</w:t>
      </w:r>
    </w:p>
    <w:p w14:paraId="7649E4D2" w14:textId="78ED907E" w:rsidR="002629AF" w:rsidRPr="00C92276" w:rsidRDefault="002629AF" w:rsidP="002629AF">
      <w:pPr>
        <w:pStyle w:val="Sinespaciado"/>
        <w:jc w:val="left"/>
        <w:rPr>
          <w:rFonts w:asciiTheme="minorHAnsi" w:hAnsiTheme="minorHAnsi" w:cstheme="minorHAnsi"/>
          <w:sz w:val="16"/>
          <w:szCs w:val="16"/>
          <w:rPrChange w:id="1347" w:author="Profesor" w:date="2017-07-19T14:14:00Z">
            <w:rPr>
              <w:rFonts w:asciiTheme="minorHAnsi" w:hAnsiTheme="minorHAnsi" w:cstheme="minorHAnsi"/>
              <w:sz w:val="16"/>
              <w:szCs w:val="16"/>
              <w:lang w:val="en-US"/>
            </w:rPr>
          </w:rPrChange>
        </w:rPr>
      </w:pPr>
    </w:p>
    <w:p w14:paraId="4CCD247D" w14:textId="77777777" w:rsidR="002629AF" w:rsidRPr="00C92276" w:rsidRDefault="002629AF" w:rsidP="002629AF">
      <w:pPr>
        <w:pStyle w:val="Sinespaciado"/>
        <w:jc w:val="left"/>
        <w:rPr>
          <w:rFonts w:asciiTheme="minorHAnsi" w:hAnsiTheme="minorHAnsi" w:cstheme="minorHAnsi"/>
          <w:sz w:val="16"/>
          <w:szCs w:val="16"/>
          <w:rPrChange w:id="1348" w:author="Profesor" w:date="2017-07-19T14:14:00Z">
            <w:rPr>
              <w:rFonts w:asciiTheme="minorHAnsi" w:hAnsiTheme="minorHAnsi" w:cstheme="minorHAnsi"/>
              <w:sz w:val="16"/>
              <w:szCs w:val="16"/>
              <w:lang w:val="en-US"/>
            </w:rPr>
          </w:rPrChange>
        </w:rPr>
      </w:pPr>
    </w:p>
    <w:p w14:paraId="0F456FC4" w14:textId="5DC2959F" w:rsidR="002629AF" w:rsidRPr="00C92276" w:rsidRDefault="002629AF" w:rsidP="002629AF">
      <w:pPr>
        <w:pStyle w:val="Puesto"/>
        <w:rPr>
          <w:rStyle w:val="nfasisintenso"/>
          <w:rPrChange w:id="1349" w:author="Profesor" w:date="2017-07-19T14:14:00Z">
            <w:rPr>
              <w:rStyle w:val="nfasisintenso"/>
              <w:lang w:val="en-US"/>
            </w:rPr>
          </w:rPrChange>
        </w:rPr>
      </w:pPr>
      <w:r w:rsidRPr="00C92276">
        <w:rPr>
          <w:rPrChange w:id="1350" w:author="Profesor" w:date="2017-07-19T14:14:00Z">
            <w:rPr>
              <w:lang w:val="en-US"/>
            </w:rPr>
          </w:rPrChange>
        </w:rPr>
        <w:t xml:space="preserve">Apéndice D.  </w:t>
      </w:r>
      <w:r w:rsidRPr="00C92276">
        <w:rPr>
          <w:rStyle w:val="nfasisintenso"/>
          <w:rPrChange w:id="1351" w:author="Profesor" w:date="2017-07-19T14:14:00Z">
            <w:rPr>
              <w:rStyle w:val="nfasisintenso"/>
              <w:lang w:val="en-US"/>
            </w:rPr>
          </w:rPrChange>
        </w:rPr>
        <w:t>Gestión de reportes</w:t>
      </w:r>
    </w:p>
    <w:p w14:paraId="3D197976" w14:textId="40991698" w:rsidR="002629AF" w:rsidRPr="00C92276" w:rsidRDefault="002629AF" w:rsidP="002629AF">
      <w:pPr>
        <w:rPr>
          <w:rPrChange w:id="1352" w:author="Profesor" w:date="2017-07-19T14:14:00Z">
            <w:rPr>
              <w:lang w:val="en-US"/>
            </w:rPr>
          </w:rPrChange>
        </w:rPr>
      </w:pPr>
    </w:p>
    <w:p w14:paraId="6939DA25" w14:textId="5075081F" w:rsidR="002629AF" w:rsidRPr="002629AF" w:rsidRDefault="002629AF" w:rsidP="002629AF">
      <w:pPr>
        <w:pStyle w:val="Subttulo"/>
        <w:ind w:left="708" w:hanging="708"/>
        <w:rPr>
          <w:sz w:val="36"/>
        </w:rPr>
      </w:pPr>
      <w:r>
        <w:rPr>
          <w:b/>
          <w:sz w:val="36"/>
        </w:rPr>
        <w:t>Apéndice D.1</w:t>
      </w:r>
      <w:r w:rsidRPr="002629AF">
        <w:rPr>
          <w:b/>
          <w:sz w:val="36"/>
        </w:rPr>
        <w:t>.4</w:t>
      </w:r>
      <w:r w:rsidRPr="002629AF">
        <w:rPr>
          <w:sz w:val="36"/>
        </w:rPr>
        <w:t>: ReporteController</w:t>
      </w:r>
    </w:p>
    <w:p w14:paraId="6B729BC6" w14:textId="77777777" w:rsidR="002629AF" w:rsidRPr="002629AF" w:rsidRDefault="002629AF" w:rsidP="002629AF"/>
    <w:p w14:paraId="2BE8944E" w14:textId="77777777" w:rsidR="002629AF" w:rsidRPr="002629AF" w:rsidRDefault="002629AF" w:rsidP="002629AF">
      <w:pPr>
        <w:pStyle w:val="Sinespaciado"/>
        <w:jc w:val="left"/>
        <w:rPr>
          <w:rFonts w:asciiTheme="minorHAnsi" w:hAnsiTheme="minorHAnsi" w:cstheme="minorHAnsi"/>
          <w:sz w:val="16"/>
          <w:szCs w:val="16"/>
          <w:lang w:val="en-US"/>
        </w:rPr>
      </w:pPr>
      <w:r w:rsidRPr="00C92276">
        <w:rPr>
          <w:rFonts w:asciiTheme="minorHAnsi" w:hAnsiTheme="minorHAnsi" w:cstheme="minorHAnsi"/>
          <w:sz w:val="24"/>
          <w:szCs w:val="24"/>
          <w:rPrChange w:id="1353" w:author="Profesor" w:date="2017-07-19T14:14:00Z">
            <w:rPr>
              <w:rFonts w:asciiTheme="minorHAnsi" w:hAnsiTheme="minorHAnsi" w:cstheme="minorHAnsi"/>
              <w:sz w:val="24"/>
              <w:szCs w:val="24"/>
              <w:lang w:val="en-US"/>
            </w:rPr>
          </w:rPrChange>
        </w:rPr>
        <w:t xml:space="preserve"> </w:t>
      </w:r>
      <w:r w:rsidRPr="00C92276">
        <w:rPr>
          <w:rFonts w:asciiTheme="minorHAnsi" w:hAnsiTheme="minorHAnsi" w:cstheme="minorHAnsi"/>
          <w:sz w:val="16"/>
          <w:szCs w:val="16"/>
          <w:rPrChange w:id="1354" w:author="Profesor" w:date="2017-07-19T14:14:00Z">
            <w:rPr>
              <w:rFonts w:asciiTheme="minorHAnsi" w:hAnsiTheme="minorHAnsi" w:cstheme="minorHAnsi"/>
              <w:sz w:val="16"/>
              <w:szCs w:val="16"/>
              <w:lang w:val="en-US"/>
            </w:rPr>
          </w:rPrChange>
        </w:rPr>
        <w:t xml:space="preserve">   </w:t>
      </w:r>
      <w:r w:rsidRPr="002629AF">
        <w:rPr>
          <w:rFonts w:asciiTheme="minorHAnsi" w:hAnsiTheme="minorHAnsi" w:cstheme="minorHAnsi"/>
          <w:sz w:val="16"/>
          <w:szCs w:val="16"/>
          <w:lang w:val="en-US"/>
        </w:rPr>
        <w:t>public class ReporteController : Controller</w:t>
      </w:r>
    </w:p>
    <w:p w14:paraId="148E49F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31B8ED4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 GET: Reporte</w:t>
      </w:r>
    </w:p>
    <w:p w14:paraId="1E72FD5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public ActionResult Detalles(long Id)</w:t>
      </w:r>
    </w:p>
    <w:p w14:paraId="3C6D5F20"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w:t>
      </w:r>
    </w:p>
    <w:p w14:paraId="4AE71FC6"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Reporte r = new Reporte();</w:t>
      </w:r>
    </w:p>
    <w:p w14:paraId="1FBABDE8"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r.Seleccionar(Id);</w:t>
      </w:r>
    </w:p>
    <w:p w14:paraId="5A1431F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return View(r);</w:t>
      </w:r>
    </w:p>
    <w:p w14:paraId="53CEA66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39D2A20C" w14:textId="77777777" w:rsidR="002629AF" w:rsidRPr="002629AF" w:rsidRDefault="002629AF" w:rsidP="002629AF">
      <w:pPr>
        <w:pStyle w:val="Sinespaciado"/>
        <w:jc w:val="left"/>
        <w:rPr>
          <w:rFonts w:asciiTheme="minorHAnsi" w:hAnsiTheme="minorHAnsi" w:cstheme="minorHAnsi"/>
          <w:sz w:val="16"/>
          <w:szCs w:val="16"/>
          <w:lang w:val="en-US"/>
        </w:rPr>
      </w:pPr>
    </w:p>
    <w:p w14:paraId="609F7E0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public ActionResult Crear()</w:t>
      </w:r>
    </w:p>
    <w:p w14:paraId="61B299F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1BC8DD1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if (Utils.SessionManager.PerfilActivo() != null &amp;&amp; Utils.SessionManager.CuentaActiva() != null)</w:t>
      </w:r>
    </w:p>
    <w:p w14:paraId="03D67EB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56C817A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return View();</w:t>
      </w:r>
    </w:p>
    <w:p w14:paraId="553F83E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00B538C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return RedirectToAction("Index", "Home");</w:t>
      </w:r>
    </w:p>
    <w:p w14:paraId="434ED7D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42BA645D" w14:textId="77777777" w:rsidR="002629AF" w:rsidRPr="002629AF" w:rsidRDefault="002629AF" w:rsidP="002629AF">
      <w:pPr>
        <w:pStyle w:val="Sinespaciado"/>
        <w:jc w:val="left"/>
        <w:rPr>
          <w:rFonts w:asciiTheme="minorHAnsi" w:hAnsiTheme="minorHAnsi" w:cstheme="minorHAnsi"/>
          <w:sz w:val="16"/>
          <w:szCs w:val="16"/>
          <w:lang w:val="en-US"/>
        </w:rPr>
      </w:pPr>
    </w:p>
    <w:p w14:paraId="03A9174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[HttpPost]</w:t>
      </w:r>
    </w:p>
    <w:p w14:paraId="08EDFFC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public ActionResult Crear(Reporte r, Ubicacion u, FormCollection collection)</w:t>
      </w:r>
    </w:p>
    <w:p w14:paraId="2D7AC6C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5A292E7D" w14:textId="77777777" w:rsidR="002629AF" w:rsidRPr="002629AF" w:rsidRDefault="002629AF" w:rsidP="002629AF">
      <w:pPr>
        <w:pStyle w:val="Sinespaciado"/>
        <w:jc w:val="left"/>
        <w:rPr>
          <w:rFonts w:asciiTheme="minorHAnsi" w:hAnsiTheme="minorHAnsi" w:cstheme="minorHAnsi"/>
          <w:sz w:val="16"/>
          <w:szCs w:val="16"/>
          <w:lang w:val="en-US"/>
        </w:rPr>
      </w:pPr>
    </w:p>
    <w:p w14:paraId="78E95BF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String date = Request.Form["fecha"];</w:t>
      </w:r>
    </w:p>
    <w:p w14:paraId="2B79AB15" w14:textId="77777777" w:rsidR="002629AF" w:rsidRPr="00C92276" w:rsidRDefault="002629AF" w:rsidP="002629AF">
      <w:pPr>
        <w:pStyle w:val="Sinespaciado"/>
        <w:jc w:val="left"/>
        <w:rPr>
          <w:rFonts w:asciiTheme="minorHAnsi" w:hAnsiTheme="minorHAnsi" w:cstheme="minorHAnsi"/>
          <w:sz w:val="16"/>
          <w:szCs w:val="16"/>
          <w:lang w:val="en-US"/>
          <w:rPrChange w:id="1355" w:author="Profesor" w:date="2017-07-19T14:14:00Z">
            <w:rPr>
              <w:rFonts w:asciiTheme="minorHAnsi" w:hAnsiTheme="minorHAnsi" w:cstheme="minorHAnsi"/>
              <w:sz w:val="16"/>
              <w:szCs w:val="16"/>
            </w:rPr>
          </w:rPrChange>
        </w:rPr>
      </w:pPr>
      <w:r w:rsidRPr="002629AF">
        <w:rPr>
          <w:rFonts w:asciiTheme="minorHAnsi" w:hAnsiTheme="minorHAnsi" w:cstheme="minorHAnsi"/>
          <w:sz w:val="16"/>
          <w:szCs w:val="16"/>
          <w:lang w:val="en-US"/>
        </w:rPr>
        <w:t xml:space="preserve">            </w:t>
      </w:r>
      <w:r w:rsidRPr="00C92276">
        <w:rPr>
          <w:rFonts w:asciiTheme="minorHAnsi" w:hAnsiTheme="minorHAnsi" w:cstheme="minorHAnsi"/>
          <w:sz w:val="16"/>
          <w:szCs w:val="16"/>
          <w:lang w:val="en-US"/>
          <w:rPrChange w:id="1356" w:author="Profesor" w:date="2017-07-19T14:14:00Z">
            <w:rPr>
              <w:rFonts w:asciiTheme="minorHAnsi" w:hAnsiTheme="minorHAnsi" w:cstheme="minorHAnsi"/>
              <w:sz w:val="16"/>
              <w:szCs w:val="16"/>
            </w:rPr>
          </w:rPrChange>
        </w:rPr>
        <w:t>var perfil_Activo = Utils.SessionManager.PerfilActivo();</w:t>
      </w:r>
    </w:p>
    <w:p w14:paraId="75A51FD0" w14:textId="77777777" w:rsidR="002629AF" w:rsidRPr="00C92276" w:rsidRDefault="002629AF" w:rsidP="002629AF">
      <w:pPr>
        <w:pStyle w:val="Sinespaciado"/>
        <w:jc w:val="left"/>
        <w:rPr>
          <w:rFonts w:asciiTheme="minorHAnsi" w:hAnsiTheme="minorHAnsi" w:cstheme="minorHAnsi"/>
          <w:sz w:val="16"/>
          <w:szCs w:val="16"/>
          <w:lang w:val="en-US"/>
          <w:rPrChange w:id="1357" w:author="Profesor" w:date="2017-07-19T14:14:00Z">
            <w:rPr>
              <w:rFonts w:asciiTheme="minorHAnsi" w:hAnsiTheme="minorHAnsi" w:cstheme="minorHAnsi"/>
              <w:sz w:val="16"/>
              <w:szCs w:val="16"/>
            </w:rPr>
          </w:rPrChange>
        </w:rPr>
      </w:pPr>
      <w:r w:rsidRPr="00C92276">
        <w:rPr>
          <w:rFonts w:asciiTheme="minorHAnsi" w:hAnsiTheme="minorHAnsi" w:cstheme="minorHAnsi"/>
          <w:sz w:val="16"/>
          <w:szCs w:val="16"/>
          <w:lang w:val="en-US"/>
          <w:rPrChange w:id="1358" w:author="Profesor" w:date="2017-07-19T14:14:00Z">
            <w:rPr>
              <w:rFonts w:asciiTheme="minorHAnsi" w:hAnsiTheme="minorHAnsi" w:cstheme="minorHAnsi"/>
              <w:sz w:val="16"/>
              <w:szCs w:val="16"/>
            </w:rPr>
          </w:rPrChange>
        </w:rPr>
        <w:t xml:space="preserve">            if (perfil_Activo != null &amp;&amp; Utils.SessionManager.CuentaActiva() != null &amp;&amp; r.Incidente != 0)</w:t>
      </w:r>
    </w:p>
    <w:p w14:paraId="5AC270F0" w14:textId="77777777" w:rsidR="002629AF" w:rsidRPr="00C92276" w:rsidRDefault="002629AF" w:rsidP="002629AF">
      <w:pPr>
        <w:pStyle w:val="Sinespaciado"/>
        <w:jc w:val="left"/>
        <w:rPr>
          <w:rFonts w:asciiTheme="minorHAnsi" w:hAnsiTheme="minorHAnsi" w:cstheme="minorHAnsi"/>
          <w:sz w:val="16"/>
          <w:szCs w:val="16"/>
          <w:lang w:val="en-US"/>
          <w:rPrChange w:id="1359" w:author="Profesor" w:date="2017-07-19T14:14:00Z">
            <w:rPr>
              <w:rFonts w:asciiTheme="minorHAnsi" w:hAnsiTheme="minorHAnsi" w:cstheme="minorHAnsi"/>
              <w:sz w:val="16"/>
              <w:szCs w:val="16"/>
            </w:rPr>
          </w:rPrChange>
        </w:rPr>
      </w:pPr>
      <w:r w:rsidRPr="00C92276">
        <w:rPr>
          <w:rFonts w:asciiTheme="minorHAnsi" w:hAnsiTheme="minorHAnsi" w:cstheme="minorHAnsi"/>
          <w:sz w:val="16"/>
          <w:szCs w:val="16"/>
          <w:lang w:val="en-US"/>
          <w:rPrChange w:id="1360" w:author="Profesor" w:date="2017-07-19T14:14:00Z">
            <w:rPr>
              <w:rFonts w:asciiTheme="minorHAnsi" w:hAnsiTheme="minorHAnsi" w:cstheme="minorHAnsi"/>
              <w:sz w:val="16"/>
              <w:szCs w:val="16"/>
            </w:rPr>
          </w:rPrChange>
        </w:rPr>
        <w:t xml:space="preserve">            {</w:t>
      </w:r>
    </w:p>
    <w:p w14:paraId="7073831F" w14:textId="77777777" w:rsidR="002629AF" w:rsidRPr="00C92276" w:rsidRDefault="002629AF" w:rsidP="002629AF">
      <w:pPr>
        <w:pStyle w:val="Sinespaciado"/>
        <w:jc w:val="left"/>
        <w:rPr>
          <w:rFonts w:asciiTheme="minorHAnsi" w:hAnsiTheme="minorHAnsi" w:cstheme="minorHAnsi"/>
          <w:sz w:val="16"/>
          <w:szCs w:val="16"/>
          <w:lang w:val="en-US"/>
          <w:rPrChange w:id="1361" w:author="Profesor" w:date="2017-07-19T14:14:00Z">
            <w:rPr>
              <w:rFonts w:asciiTheme="minorHAnsi" w:hAnsiTheme="minorHAnsi" w:cstheme="minorHAnsi"/>
              <w:sz w:val="16"/>
              <w:szCs w:val="16"/>
            </w:rPr>
          </w:rPrChange>
        </w:rPr>
      </w:pPr>
      <w:r w:rsidRPr="00C92276">
        <w:rPr>
          <w:rFonts w:asciiTheme="minorHAnsi" w:hAnsiTheme="minorHAnsi" w:cstheme="minorHAnsi"/>
          <w:sz w:val="16"/>
          <w:szCs w:val="16"/>
          <w:lang w:val="en-US"/>
          <w:rPrChange w:id="1362" w:author="Profesor" w:date="2017-07-19T14:14:00Z">
            <w:rPr>
              <w:rFonts w:asciiTheme="minorHAnsi" w:hAnsiTheme="minorHAnsi" w:cstheme="minorHAnsi"/>
              <w:sz w:val="16"/>
              <w:szCs w:val="16"/>
            </w:rPr>
          </w:rPrChange>
        </w:rPr>
        <w:t xml:space="preserve">                u.Direccion = Utils.GeoLocation.direccion(u);</w:t>
      </w:r>
    </w:p>
    <w:p w14:paraId="1A7A3799" w14:textId="77777777" w:rsidR="002629AF" w:rsidRPr="002629AF" w:rsidRDefault="002629AF" w:rsidP="002629AF">
      <w:pPr>
        <w:pStyle w:val="Sinespaciado"/>
        <w:jc w:val="left"/>
        <w:rPr>
          <w:rFonts w:asciiTheme="minorHAnsi" w:hAnsiTheme="minorHAnsi" w:cstheme="minorHAnsi"/>
          <w:sz w:val="16"/>
          <w:szCs w:val="16"/>
        </w:rPr>
      </w:pPr>
      <w:r w:rsidRPr="00C92276">
        <w:rPr>
          <w:rFonts w:asciiTheme="minorHAnsi" w:hAnsiTheme="minorHAnsi" w:cstheme="minorHAnsi"/>
          <w:sz w:val="16"/>
          <w:szCs w:val="16"/>
          <w:lang w:val="en-US"/>
          <w:rPrChange w:id="1363" w:author="Profesor" w:date="2017-07-19T14:14:00Z">
            <w:rPr>
              <w:rFonts w:asciiTheme="minorHAnsi" w:hAnsiTheme="minorHAnsi" w:cstheme="minorHAnsi"/>
              <w:sz w:val="16"/>
              <w:szCs w:val="16"/>
            </w:rPr>
          </w:rPrChange>
        </w:rPr>
        <w:t xml:space="preserve">                </w:t>
      </w:r>
      <w:r w:rsidRPr="002629AF">
        <w:rPr>
          <w:rFonts w:asciiTheme="minorHAnsi" w:hAnsiTheme="minorHAnsi" w:cstheme="minorHAnsi"/>
          <w:sz w:val="16"/>
          <w:szCs w:val="16"/>
        </w:rPr>
        <w:t>if (u.Crear())</w:t>
      </w:r>
    </w:p>
    <w:p w14:paraId="5DB39B75"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w:t>
      </w:r>
    </w:p>
    <w:p w14:paraId="4E5FBE28"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r.Perfil = perfil_Activo;</w:t>
      </w:r>
    </w:p>
    <w:p w14:paraId="4A0ED88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DateTime dt;</w:t>
      </w:r>
    </w:p>
    <w:p w14:paraId="36957E4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DateTime.TryParse(date, out dt);</w:t>
      </w:r>
    </w:p>
    <w:p w14:paraId="201A04F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//DateTime fecha;</w:t>
      </w:r>
    </w:p>
    <w:p w14:paraId="213E5BA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//DateTime.TryParse(date, out fecha);</w:t>
      </w:r>
    </w:p>
    <w:p w14:paraId="704E7479"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r.FechaExpedicion = dt;</w:t>
      </w:r>
    </w:p>
    <w:p w14:paraId="0CD73441"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lastRenderedPageBreak/>
        <w:t xml:space="preserve">                    r.Ubicacion = u;</w:t>
      </w:r>
    </w:p>
    <w:p w14:paraId="36FC637A"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if (r.Crear())</w:t>
      </w:r>
    </w:p>
    <w:p w14:paraId="0B810C33"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w:t>
      </w:r>
    </w:p>
    <w:p w14:paraId="70BDC1F0"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Utils.UIWarnings.SetError("Reporte creado exitosamente");</w:t>
      </w:r>
    </w:p>
    <w:p w14:paraId="3AC603FB"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return RedirectToAction("Detalles", "Perfil", new { Id = perfil_Activo.Id });</w:t>
      </w:r>
    </w:p>
    <w:p w14:paraId="59938E52"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w:t>
      </w:r>
    </w:p>
    <w:p w14:paraId="0CC7CD56"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else</w:t>
      </w:r>
    </w:p>
    <w:p w14:paraId="681D2525"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w:t>
      </w:r>
    </w:p>
    <w:p w14:paraId="4126F287"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Utils.UIWarnings.SetError("El reporte no pudo ser creado");</w:t>
      </w:r>
    </w:p>
    <w:p w14:paraId="0E33091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return RedirectToAction("Index", "Home");</w:t>
      </w:r>
    </w:p>
    <w:p w14:paraId="56EFE42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4C11C773" w14:textId="77777777" w:rsidR="002629AF" w:rsidRPr="002629AF" w:rsidRDefault="002629AF" w:rsidP="002629AF">
      <w:pPr>
        <w:pStyle w:val="Sinespaciado"/>
        <w:jc w:val="left"/>
        <w:rPr>
          <w:rFonts w:asciiTheme="minorHAnsi" w:hAnsiTheme="minorHAnsi" w:cstheme="minorHAnsi"/>
          <w:sz w:val="16"/>
          <w:szCs w:val="16"/>
          <w:lang w:val="en-US"/>
        </w:rPr>
      </w:pPr>
    </w:p>
    <w:p w14:paraId="611D619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3F35BD64" w14:textId="77777777" w:rsidR="002629AF" w:rsidRPr="002629AF" w:rsidRDefault="002629AF" w:rsidP="002629AF">
      <w:pPr>
        <w:pStyle w:val="Sinespaciado"/>
        <w:jc w:val="left"/>
        <w:rPr>
          <w:rFonts w:asciiTheme="minorHAnsi" w:hAnsiTheme="minorHAnsi" w:cstheme="minorHAnsi"/>
          <w:sz w:val="16"/>
          <w:szCs w:val="16"/>
          <w:lang w:val="en-US"/>
        </w:rPr>
      </w:pPr>
    </w:p>
    <w:p w14:paraId="0BAF6F8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6455A15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return RedirectToAction("Index", "Home");</w:t>
      </w:r>
    </w:p>
    <w:p w14:paraId="441AB17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4F17D510" w14:textId="77777777" w:rsidR="002629AF" w:rsidRPr="002629AF" w:rsidRDefault="002629AF" w:rsidP="002629AF">
      <w:pPr>
        <w:pStyle w:val="Sinespaciado"/>
        <w:jc w:val="left"/>
        <w:rPr>
          <w:rFonts w:asciiTheme="minorHAnsi" w:hAnsiTheme="minorHAnsi" w:cstheme="minorHAnsi"/>
          <w:sz w:val="16"/>
          <w:szCs w:val="16"/>
          <w:lang w:val="en-US"/>
        </w:rPr>
      </w:pPr>
    </w:p>
    <w:p w14:paraId="605599A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//GET: modifcicar/Id</w:t>
      </w:r>
    </w:p>
    <w:p w14:paraId="4EF5A45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public ActionResult Modificar(long Id)</w:t>
      </w:r>
    </w:p>
    <w:p w14:paraId="40AF832A"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w:t>
      </w:r>
    </w:p>
    <w:p w14:paraId="2847B402"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Reporte r = new Reporte();</w:t>
      </w:r>
    </w:p>
    <w:p w14:paraId="61D16AB8"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r.Seleccionar(Id);</w:t>
      </w:r>
    </w:p>
    <w:p w14:paraId="39F80550" w14:textId="77777777" w:rsidR="002629AF" w:rsidRPr="00C92276" w:rsidRDefault="002629AF" w:rsidP="002629AF">
      <w:pPr>
        <w:pStyle w:val="Sinespaciado"/>
        <w:jc w:val="left"/>
        <w:rPr>
          <w:rFonts w:asciiTheme="minorHAnsi" w:hAnsiTheme="minorHAnsi" w:cstheme="minorHAnsi"/>
          <w:sz w:val="16"/>
          <w:szCs w:val="16"/>
          <w:rPrChange w:id="1364" w:author="Profesor" w:date="2017-07-19T14:14:00Z">
            <w:rPr>
              <w:rFonts w:asciiTheme="minorHAnsi" w:hAnsiTheme="minorHAnsi" w:cstheme="minorHAnsi"/>
              <w:sz w:val="16"/>
              <w:szCs w:val="16"/>
              <w:lang w:val="en-US"/>
            </w:rPr>
          </w:rPrChange>
        </w:rPr>
      </w:pPr>
      <w:r w:rsidRPr="002629AF">
        <w:rPr>
          <w:rFonts w:asciiTheme="minorHAnsi" w:hAnsiTheme="minorHAnsi" w:cstheme="minorHAnsi"/>
          <w:sz w:val="16"/>
          <w:szCs w:val="16"/>
        </w:rPr>
        <w:t xml:space="preserve">            </w:t>
      </w:r>
      <w:r w:rsidRPr="00C92276">
        <w:rPr>
          <w:rFonts w:asciiTheme="minorHAnsi" w:hAnsiTheme="minorHAnsi" w:cstheme="minorHAnsi"/>
          <w:sz w:val="16"/>
          <w:szCs w:val="16"/>
          <w:rPrChange w:id="1365" w:author="Profesor" w:date="2017-07-19T14:14:00Z">
            <w:rPr>
              <w:rFonts w:asciiTheme="minorHAnsi" w:hAnsiTheme="minorHAnsi" w:cstheme="minorHAnsi"/>
              <w:sz w:val="16"/>
              <w:szCs w:val="16"/>
              <w:lang w:val="en-US"/>
            </w:rPr>
          </w:rPrChange>
        </w:rPr>
        <w:t>if (Utils.SessionManager.PerfilActivo() != null &amp;&amp; Utils.SessionManager.CuentaActiva() != null)</w:t>
      </w:r>
    </w:p>
    <w:p w14:paraId="7AF09A30" w14:textId="77777777" w:rsidR="002629AF" w:rsidRPr="00C92276" w:rsidRDefault="002629AF" w:rsidP="002629AF">
      <w:pPr>
        <w:pStyle w:val="Sinespaciado"/>
        <w:jc w:val="left"/>
        <w:rPr>
          <w:rFonts w:asciiTheme="minorHAnsi" w:hAnsiTheme="minorHAnsi" w:cstheme="minorHAnsi"/>
          <w:sz w:val="16"/>
          <w:szCs w:val="16"/>
          <w:rPrChange w:id="1366" w:author="Profesor" w:date="2017-07-19T14:14:00Z">
            <w:rPr>
              <w:rFonts w:asciiTheme="minorHAnsi" w:hAnsiTheme="minorHAnsi" w:cstheme="minorHAnsi"/>
              <w:sz w:val="16"/>
              <w:szCs w:val="16"/>
              <w:lang w:val="en-US"/>
            </w:rPr>
          </w:rPrChange>
        </w:rPr>
      </w:pPr>
      <w:r w:rsidRPr="00C92276">
        <w:rPr>
          <w:rFonts w:asciiTheme="minorHAnsi" w:hAnsiTheme="minorHAnsi" w:cstheme="minorHAnsi"/>
          <w:sz w:val="16"/>
          <w:szCs w:val="16"/>
          <w:rPrChange w:id="1367" w:author="Profesor" w:date="2017-07-19T14:14:00Z">
            <w:rPr>
              <w:rFonts w:asciiTheme="minorHAnsi" w:hAnsiTheme="minorHAnsi" w:cstheme="minorHAnsi"/>
              <w:sz w:val="16"/>
              <w:szCs w:val="16"/>
              <w:lang w:val="en-US"/>
            </w:rPr>
          </w:rPrChange>
        </w:rPr>
        <w:t xml:space="preserve">            {</w:t>
      </w:r>
    </w:p>
    <w:p w14:paraId="7B581241" w14:textId="77777777" w:rsidR="002629AF" w:rsidRPr="00C92276" w:rsidRDefault="002629AF" w:rsidP="002629AF">
      <w:pPr>
        <w:pStyle w:val="Sinespaciado"/>
        <w:jc w:val="left"/>
        <w:rPr>
          <w:rFonts w:asciiTheme="minorHAnsi" w:hAnsiTheme="minorHAnsi" w:cstheme="minorHAnsi"/>
          <w:sz w:val="16"/>
          <w:szCs w:val="16"/>
          <w:rPrChange w:id="1368" w:author="Profesor" w:date="2017-07-19T14:14:00Z">
            <w:rPr>
              <w:rFonts w:asciiTheme="minorHAnsi" w:hAnsiTheme="minorHAnsi" w:cstheme="minorHAnsi"/>
              <w:sz w:val="16"/>
              <w:szCs w:val="16"/>
              <w:lang w:val="en-US"/>
            </w:rPr>
          </w:rPrChange>
        </w:rPr>
      </w:pPr>
      <w:r w:rsidRPr="00C92276">
        <w:rPr>
          <w:rFonts w:asciiTheme="minorHAnsi" w:hAnsiTheme="minorHAnsi" w:cstheme="minorHAnsi"/>
          <w:sz w:val="16"/>
          <w:szCs w:val="16"/>
          <w:rPrChange w:id="1369" w:author="Profesor" w:date="2017-07-19T14:14:00Z">
            <w:rPr>
              <w:rFonts w:asciiTheme="minorHAnsi" w:hAnsiTheme="minorHAnsi" w:cstheme="minorHAnsi"/>
              <w:sz w:val="16"/>
              <w:szCs w:val="16"/>
              <w:lang w:val="en-US"/>
            </w:rPr>
          </w:rPrChange>
        </w:rPr>
        <w:t xml:space="preserve">                if (r.Perfil.Id == Utils.SessionManager.PerfilActivo().Id)</w:t>
      </w:r>
    </w:p>
    <w:p w14:paraId="7CC13A53" w14:textId="77777777" w:rsidR="002629AF" w:rsidRPr="002629AF" w:rsidRDefault="002629AF" w:rsidP="002629AF">
      <w:pPr>
        <w:pStyle w:val="Sinespaciado"/>
        <w:jc w:val="left"/>
        <w:rPr>
          <w:rFonts w:asciiTheme="minorHAnsi" w:hAnsiTheme="minorHAnsi" w:cstheme="minorHAnsi"/>
          <w:sz w:val="16"/>
          <w:szCs w:val="16"/>
        </w:rPr>
      </w:pPr>
      <w:r w:rsidRPr="00C92276">
        <w:rPr>
          <w:rFonts w:asciiTheme="minorHAnsi" w:hAnsiTheme="minorHAnsi" w:cstheme="minorHAnsi"/>
          <w:sz w:val="16"/>
          <w:szCs w:val="16"/>
          <w:rPrChange w:id="1370" w:author="Profesor" w:date="2017-07-19T14:14:00Z">
            <w:rPr>
              <w:rFonts w:asciiTheme="minorHAnsi" w:hAnsiTheme="minorHAnsi" w:cstheme="minorHAnsi"/>
              <w:sz w:val="16"/>
              <w:szCs w:val="16"/>
              <w:lang w:val="en-US"/>
            </w:rPr>
          </w:rPrChange>
        </w:rPr>
        <w:t xml:space="preserve">                </w:t>
      </w:r>
      <w:r w:rsidRPr="002629AF">
        <w:rPr>
          <w:rFonts w:asciiTheme="minorHAnsi" w:hAnsiTheme="minorHAnsi" w:cstheme="minorHAnsi"/>
          <w:sz w:val="16"/>
          <w:szCs w:val="16"/>
        </w:rPr>
        <w:t>{</w:t>
      </w:r>
    </w:p>
    <w:p w14:paraId="1BE785F4"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return View(r);</w:t>
      </w:r>
    </w:p>
    <w:p w14:paraId="1C0AA89A"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w:t>
      </w:r>
    </w:p>
    <w:p w14:paraId="5FF2CFF2"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w:t>
      </w:r>
    </w:p>
    <w:p w14:paraId="01205301"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else</w:t>
      </w:r>
    </w:p>
    <w:p w14:paraId="501D09E8"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w:t>
      </w:r>
    </w:p>
    <w:p w14:paraId="0511DA22"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Utils.UIWarnings.SetError("No tiene permisos para modificar este reporte");</w:t>
      </w:r>
    </w:p>
    <w:p w14:paraId="18EA08E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return RedirectToAction("Index", "Home");</w:t>
      </w:r>
    </w:p>
    <w:p w14:paraId="6564EC8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6BD3942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2EE72EC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return RedirectToAction("Index", "Home");</w:t>
      </w:r>
    </w:p>
    <w:p w14:paraId="75F95762" w14:textId="77777777" w:rsidR="002629AF" w:rsidRPr="002629AF" w:rsidRDefault="002629AF" w:rsidP="002629AF">
      <w:pPr>
        <w:pStyle w:val="Sinespaciado"/>
        <w:jc w:val="left"/>
        <w:rPr>
          <w:rFonts w:asciiTheme="minorHAnsi" w:hAnsiTheme="minorHAnsi" w:cstheme="minorHAnsi"/>
          <w:sz w:val="16"/>
          <w:szCs w:val="16"/>
          <w:lang w:val="en-US"/>
        </w:rPr>
      </w:pPr>
    </w:p>
    <w:p w14:paraId="799A506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300C28F6" w14:textId="77777777" w:rsidR="002629AF" w:rsidRPr="002629AF" w:rsidRDefault="002629AF" w:rsidP="002629AF">
      <w:pPr>
        <w:pStyle w:val="Sinespaciado"/>
        <w:jc w:val="left"/>
        <w:rPr>
          <w:rFonts w:asciiTheme="minorHAnsi" w:hAnsiTheme="minorHAnsi" w:cstheme="minorHAnsi"/>
          <w:sz w:val="16"/>
          <w:szCs w:val="16"/>
          <w:lang w:val="en-US"/>
        </w:rPr>
      </w:pPr>
    </w:p>
    <w:p w14:paraId="5D8C243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[HttpPost]</w:t>
      </w:r>
    </w:p>
    <w:p w14:paraId="6456D47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public ActionResult Modificar(Reporte r, Ubicacion u, FormCollection collection)</w:t>
      </w:r>
    </w:p>
    <w:p w14:paraId="722265D8" w14:textId="77777777" w:rsidR="002629AF" w:rsidRPr="00C92276" w:rsidRDefault="002629AF" w:rsidP="002629AF">
      <w:pPr>
        <w:pStyle w:val="Sinespaciado"/>
        <w:jc w:val="left"/>
        <w:rPr>
          <w:rFonts w:asciiTheme="minorHAnsi" w:hAnsiTheme="minorHAnsi" w:cstheme="minorHAnsi"/>
          <w:sz w:val="16"/>
          <w:szCs w:val="16"/>
          <w:lang w:val="en-US"/>
          <w:rPrChange w:id="1371" w:author="Profesor" w:date="2017-07-19T14:14:00Z">
            <w:rPr>
              <w:rFonts w:asciiTheme="minorHAnsi" w:hAnsiTheme="minorHAnsi" w:cstheme="minorHAnsi"/>
              <w:sz w:val="16"/>
              <w:szCs w:val="16"/>
            </w:rPr>
          </w:rPrChange>
        </w:rPr>
      </w:pPr>
      <w:r w:rsidRPr="002629AF">
        <w:rPr>
          <w:rFonts w:asciiTheme="minorHAnsi" w:hAnsiTheme="minorHAnsi" w:cstheme="minorHAnsi"/>
          <w:sz w:val="16"/>
          <w:szCs w:val="16"/>
          <w:lang w:val="en-US"/>
        </w:rPr>
        <w:t xml:space="preserve">        </w:t>
      </w:r>
      <w:r w:rsidRPr="00C92276">
        <w:rPr>
          <w:rFonts w:asciiTheme="minorHAnsi" w:hAnsiTheme="minorHAnsi" w:cstheme="minorHAnsi"/>
          <w:sz w:val="16"/>
          <w:szCs w:val="16"/>
          <w:lang w:val="en-US"/>
          <w:rPrChange w:id="1372" w:author="Profesor" w:date="2017-07-19T14:14:00Z">
            <w:rPr>
              <w:rFonts w:asciiTheme="minorHAnsi" w:hAnsiTheme="minorHAnsi" w:cstheme="minorHAnsi"/>
              <w:sz w:val="16"/>
              <w:szCs w:val="16"/>
            </w:rPr>
          </w:rPrChange>
        </w:rPr>
        <w:t>{</w:t>
      </w:r>
    </w:p>
    <w:p w14:paraId="2CAA16A4" w14:textId="77777777" w:rsidR="002629AF" w:rsidRPr="00C92276" w:rsidRDefault="002629AF" w:rsidP="002629AF">
      <w:pPr>
        <w:pStyle w:val="Sinespaciado"/>
        <w:jc w:val="left"/>
        <w:rPr>
          <w:rFonts w:asciiTheme="minorHAnsi" w:hAnsiTheme="minorHAnsi" w:cstheme="minorHAnsi"/>
          <w:sz w:val="16"/>
          <w:szCs w:val="16"/>
          <w:lang w:val="en-US"/>
          <w:rPrChange w:id="1373" w:author="Profesor" w:date="2017-07-19T14:14:00Z">
            <w:rPr>
              <w:rFonts w:asciiTheme="minorHAnsi" w:hAnsiTheme="minorHAnsi" w:cstheme="minorHAnsi"/>
              <w:sz w:val="16"/>
              <w:szCs w:val="16"/>
            </w:rPr>
          </w:rPrChange>
        </w:rPr>
      </w:pPr>
      <w:r w:rsidRPr="00C92276">
        <w:rPr>
          <w:rFonts w:asciiTheme="minorHAnsi" w:hAnsiTheme="minorHAnsi" w:cstheme="minorHAnsi"/>
          <w:sz w:val="16"/>
          <w:szCs w:val="16"/>
          <w:lang w:val="en-US"/>
          <w:rPrChange w:id="1374" w:author="Profesor" w:date="2017-07-19T14:14:00Z">
            <w:rPr>
              <w:rFonts w:asciiTheme="minorHAnsi" w:hAnsiTheme="minorHAnsi" w:cstheme="minorHAnsi"/>
              <w:sz w:val="16"/>
              <w:szCs w:val="16"/>
            </w:rPr>
          </w:rPrChange>
        </w:rPr>
        <w:t xml:space="preserve">            Ubicacion ubicacion = new Ubicacion();</w:t>
      </w:r>
    </w:p>
    <w:p w14:paraId="14335F22" w14:textId="77777777" w:rsidR="002629AF" w:rsidRPr="00C92276" w:rsidRDefault="002629AF" w:rsidP="002629AF">
      <w:pPr>
        <w:pStyle w:val="Sinespaciado"/>
        <w:jc w:val="left"/>
        <w:rPr>
          <w:rFonts w:asciiTheme="minorHAnsi" w:hAnsiTheme="minorHAnsi" w:cstheme="minorHAnsi"/>
          <w:sz w:val="16"/>
          <w:szCs w:val="16"/>
          <w:lang w:val="en-US"/>
          <w:rPrChange w:id="1375" w:author="Profesor" w:date="2017-07-19T14:14:00Z">
            <w:rPr>
              <w:rFonts w:asciiTheme="minorHAnsi" w:hAnsiTheme="minorHAnsi" w:cstheme="minorHAnsi"/>
              <w:sz w:val="16"/>
              <w:szCs w:val="16"/>
            </w:rPr>
          </w:rPrChange>
        </w:rPr>
      </w:pPr>
      <w:r w:rsidRPr="00C92276">
        <w:rPr>
          <w:rFonts w:asciiTheme="minorHAnsi" w:hAnsiTheme="minorHAnsi" w:cstheme="minorHAnsi"/>
          <w:sz w:val="16"/>
          <w:szCs w:val="16"/>
          <w:lang w:val="en-US"/>
          <w:rPrChange w:id="1376" w:author="Profesor" w:date="2017-07-19T14:14:00Z">
            <w:rPr>
              <w:rFonts w:asciiTheme="minorHAnsi" w:hAnsiTheme="minorHAnsi" w:cstheme="minorHAnsi"/>
              <w:sz w:val="16"/>
              <w:szCs w:val="16"/>
            </w:rPr>
          </w:rPrChange>
        </w:rPr>
        <w:t xml:space="preserve">            ubicacion.Seleccionar(Convert.ToInt64(Request.Form["Id_Ubicacion"]));</w:t>
      </w:r>
    </w:p>
    <w:p w14:paraId="11D54EC1" w14:textId="77777777" w:rsidR="002629AF" w:rsidRPr="002629AF" w:rsidRDefault="002629AF" w:rsidP="002629AF">
      <w:pPr>
        <w:pStyle w:val="Sinespaciado"/>
        <w:jc w:val="left"/>
        <w:rPr>
          <w:rFonts w:asciiTheme="minorHAnsi" w:hAnsiTheme="minorHAnsi" w:cstheme="minorHAnsi"/>
          <w:sz w:val="16"/>
          <w:szCs w:val="16"/>
        </w:rPr>
      </w:pPr>
      <w:r w:rsidRPr="00C92276">
        <w:rPr>
          <w:rFonts w:asciiTheme="minorHAnsi" w:hAnsiTheme="minorHAnsi" w:cstheme="minorHAnsi"/>
          <w:sz w:val="16"/>
          <w:szCs w:val="16"/>
          <w:lang w:val="en-US"/>
          <w:rPrChange w:id="1377" w:author="Profesor" w:date="2017-07-19T14:14:00Z">
            <w:rPr>
              <w:rFonts w:asciiTheme="minorHAnsi" w:hAnsiTheme="minorHAnsi" w:cstheme="minorHAnsi"/>
              <w:sz w:val="16"/>
              <w:szCs w:val="16"/>
            </w:rPr>
          </w:rPrChange>
        </w:rPr>
        <w:t xml:space="preserve">            </w:t>
      </w:r>
      <w:r w:rsidRPr="002629AF">
        <w:rPr>
          <w:rFonts w:asciiTheme="minorHAnsi" w:hAnsiTheme="minorHAnsi" w:cstheme="minorHAnsi"/>
          <w:sz w:val="16"/>
          <w:szCs w:val="16"/>
        </w:rPr>
        <w:t>ubicacion.Latitud = u.Latitud;</w:t>
      </w:r>
    </w:p>
    <w:p w14:paraId="3F3B0CD1"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ubicacion.Longitud = u.Longitud;</w:t>
      </w:r>
    </w:p>
    <w:p w14:paraId="57678B6F"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ubicacion.Direccion = Utils.GeoLocation.direccion(ubicacion);</w:t>
      </w:r>
    </w:p>
    <w:p w14:paraId="3A5D158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if (ubicacion.Modificar() &amp;&amp; r.Incidente != </w:t>
      </w:r>
      <w:r w:rsidRPr="002629AF">
        <w:rPr>
          <w:rFonts w:asciiTheme="minorHAnsi" w:hAnsiTheme="minorHAnsi" w:cstheme="minorHAnsi"/>
          <w:sz w:val="16"/>
          <w:szCs w:val="16"/>
          <w:lang w:val="en-US"/>
        </w:rPr>
        <w:t>0)</w:t>
      </w:r>
    </w:p>
    <w:p w14:paraId="20101E6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256B5C5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r.Ubicacion = ubicacion;</w:t>
      </w:r>
    </w:p>
    <w:p w14:paraId="22C33AC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String date = Request.Form["fecha"];</w:t>
      </w:r>
    </w:p>
    <w:p w14:paraId="36B363E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string pattern = "yyyy-dd-mm";</w:t>
      </w:r>
    </w:p>
    <w:p w14:paraId="1B0B51F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DateTime dt;</w:t>
      </w:r>
    </w:p>
    <w:p w14:paraId="1C53E5B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DateTime.TryParse(date, out dt);</w:t>
      </w:r>
    </w:p>
    <w:p w14:paraId="59A082C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//DateTime fecha;</w:t>
      </w:r>
    </w:p>
    <w:p w14:paraId="7DC622A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//DateTime.TryParse(date, out fecha);</w:t>
      </w:r>
    </w:p>
    <w:p w14:paraId="352D0F87"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r.FechaExpedicion = dt;</w:t>
      </w:r>
    </w:p>
    <w:p w14:paraId="1CB98F61"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if (r.Modificar())</w:t>
      </w:r>
    </w:p>
    <w:p w14:paraId="15BE2DD8"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w:t>
      </w:r>
    </w:p>
    <w:p w14:paraId="3BF17463"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Utils.UIWarnings.SetInfo("Modificación de reporte exitosa");</w:t>
      </w:r>
    </w:p>
    <w:p w14:paraId="390AC74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return RedirectToAction("Detalles", "Reporte", new { Id = r.Id });</w:t>
      </w:r>
    </w:p>
    <w:p w14:paraId="6D8C4D1A"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w:t>
      </w:r>
    </w:p>
    <w:p w14:paraId="3A76DBE0"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w:t>
      </w:r>
    </w:p>
    <w:p w14:paraId="7CDDFCE8"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Utils.UIWarnings.SetError("No se pudo realizar las modificaciones del reporte");</w:t>
      </w:r>
    </w:p>
    <w:p w14:paraId="6B3C5CF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lastRenderedPageBreak/>
        <w:t xml:space="preserve">            </w:t>
      </w:r>
      <w:r w:rsidRPr="002629AF">
        <w:rPr>
          <w:rFonts w:asciiTheme="minorHAnsi" w:hAnsiTheme="minorHAnsi" w:cstheme="minorHAnsi"/>
          <w:sz w:val="16"/>
          <w:szCs w:val="16"/>
          <w:lang w:val="en-US"/>
        </w:rPr>
        <w:t>return RedirectToAction("Index","Home");</w:t>
      </w:r>
    </w:p>
    <w:p w14:paraId="05C8814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78141DCA" w14:textId="77777777" w:rsidR="002629AF" w:rsidRPr="002629AF" w:rsidRDefault="002629AF" w:rsidP="002629AF">
      <w:pPr>
        <w:pStyle w:val="Sinespaciado"/>
        <w:jc w:val="left"/>
        <w:rPr>
          <w:rFonts w:asciiTheme="minorHAnsi" w:hAnsiTheme="minorHAnsi" w:cstheme="minorHAnsi"/>
          <w:sz w:val="16"/>
          <w:szCs w:val="16"/>
          <w:lang w:val="en-US"/>
        </w:rPr>
      </w:pPr>
    </w:p>
    <w:p w14:paraId="36C7B38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public ActionResult Eliminar(long Id)</w:t>
      </w:r>
    </w:p>
    <w:p w14:paraId="263F7101"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w:t>
      </w:r>
    </w:p>
    <w:p w14:paraId="6ADEEBDB"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var Perfil_activo = Utils.SessionManager.PerfilActivo();</w:t>
      </w:r>
    </w:p>
    <w:p w14:paraId="050B2F1E"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Reporte r = new Reporte();</w:t>
      </w:r>
    </w:p>
    <w:p w14:paraId="191B3D6F"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r.Seleccionar(Id);</w:t>
      </w:r>
    </w:p>
    <w:p w14:paraId="45109341"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if(Perfil_activo != null &amp;&amp; Utils.SessionManager.CuentaActiva() !=  null &amp;&amp; Perfil_activo.Id == r.Perfil.Id)</w:t>
      </w:r>
    </w:p>
    <w:p w14:paraId="27EE0CD7"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w:t>
      </w:r>
    </w:p>
    <w:p w14:paraId="726F60FB"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r.Eliminar();</w:t>
      </w:r>
    </w:p>
    <w:p w14:paraId="35E864F6"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Utils.UIWarnings.SetInfo("Eliminacion exitosa del reporte");</w:t>
      </w:r>
    </w:p>
    <w:p w14:paraId="2F75FAE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return RedirectToAction("Detalles", "Perfil", new { Id = Perfil_activo.Id });</w:t>
      </w:r>
    </w:p>
    <w:p w14:paraId="5C261E1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3D5E4E5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else</w:t>
      </w:r>
    </w:p>
    <w:p w14:paraId="65EF8F6E"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w:t>
      </w:r>
    </w:p>
    <w:p w14:paraId="325E6187"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Utils.UIWarnings.SetError("No tiene los permisos necesarios");</w:t>
      </w:r>
    </w:p>
    <w:p w14:paraId="69D0477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return RedirectToAction("Index", "Home");</w:t>
      </w:r>
    </w:p>
    <w:p w14:paraId="76528EB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1849E5A9" w14:textId="5433C9AD" w:rsidR="002629AF" w:rsidRPr="002629AF" w:rsidRDefault="002629AF" w:rsidP="002629AF">
      <w:pPr>
        <w:pStyle w:val="Sinespaciado"/>
        <w:jc w:val="left"/>
        <w:rPr>
          <w:rFonts w:asciiTheme="minorHAnsi" w:hAnsiTheme="minorHAnsi" w:cstheme="minorHAnsi"/>
          <w:sz w:val="16"/>
          <w:szCs w:val="16"/>
          <w:lang w:val="en-US"/>
        </w:rPr>
      </w:pPr>
      <w:r>
        <w:rPr>
          <w:rFonts w:asciiTheme="minorHAnsi" w:hAnsiTheme="minorHAnsi" w:cstheme="minorHAnsi"/>
          <w:sz w:val="16"/>
          <w:szCs w:val="16"/>
          <w:lang w:val="en-US"/>
        </w:rPr>
        <w:t xml:space="preserve">        }</w:t>
      </w:r>
    </w:p>
    <w:p w14:paraId="4C049F5B" w14:textId="366E8C9F" w:rsidR="002629AF" w:rsidRPr="002629AF" w:rsidRDefault="002629AF" w:rsidP="002629AF">
      <w:pPr>
        <w:pStyle w:val="Sinespaciado"/>
        <w:jc w:val="left"/>
        <w:rPr>
          <w:rFonts w:asciiTheme="minorHAnsi" w:hAnsiTheme="minorHAnsi" w:cstheme="minorHAnsi"/>
          <w:sz w:val="16"/>
          <w:szCs w:val="16"/>
          <w:lang w:val="en-US"/>
        </w:rPr>
      </w:pPr>
      <w:r>
        <w:rPr>
          <w:rFonts w:asciiTheme="minorHAnsi" w:hAnsiTheme="minorHAnsi" w:cstheme="minorHAnsi"/>
          <w:sz w:val="16"/>
          <w:szCs w:val="16"/>
          <w:lang w:val="en-US"/>
        </w:rPr>
        <w:t xml:space="preserve">    }</w:t>
      </w:r>
    </w:p>
    <w:p w14:paraId="7EDB8D44" w14:textId="77777777" w:rsidR="002629AF" w:rsidRPr="00B5200D" w:rsidRDefault="002629AF" w:rsidP="002629AF">
      <w:pPr>
        <w:pStyle w:val="Subttulo"/>
        <w:ind w:left="708" w:hanging="708"/>
        <w:rPr>
          <w:sz w:val="36"/>
          <w:lang w:val="en-US"/>
        </w:rPr>
      </w:pPr>
      <w:r w:rsidRPr="00B5200D">
        <w:rPr>
          <w:b/>
          <w:sz w:val="36"/>
          <w:lang w:val="en-US"/>
        </w:rPr>
        <w:t>Apéndice D.2</w:t>
      </w:r>
      <w:r w:rsidRPr="00B5200D">
        <w:rPr>
          <w:sz w:val="36"/>
          <w:lang w:val="en-US"/>
        </w:rPr>
        <w:t>: Manejo de Enums</w:t>
      </w:r>
    </w:p>
    <w:p w14:paraId="72264548" w14:textId="1EF56954"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public static class EnumHelper&lt;T&gt;</w:t>
      </w:r>
    </w:p>
    <w:p w14:paraId="413CE00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576A622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public static IList&lt;T&gt; GetValues(Enum value)</w:t>
      </w:r>
    </w:p>
    <w:p w14:paraId="2744393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7F533AD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enumValues = new List&lt;T&gt;();</w:t>
      </w:r>
    </w:p>
    <w:p w14:paraId="3705E1E3" w14:textId="77777777" w:rsidR="002629AF" w:rsidRPr="002629AF" w:rsidRDefault="002629AF" w:rsidP="002629AF">
      <w:pPr>
        <w:pStyle w:val="Sinespaciado"/>
        <w:jc w:val="left"/>
        <w:rPr>
          <w:rFonts w:asciiTheme="minorHAnsi" w:hAnsiTheme="minorHAnsi" w:cstheme="minorHAnsi"/>
          <w:sz w:val="16"/>
          <w:szCs w:val="16"/>
          <w:lang w:val="en-US"/>
        </w:rPr>
      </w:pPr>
    </w:p>
    <w:p w14:paraId="77B7A4E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foreach (FieldInfo fi in value.GetType().GetFields(BindingFlags.Static | BindingFlags.Public))</w:t>
      </w:r>
    </w:p>
    <w:p w14:paraId="5B3DC07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6B0D054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enumValues.Add((T)Enum.Parse(value.GetType(), fi.Name, false));</w:t>
      </w:r>
    </w:p>
    <w:p w14:paraId="6D900DD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4A6EFE8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return enumValues;</w:t>
      </w:r>
    </w:p>
    <w:p w14:paraId="1F27D87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56A80906" w14:textId="77777777" w:rsidR="002629AF" w:rsidRPr="002629AF" w:rsidRDefault="002629AF" w:rsidP="002629AF">
      <w:pPr>
        <w:pStyle w:val="Sinespaciado"/>
        <w:jc w:val="left"/>
        <w:rPr>
          <w:rFonts w:asciiTheme="minorHAnsi" w:hAnsiTheme="minorHAnsi" w:cstheme="minorHAnsi"/>
          <w:sz w:val="16"/>
          <w:szCs w:val="16"/>
          <w:lang w:val="en-US"/>
        </w:rPr>
      </w:pPr>
    </w:p>
    <w:p w14:paraId="076F031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public static T Parse(string value)</w:t>
      </w:r>
    </w:p>
    <w:p w14:paraId="48D5A5D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47486DA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return (T)Enum.Parse(typeof(T), value, true);</w:t>
      </w:r>
    </w:p>
    <w:p w14:paraId="40A3176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4BC68B30" w14:textId="77777777" w:rsidR="002629AF" w:rsidRPr="002629AF" w:rsidRDefault="002629AF" w:rsidP="002629AF">
      <w:pPr>
        <w:pStyle w:val="Sinespaciado"/>
        <w:jc w:val="left"/>
        <w:rPr>
          <w:rFonts w:asciiTheme="minorHAnsi" w:hAnsiTheme="minorHAnsi" w:cstheme="minorHAnsi"/>
          <w:sz w:val="16"/>
          <w:szCs w:val="16"/>
          <w:lang w:val="en-US"/>
        </w:rPr>
      </w:pPr>
    </w:p>
    <w:p w14:paraId="1AD67B1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public static IList&lt;string&gt; GetNames(Enum value)</w:t>
      </w:r>
    </w:p>
    <w:p w14:paraId="313C11B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688091D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return value.GetType().GetFields(BindingFlags.Static | BindingFlags.Public).Select(fi =&gt; fi.Name).ToList();</w:t>
      </w:r>
    </w:p>
    <w:p w14:paraId="2766CDD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2DF2FBC2" w14:textId="77777777" w:rsidR="002629AF" w:rsidRPr="002629AF" w:rsidRDefault="002629AF" w:rsidP="002629AF">
      <w:pPr>
        <w:pStyle w:val="Sinespaciado"/>
        <w:jc w:val="left"/>
        <w:rPr>
          <w:rFonts w:asciiTheme="minorHAnsi" w:hAnsiTheme="minorHAnsi" w:cstheme="minorHAnsi"/>
          <w:sz w:val="16"/>
          <w:szCs w:val="16"/>
          <w:lang w:val="en-US"/>
        </w:rPr>
      </w:pPr>
    </w:p>
    <w:p w14:paraId="5DB10EB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public static IList&lt;string&gt; GetDisplayValues(Enum value)</w:t>
      </w:r>
    </w:p>
    <w:p w14:paraId="6C8ED9D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3F474ED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return GetNames(value).Select(obj =&gt; GetDisplayValue(Parse(obj))).ToList();</w:t>
      </w:r>
    </w:p>
    <w:p w14:paraId="2DA86A3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30FEBCB5" w14:textId="77777777" w:rsidR="002629AF" w:rsidRPr="002629AF" w:rsidRDefault="002629AF" w:rsidP="002629AF">
      <w:pPr>
        <w:pStyle w:val="Sinespaciado"/>
        <w:jc w:val="left"/>
        <w:rPr>
          <w:rFonts w:asciiTheme="minorHAnsi" w:hAnsiTheme="minorHAnsi" w:cstheme="minorHAnsi"/>
          <w:sz w:val="16"/>
          <w:szCs w:val="16"/>
          <w:lang w:val="en-US"/>
        </w:rPr>
      </w:pPr>
    </w:p>
    <w:p w14:paraId="379A3C9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private static string lookupResource(Type resourceManagerProvider, string resourceKey)</w:t>
      </w:r>
    </w:p>
    <w:p w14:paraId="3313B96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16BCC65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foreach (PropertyInfo staticProperty in resourceManagerProvider.GetProperties(BindingFlags.Static | BindingFlags.NonPublic | BindingFlags.Public))</w:t>
      </w:r>
    </w:p>
    <w:p w14:paraId="6311BF3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3AE2538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if (staticProperty.PropertyType == typeof(System.Resources.ResourceManager))</w:t>
      </w:r>
    </w:p>
    <w:p w14:paraId="17AAA5F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08AD418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System.Resources.ResourceManager resourceManager = (System.Resources.ResourceManager)staticProperty.GetValue(null, null);</w:t>
      </w:r>
    </w:p>
    <w:p w14:paraId="79B8BC1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return resourceManager.GetString(resourceKey);</w:t>
      </w:r>
    </w:p>
    <w:p w14:paraId="3F15114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2644B6E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352A4551" w14:textId="77777777" w:rsidR="002629AF" w:rsidRPr="002629AF" w:rsidRDefault="002629AF" w:rsidP="002629AF">
      <w:pPr>
        <w:pStyle w:val="Sinespaciado"/>
        <w:jc w:val="left"/>
        <w:rPr>
          <w:rFonts w:asciiTheme="minorHAnsi" w:hAnsiTheme="minorHAnsi" w:cstheme="minorHAnsi"/>
          <w:sz w:val="16"/>
          <w:szCs w:val="16"/>
          <w:lang w:val="en-US"/>
        </w:rPr>
      </w:pPr>
    </w:p>
    <w:p w14:paraId="31B1F62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return resourceKey; // Fallback with the key name</w:t>
      </w:r>
    </w:p>
    <w:p w14:paraId="133C820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1354C379" w14:textId="77777777" w:rsidR="002629AF" w:rsidRPr="002629AF" w:rsidRDefault="002629AF" w:rsidP="002629AF">
      <w:pPr>
        <w:pStyle w:val="Sinespaciado"/>
        <w:jc w:val="left"/>
        <w:rPr>
          <w:rFonts w:asciiTheme="minorHAnsi" w:hAnsiTheme="minorHAnsi" w:cstheme="minorHAnsi"/>
          <w:sz w:val="16"/>
          <w:szCs w:val="16"/>
          <w:lang w:val="en-US"/>
        </w:rPr>
      </w:pPr>
    </w:p>
    <w:p w14:paraId="35DBC1A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public static string GetDisplayValue(T value)</w:t>
      </w:r>
    </w:p>
    <w:p w14:paraId="4AA06B6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0744F21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fieldInfo = value.GetType().GetField(value.ToString());</w:t>
      </w:r>
    </w:p>
    <w:p w14:paraId="7B07FB26" w14:textId="77777777" w:rsidR="002629AF" w:rsidRPr="002629AF" w:rsidRDefault="002629AF" w:rsidP="002629AF">
      <w:pPr>
        <w:pStyle w:val="Sinespaciado"/>
        <w:jc w:val="left"/>
        <w:rPr>
          <w:rFonts w:asciiTheme="minorHAnsi" w:hAnsiTheme="minorHAnsi" w:cstheme="minorHAnsi"/>
          <w:sz w:val="16"/>
          <w:szCs w:val="16"/>
          <w:lang w:val="en-US"/>
        </w:rPr>
      </w:pPr>
    </w:p>
    <w:p w14:paraId="7C3AD3B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descriptionAttributes = fieldInfo.GetCustomAttributes(</w:t>
      </w:r>
    </w:p>
    <w:p w14:paraId="77DA127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typeof(DisplayAttribute), false) as DisplayAttribute[];</w:t>
      </w:r>
    </w:p>
    <w:p w14:paraId="04023A9E" w14:textId="77777777" w:rsidR="002629AF" w:rsidRPr="002629AF" w:rsidRDefault="002629AF" w:rsidP="002629AF">
      <w:pPr>
        <w:pStyle w:val="Sinespaciado"/>
        <w:jc w:val="left"/>
        <w:rPr>
          <w:rFonts w:asciiTheme="minorHAnsi" w:hAnsiTheme="minorHAnsi" w:cstheme="minorHAnsi"/>
          <w:sz w:val="16"/>
          <w:szCs w:val="16"/>
          <w:lang w:val="en-US"/>
        </w:rPr>
      </w:pPr>
    </w:p>
    <w:p w14:paraId="648F707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if (descriptionAttributes[0].ResourceType != null)</w:t>
      </w:r>
    </w:p>
    <w:p w14:paraId="6DDAD12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return lookupResource(descriptionAttributes[0].ResourceType, descriptionAttributes[0].Name);</w:t>
      </w:r>
    </w:p>
    <w:p w14:paraId="7E97E23E" w14:textId="77777777" w:rsidR="002629AF" w:rsidRPr="002629AF" w:rsidRDefault="002629AF" w:rsidP="002629AF">
      <w:pPr>
        <w:pStyle w:val="Sinespaciado"/>
        <w:jc w:val="left"/>
        <w:rPr>
          <w:rFonts w:asciiTheme="minorHAnsi" w:hAnsiTheme="minorHAnsi" w:cstheme="minorHAnsi"/>
          <w:sz w:val="16"/>
          <w:szCs w:val="16"/>
          <w:lang w:val="en-US"/>
        </w:rPr>
      </w:pPr>
    </w:p>
    <w:p w14:paraId="23CF739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if (descriptionAttributes == null) return string.Empty;</w:t>
      </w:r>
    </w:p>
    <w:p w14:paraId="68912BB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return (descriptionAttributes.Length &gt; 0) ? descriptionAttributes[0].Name : value.ToString();</w:t>
      </w:r>
    </w:p>
    <w:p w14:paraId="2446BB2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4885F545" w14:textId="77777777" w:rsidR="002629AF" w:rsidRPr="002629AF" w:rsidRDefault="002629AF" w:rsidP="002629AF">
      <w:pPr>
        <w:pStyle w:val="Sinespaciado"/>
        <w:jc w:val="left"/>
        <w:rPr>
          <w:rFonts w:asciiTheme="minorHAnsi" w:hAnsiTheme="minorHAnsi" w:cstheme="minorHAnsi"/>
          <w:sz w:val="16"/>
          <w:szCs w:val="16"/>
          <w:lang w:val="en-US"/>
        </w:rPr>
      </w:pPr>
    </w:p>
    <w:p w14:paraId="561F43D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public static SelectList GetDirectionSelectList()</w:t>
      </w:r>
    </w:p>
    <w:p w14:paraId="0879640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33FFDFE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Array values = Enum.GetValues(typeof(Proyecto_Integracion.Models.TipoIncidente));</w:t>
      </w:r>
    </w:p>
    <w:p w14:paraId="7A3D559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List&lt;ListItem&gt; items = new List&lt;ListItem&gt;(values.Length);</w:t>
      </w:r>
    </w:p>
    <w:p w14:paraId="1E09764C" w14:textId="77777777" w:rsidR="002629AF" w:rsidRPr="002629AF" w:rsidRDefault="002629AF" w:rsidP="002629AF">
      <w:pPr>
        <w:pStyle w:val="Sinespaciado"/>
        <w:jc w:val="left"/>
        <w:rPr>
          <w:rFonts w:asciiTheme="minorHAnsi" w:hAnsiTheme="minorHAnsi" w:cstheme="minorHAnsi"/>
          <w:sz w:val="16"/>
          <w:szCs w:val="16"/>
          <w:lang w:val="en-US"/>
        </w:rPr>
      </w:pPr>
    </w:p>
    <w:p w14:paraId="6C0BFF9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foreach (var i in values)</w:t>
      </w:r>
    </w:p>
    <w:p w14:paraId="23588C8F" w14:textId="77777777" w:rsidR="002629AF" w:rsidRPr="00C92276" w:rsidRDefault="002629AF" w:rsidP="002629AF">
      <w:pPr>
        <w:pStyle w:val="Sinespaciado"/>
        <w:jc w:val="left"/>
        <w:rPr>
          <w:rFonts w:asciiTheme="minorHAnsi" w:hAnsiTheme="minorHAnsi" w:cstheme="minorHAnsi"/>
          <w:sz w:val="16"/>
          <w:szCs w:val="16"/>
          <w:lang w:val="en-US"/>
          <w:rPrChange w:id="1378" w:author="Profesor" w:date="2017-07-19T14:14:00Z">
            <w:rPr>
              <w:rFonts w:asciiTheme="minorHAnsi" w:hAnsiTheme="minorHAnsi" w:cstheme="minorHAnsi"/>
              <w:sz w:val="16"/>
              <w:szCs w:val="16"/>
            </w:rPr>
          </w:rPrChange>
        </w:rPr>
      </w:pPr>
      <w:r w:rsidRPr="002629AF">
        <w:rPr>
          <w:rFonts w:asciiTheme="minorHAnsi" w:hAnsiTheme="minorHAnsi" w:cstheme="minorHAnsi"/>
          <w:sz w:val="16"/>
          <w:szCs w:val="16"/>
          <w:lang w:val="en-US"/>
        </w:rPr>
        <w:t xml:space="preserve">            </w:t>
      </w:r>
      <w:r w:rsidRPr="00C92276">
        <w:rPr>
          <w:rFonts w:asciiTheme="minorHAnsi" w:hAnsiTheme="minorHAnsi" w:cstheme="minorHAnsi"/>
          <w:sz w:val="16"/>
          <w:szCs w:val="16"/>
          <w:lang w:val="en-US"/>
          <w:rPrChange w:id="1379" w:author="Profesor" w:date="2017-07-19T14:14:00Z">
            <w:rPr>
              <w:rFonts w:asciiTheme="minorHAnsi" w:hAnsiTheme="minorHAnsi" w:cstheme="minorHAnsi"/>
              <w:sz w:val="16"/>
              <w:szCs w:val="16"/>
            </w:rPr>
          </w:rPrChange>
        </w:rPr>
        <w:t>{</w:t>
      </w:r>
    </w:p>
    <w:p w14:paraId="171521FE" w14:textId="77777777" w:rsidR="002629AF" w:rsidRPr="00C92276" w:rsidRDefault="002629AF" w:rsidP="002629AF">
      <w:pPr>
        <w:pStyle w:val="Sinespaciado"/>
        <w:jc w:val="left"/>
        <w:rPr>
          <w:rFonts w:asciiTheme="minorHAnsi" w:hAnsiTheme="minorHAnsi" w:cstheme="minorHAnsi"/>
          <w:sz w:val="16"/>
          <w:szCs w:val="16"/>
          <w:lang w:val="en-US"/>
          <w:rPrChange w:id="1380" w:author="Profesor" w:date="2017-07-19T14:14:00Z">
            <w:rPr>
              <w:rFonts w:asciiTheme="minorHAnsi" w:hAnsiTheme="minorHAnsi" w:cstheme="minorHAnsi"/>
              <w:sz w:val="16"/>
              <w:szCs w:val="16"/>
            </w:rPr>
          </w:rPrChange>
        </w:rPr>
      </w:pPr>
      <w:r w:rsidRPr="00C92276">
        <w:rPr>
          <w:rFonts w:asciiTheme="minorHAnsi" w:hAnsiTheme="minorHAnsi" w:cstheme="minorHAnsi"/>
          <w:sz w:val="16"/>
          <w:szCs w:val="16"/>
          <w:lang w:val="en-US"/>
          <w:rPrChange w:id="1381" w:author="Profesor" w:date="2017-07-19T14:14:00Z">
            <w:rPr>
              <w:rFonts w:asciiTheme="minorHAnsi" w:hAnsiTheme="minorHAnsi" w:cstheme="minorHAnsi"/>
              <w:sz w:val="16"/>
              <w:szCs w:val="16"/>
            </w:rPr>
          </w:rPrChange>
        </w:rPr>
        <w:t xml:space="preserve">                items.Add(new ListItem</w:t>
      </w:r>
    </w:p>
    <w:p w14:paraId="20C5D129" w14:textId="77777777" w:rsidR="002629AF" w:rsidRPr="00C92276" w:rsidRDefault="002629AF" w:rsidP="002629AF">
      <w:pPr>
        <w:pStyle w:val="Sinespaciado"/>
        <w:jc w:val="left"/>
        <w:rPr>
          <w:rFonts w:asciiTheme="minorHAnsi" w:hAnsiTheme="minorHAnsi" w:cstheme="minorHAnsi"/>
          <w:sz w:val="16"/>
          <w:szCs w:val="16"/>
          <w:lang w:val="en-US"/>
          <w:rPrChange w:id="1382" w:author="Profesor" w:date="2017-07-19T14:14:00Z">
            <w:rPr>
              <w:rFonts w:asciiTheme="minorHAnsi" w:hAnsiTheme="minorHAnsi" w:cstheme="minorHAnsi"/>
              <w:sz w:val="16"/>
              <w:szCs w:val="16"/>
            </w:rPr>
          </w:rPrChange>
        </w:rPr>
      </w:pPr>
      <w:r w:rsidRPr="00C92276">
        <w:rPr>
          <w:rFonts w:asciiTheme="minorHAnsi" w:hAnsiTheme="minorHAnsi" w:cstheme="minorHAnsi"/>
          <w:sz w:val="16"/>
          <w:szCs w:val="16"/>
          <w:lang w:val="en-US"/>
          <w:rPrChange w:id="1383" w:author="Profesor" w:date="2017-07-19T14:14:00Z">
            <w:rPr>
              <w:rFonts w:asciiTheme="minorHAnsi" w:hAnsiTheme="minorHAnsi" w:cstheme="minorHAnsi"/>
              <w:sz w:val="16"/>
              <w:szCs w:val="16"/>
            </w:rPr>
          </w:rPrChange>
        </w:rPr>
        <w:t xml:space="preserve">                {</w:t>
      </w:r>
    </w:p>
    <w:p w14:paraId="5FF5DB19" w14:textId="77777777" w:rsidR="002629AF" w:rsidRPr="00C92276" w:rsidRDefault="002629AF" w:rsidP="002629AF">
      <w:pPr>
        <w:pStyle w:val="Sinespaciado"/>
        <w:jc w:val="left"/>
        <w:rPr>
          <w:rFonts w:asciiTheme="minorHAnsi" w:hAnsiTheme="minorHAnsi" w:cstheme="minorHAnsi"/>
          <w:sz w:val="16"/>
          <w:szCs w:val="16"/>
          <w:lang w:val="en-US"/>
          <w:rPrChange w:id="1384" w:author="Profesor" w:date="2017-07-19T14:14:00Z">
            <w:rPr>
              <w:rFonts w:asciiTheme="minorHAnsi" w:hAnsiTheme="minorHAnsi" w:cstheme="minorHAnsi"/>
              <w:sz w:val="16"/>
              <w:szCs w:val="16"/>
            </w:rPr>
          </w:rPrChange>
        </w:rPr>
      </w:pPr>
      <w:r w:rsidRPr="00C92276">
        <w:rPr>
          <w:rFonts w:asciiTheme="minorHAnsi" w:hAnsiTheme="minorHAnsi" w:cstheme="minorHAnsi"/>
          <w:sz w:val="16"/>
          <w:szCs w:val="16"/>
          <w:lang w:val="en-US"/>
          <w:rPrChange w:id="1385" w:author="Profesor" w:date="2017-07-19T14:14:00Z">
            <w:rPr>
              <w:rFonts w:asciiTheme="minorHAnsi" w:hAnsiTheme="minorHAnsi" w:cstheme="minorHAnsi"/>
              <w:sz w:val="16"/>
              <w:szCs w:val="16"/>
            </w:rPr>
          </w:rPrChange>
        </w:rPr>
        <w:t xml:space="preserve">                    Text = Proyecto_Integracion.WebApp.Utils.EnumHelper&lt;Proyecto_Integracion.Models.TipoIncidente&gt;.GetDisplayValue((Proyecto_Integracion.Models.TipoIncidente)i),</w:t>
      </w:r>
    </w:p>
    <w:p w14:paraId="75E339AD" w14:textId="77777777" w:rsidR="002629AF" w:rsidRPr="002629AF" w:rsidRDefault="002629AF" w:rsidP="002629AF">
      <w:pPr>
        <w:pStyle w:val="Sinespaciado"/>
        <w:jc w:val="left"/>
        <w:rPr>
          <w:rFonts w:asciiTheme="minorHAnsi" w:hAnsiTheme="minorHAnsi" w:cstheme="minorHAnsi"/>
          <w:sz w:val="16"/>
          <w:szCs w:val="16"/>
          <w:lang w:val="en-US"/>
        </w:rPr>
      </w:pPr>
      <w:r w:rsidRPr="00C92276">
        <w:rPr>
          <w:rFonts w:asciiTheme="minorHAnsi" w:hAnsiTheme="minorHAnsi" w:cstheme="minorHAnsi"/>
          <w:sz w:val="16"/>
          <w:szCs w:val="16"/>
          <w:lang w:val="en-US"/>
          <w:rPrChange w:id="1386" w:author="Profesor" w:date="2017-07-19T14:14:00Z">
            <w:rPr>
              <w:rFonts w:asciiTheme="minorHAnsi" w:hAnsiTheme="minorHAnsi" w:cstheme="minorHAnsi"/>
              <w:sz w:val="16"/>
              <w:szCs w:val="16"/>
            </w:rPr>
          </w:rPrChange>
        </w:rPr>
        <w:t xml:space="preserve">                    </w:t>
      </w:r>
      <w:r w:rsidRPr="002629AF">
        <w:rPr>
          <w:rFonts w:asciiTheme="minorHAnsi" w:hAnsiTheme="minorHAnsi" w:cstheme="minorHAnsi"/>
          <w:sz w:val="16"/>
          <w:szCs w:val="16"/>
          <w:lang w:val="en-US"/>
        </w:rPr>
        <w:t>Value = Enum.GetName(typeof(Proyecto_Integracion.Models.TipoIncidente), i)</w:t>
      </w:r>
    </w:p>
    <w:p w14:paraId="29289BC2" w14:textId="77777777" w:rsidR="002629AF" w:rsidRPr="002629AF" w:rsidRDefault="002629AF" w:rsidP="002629AF">
      <w:pPr>
        <w:pStyle w:val="Sinespaciado"/>
        <w:jc w:val="left"/>
        <w:rPr>
          <w:rFonts w:asciiTheme="minorHAnsi" w:hAnsiTheme="minorHAnsi" w:cstheme="minorHAnsi"/>
          <w:sz w:val="16"/>
          <w:szCs w:val="16"/>
          <w:lang w:val="en-US"/>
        </w:rPr>
      </w:pPr>
    </w:p>
    <w:p w14:paraId="15EC295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1FFA832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6885A6B6" w14:textId="77777777" w:rsidR="002629AF" w:rsidRPr="002629AF" w:rsidRDefault="002629AF" w:rsidP="002629AF">
      <w:pPr>
        <w:pStyle w:val="Sinespaciado"/>
        <w:jc w:val="left"/>
        <w:rPr>
          <w:rFonts w:asciiTheme="minorHAnsi" w:hAnsiTheme="minorHAnsi" w:cstheme="minorHAnsi"/>
          <w:sz w:val="16"/>
          <w:szCs w:val="16"/>
          <w:lang w:val="en-US"/>
        </w:rPr>
      </w:pPr>
    </w:p>
    <w:p w14:paraId="6A597B8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return new SelectList(items);</w:t>
      </w:r>
    </w:p>
    <w:p w14:paraId="05E46A4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26CDA173" w14:textId="77777777" w:rsidR="002629AF" w:rsidRPr="002629AF" w:rsidRDefault="002629AF" w:rsidP="002629AF">
      <w:pPr>
        <w:pStyle w:val="Sinespaciado"/>
        <w:jc w:val="left"/>
        <w:rPr>
          <w:rFonts w:asciiTheme="minorHAnsi" w:hAnsiTheme="minorHAnsi" w:cstheme="minorHAnsi"/>
          <w:sz w:val="16"/>
          <w:szCs w:val="16"/>
          <w:lang w:val="en-US"/>
        </w:rPr>
      </w:pPr>
    </w:p>
    <w:p w14:paraId="39B77E1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public static SelectList Seleccionar_SelectList(Proyecto_Integracion.Models.TipoIncidente incidente)</w:t>
      </w:r>
    </w:p>
    <w:p w14:paraId="4F6CEC8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20B9FAE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Array values = Enum.GetValues(typeof(Proyecto_Integracion.Models.TipoIncidente));</w:t>
      </w:r>
    </w:p>
    <w:p w14:paraId="19DAB12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List&lt;ListItem&gt; items = new List&lt;ListItem&gt;(values.Length);</w:t>
      </w:r>
    </w:p>
    <w:p w14:paraId="75CA1095" w14:textId="77777777" w:rsidR="002629AF" w:rsidRPr="002629AF" w:rsidRDefault="002629AF" w:rsidP="002629AF">
      <w:pPr>
        <w:pStyle w:val="Sinespaciado"/>
        <w:jc w:val="left"/>
        <w:rPr>
          <w:rFonts w:asciiTheme="minorHAnsi" w:hAnsiTheme="minorHAnsi" w:cstheme="minorHAnsi"/>
          <w:sz w:val="16"/>
          <w:szCs w:val="16"/>
          <w:lang w:val="en-US"/>
        </w:rPr>
      </w:pPr>
    </w:p>
    <w:p w14:paraId="63EB1CE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foreach (var i in values)</w:t>
      </w:r>
    </w:p>
    <w:p w14:paraId="4DC10F5A"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w:t>
      </w:r>
    </w:p>
    <w:p w14:paraId="0276E171"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if (Enum.GetName(typeof(Proyecto_Integracion.Models.TipoIncidente), i) == Proyecto_Integracion.WebApp.Utils.EnumHelper&lt;Proyecto_Integracion.Models.TipoIncidente&gt;.GetDisplayValue(incidente))</w:t>
      </w:r>
    </w:p>
    <w:p w14:paraId="25B35530"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w:t>
      </w:r>
    </w:p>
    <w:p w14:paraId="6BD7E190"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items.Add(new ListItem</w:t>
      </w:r>
    </w:p>
    <w:p w14:paraId="53F53AF6"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w:t>
      </w:r>
    </w:p>
    <w:p w14:paraId="01E3CDB5"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Text = Proyecto_Integracion.WebApp.Utils.EnumHelper&lt;Proyecto_Integracion.Models.TipoIncidente&gt;.GetDisplayValue((Proyecto_Integracion.Models.TipoIncidente)i),</w:t>
      </w:r>
    </w:p>
    <w:p w14:paraId="1B57402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Value = Enum.GetName(typeof(Proyecto_Integracion.Models.TipoIncidente), i),</w:t>
      </w:r>
    </w:p>
    <w:p w14:paraId="7D4579E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Selected = true</w:t>
      </w:r>
    </w:p>
    <w:p w14:paraId="6D6374C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1B84D87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5271B1D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else</w:t>
      </w:r>
    </w:p>
    <w:p w14:paraId="6EC03FB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6058918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items.Add(new ListItem</w:t>
      </w:r>
    </w:p>
    <w:p w14:paraId="40D3468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044661A6"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Text = Proyecto_Integracion.WebApp.Utils.EnumHelper&lt;Proyecto_Integracion.Models.TipoIncidente&gt;.GetDisplayValue((Proyecto_Integracion.Models.TipoIncidente)i),</w:t>
      </w:r>
    </w:p>
    <w:p w14:paraId="1B1CC94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Value = Enum.GetName(typeof(Proyecto_Integracion.Models.TipoIncidente), i)</w:t>
      </w:r>
    </w:p>
    <w:p w14:paraId="3A62E74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lastRenderedPageBreak/>
        <w:t xml:space="preserve">                    });</w:t>
      </w:r>
    </w:p>
    <w:p w14:paraId="7F4EC4D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0BE23B3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01071915" w14:textId="77777777" w:rsidR="002629AF" w:rsidRPr="002629AF" w:rsidRDefault="002629AF" w:rsidP="002629AF">
      <w:pPr>
        <w:pStyle w:val="Sinespaciado"/>
        <w:jc w:val="left"/>
        <w:rPr>
          <w:rFonts w:asciiTheme="minorHAnsi" w:hAnsiTheme="minorHAnsi" w:cstheme="minorHAnsi"/>
          <w:sz w:val="16"/>
          <w:szCs w:val="16"/>
          <w:lang w:val="en-US"/>
        </w:rPr>
      </w:pPr>
    </w:p>
    <w:p w14:paraId="0859FB8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return new SelectList(items);</w:t>
      </w:r>
    </w:p>
    <w:p w14:paraId="7F12DC5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119B8502" w14:textId="77777777" w:rsidR="002629AF" w:rsidRPr="002629AF" w:rsidRDefault="002629AF" w:rsidP="002629AF">
      <w:pPr>
        <w:pStyle w:val="Sinespaciado"/>
        <w:jc w:val="left"/>
        <w:rPr>
          <w:rFonts w:asciiTheme="minorHAnsi" w:hAnsiTheme="minorHAnsi" w:cstheme="minorHAnsi"/>
          <w:sz w:val="16"/>
          <w:szCs w:val="16"/>
          <w:lang w:val="en-US"/>
        </w:rPr>
      </w:pPr>
    </w:p>
    <w:p w14:paraId="164A4A9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public static TipoIncidente Change(String value)</w:t>
      </w:r>
    </w:p>
    <w:p w14:paraId="3B1D14F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65B94C5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String inci = null;</w:t>
      </w:r>
    </w:p>
    <w:p w14:paraId="10B1DFC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switch (value)</w:t>
      </w:r>
    </w:p>
    <w:p w14:paraId="12E27DAF"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w:t>
      </w:r>
    </w:p>
    <w:p w14:paraId="15FC5262"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case "Homicidio":</w:t>
      </w:r>
    </w:p>
    <w:p w14:paraId="0BF128BC"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inci = "Homicidio";</w:t>
      </w:r>
    </w:p>
    <w:p w14:paraId="3DB47170"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break;</w:t>
      </w:r>
    </w:p>
    <w:p w14:paraId="4E70B7EB"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case "Suicidio":</w:t>
      </w:r>
    </w:p>
    <w:p w14:paraId="554C913B"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inci = "Suicidio";</w:t>
      </w:r>
    </w:p>
    <w:p w14:paraId="756C5C9F"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break;</w:t>
      </w:r>
    </w:p>
    <w:p w14:paraId="592A37F2"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case "Robo o Asalto":</w:t>
      </w:r>
    </w:p>
    <w:p w14:paraId="43B1263E"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inci = "RoboAsalto";</w:t>
      </w:r>
    </w:p>
    <w:p w14:paraId="7E14DE81"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break;</w:t>
      </w:r>
    </w:p>
    <w:p w14:paraId="01A8EDBC"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case "Violación":</w:t>
      </w:r>
    </w:p>
    <w:p w14:paraId="48B4E3F1"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inci = "Violacion";</w:t>
      </w:r>
    </w:p>
    <w:p w14:paraId="5E99798E"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break;</w:t>
      </w:r>
    </w:p>
    <w:p w14:paraId="40D91C32"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case "Explotación Sexual":</w:t>
      </w:r>
    </w:p>
    <w:p w14:paraId="641B7B4F"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inci = "ExplotacionSexual";</w:t>
      </w:r>
    </w:p>
    <w:p w14:paraId="0D567B0A"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break;</w:t>
      </w:r>
    </w:p>
    <w:p w14:paraId="49BAF357"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w:t>
      </w:r>
    </w:p>
    <w:p w14:paraId="2416401A"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var salida = new TipoIncidente();</w:t>
      </w:r>
    </w:p>
    <w:p w14:paraId="04A5E3B7"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Enum.TryParse(inci, out salida);</w:t>
      </w:r>
    </w:p>
    <w:p w14:paraId="6B1D94C8"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return salida;</w:t>
      </w:r>
    </w:p>
    <w:p w14:paraId="68E1AA6D"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w:t>
      </w:r>
    </w:p>
    <w:p w14:paraId="3453F57C" w14:textId="77777777" w:rsidR="002629AF" w:rsidRPr="002629AF" w:rsidRDefault="002629AF" w:rsidP="002629AF">
      <w:pPr>
        <w:pStyle w:val="Sinespaciado"/>
        <w:jc w:val="left"/>
        <w:rPr>
          <w:rFonts w:asciiTheme="minorHAnsi" w:hAnsiTheme="minorHAnsi" w:cstheme="minorHAnsi"/>
          <w:sz w:val="16"/>
          <w:szCs w:val="16"/>
        </w:rPr>
      </w:pPr>
    </w:p>
    <w:p w14:paraId="13FD6061"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w:t>
      </w:r>
    </w:p>
    <w:p w14:paraId="7A6723E7" w14:textId="31A428AF" w:rsidR="002629AF" w:rsidRPr="002629AF" w:rsidRDefault="002629AF" w:rsidP="002629AF">
      <w:pPr>
        <w:pStyle w:val="Sinespaciado"/>
        <w:jc w:val="left"/>
        <w:rPr>
          <w:rFonts w:asciiTheme="minorHAnsi" w:hAnsiTheme="minorHAnsi" w:cstheme="minorHAnsi"/>
          <w:sz w:val="16"/>
          <w:szCs w:val="16"/>
        </w:rPr>
      </w:pPr>
    </w:p>
    <w:p w14:paraId="7E68DD8C" w14:textId="77777777" w:rsidR="002629AF" w:rsidRDefault="002629AF" w:rsidP="002629AF"/>
    <w:p w14:paraId="18084B2F" w14:textId="4650381F" w:rsidR="002629AF" w:rsidRPr="002629AF" w:rsidRDefault="002629AF" w:rsidP="002629AF">
      <w:pPr>
        <w:pStyle w:val="Subttulo"/>
        <w:ind w:left="708" w:hanging="708"/>
        <w:rPr>
          <w:sz w:val="28"/>
        </w:rPr>
      </w:pPr>
      <w:r w:rsidRPr="002629AF">
        <w:rPr>
          <w:b/>
          <w:sz w:val="28"/>
        </w:rPr>
        <w:t xml:space="preserve">Apéndice </w:t>
      </w:r>
      <w:r>
        <w:rPr>
          <w:b/>
          <w:sz w:val="28"/>
        </w:rPr>
        <w:t>D</w:t>
      </w:r>
      <w:r w:rsidRPr="002629AF">
        <w:rPr>
          <w:b/>
          <w:sz w:val="28"/>
        </w:rPr>
        <w:t>.</w:t>
      </w:r>
      <w:r>
        <w:rPr>
          <w:b/>
          <w:sz w:val="28"/>
        </w:rPr>
        <w:t>3</w:t>
      </w:r>
      <w:r w:rsidRPr="002629AF">
        <w:rPr>
          <w:sz w:val="28"/>
        </w:rPr>
        <w:t>: Resultados de búsqueda – pintar  en mapa (JavaScript)</w:t>
      </w:r>
    </w:p>
    <w:p w14:paraId="1138FF5A" w14:textId="77777777" w:rsidR="002629AF" w:rsidRDefault="002629AF" w:rsidP="002629AF"/>
    <w:p w14:paraId="52A8D8C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var loadMap = function (id) {</w:t>
      </w:r>
    </w:p>
    <w:p w14:paraId="3291A6F5" w14:textId="77777777" w:rsidR="002629AF" w:rsidRPr="002629AF" w:rsidRDefault="002629AF" w:rsidP="002629AF">
      <w:pPr>
        <w:pStyle w:val="Sinespaciado"/>
        <w:jc w:val="left"/>
        <w:rPr>
          <w:rFonts w:asciiTheme="minorHAnsi" w:hAnsiTheme="minorHAnsi" w:cstheme="minorHAnsi"/>
          <w:sz w:val="16"/>
          <w:szCs w:val="16"/>
          <w:lang w:val="en-US"/>
        </w:rPr>
      </w:pPr>
    </w:p>
    <w:p w14:paraId="18BEDC3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HELSINKI = [60.1708, 24.9375];</w:t>
      </w:r>
    </w:p>
    <w:p w14:paraId="6D133AA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map = L.map(id);</w:t>
      </w:r>
    </w:p>
    <w:p w14:paraId="15BE824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marker;</w:t>
      </w:r>
    </w:p>
    <w:p w14:paraId="48995ED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circle;</w:t>
      </w:r>
    </w:p>
    <w:p w14:paraId="3ED972D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tile_url = 'http://{s}.tile.osm.org/{z}/{x}/{y}.png';</w:t>
      </w:r>
    </w:p>
    <w:p w14:paraId="3718910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layer = L.tileLayer(tile_url, {</w:t>
      </w:r>
    </w:p>
    <w:p w14:paraId="4480A65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attribution: 'OSM'</w:t>
      </w:r>
    </w:p>
    <w:p w14:paraId="167A278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674C452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drawnItems = new L.FeatureGroup();</w:t>
      </w:r>
    </w:p>
    <w:p w14:paraId="7405EFD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//map.addLayer(drawnItems);</w:t>
      </w:r>
    </w:p>
    <w:p w14:paraId="22CDE81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drawControl = new L.Control.Draw({</w:t>
      </w:r>
    </w:p>
    <w:p w14:paraId="504C7E0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    edit: {</w:t>
      </w:r>
    </w:p>
    <w:p w14:paraId="218CF3E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        featureGroup: drawnItems</w:t>
      </w:r>
    </w:p>
    <w:p w14:paraId="377567F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    }</w:t>
      </w:r>
    </w:p>
    <w:p w14:paraId="2E233FE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19578FC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//map.addControl(drawControl);</w:t>
      </w:r>
    </w:p>
    <w:p w14:paraId="4F34BA9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map.addLayer(layer);</w:t>
      </w:r>
    </w:p>
    <w:p w14:paraId="34E6E3C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map.setView(HELSINKI, 50);</w:t>
      </w:r>
    </w:p>
    <w:p w14:paraId="18BD60F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lastRenderedPageBreak/>
        <w:t xml:space="preserve">    console.log(id);</w:t>
      </w:r>
    </w:p>
    <w:p w14:paraId="343D165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map.locate({ setView: true, watch: false }) /* This will return map so you can do chaining */</w:t>
      </w:r>
    </w:p>
    <w:p w14:paraId="268E7C5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.on('locationfound', function (e) {</w:t>
      </w:r>
    </w:p>
    <w:p w14:paraId="4345F28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marker = L.marker([e.latitude, e.longitude]).bindPopup('Mi ubicacion actual');</w:t>
      </w:r>
    </w:p>
    <w:p w14:paraId="6D76BAE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console.log(e.latitude);</w:t>
      </w:r>
    </w:p>
    <w:p w14:paraId="7EEC114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console.log(e.longitude);</w:t>
      </w:r>
    </w:p>
    <w:p w14:paraId="41605611" w14:textId="77777777" w:rsidR="002629AF" w:rsidRPr="00C92276" w:rsidRDefault="002629AF" w:rsidP="002629AF">
      <w:pPr>
        <w:pStyle w:val="Sinespaciado"/>
        <w:jc w:val="left"/>
        <w:rPr>
          <w:rFonts w:asciiTheme="minorHAnsi" w:hAnsiTheme="minorHAnsi" w:cstheme="minorHAnsi"/>
          <w:sz w:val="16"/>
          <w:szCs w:val="16"/>
          <w:lang w:val="fr-FR"/>
          <w:rPrChange w:id="1387" w:author="Profesor" w:date="2017-07-19T14:14:00Z">
            <w:rPr>
              <w:rFonts w:asciiTheme="minorHAnsi" w:hAnsiTheme="minorHAnsi" w:cstheme="minorHAnsi"/>
              <w:sz w:val="16"/>
              <w:szCs w:val="16"/>
              <w:lang w:val="en-US"/>
            </w:rPr>
          </w:rPrChange>
        </w:rPr>
      </w:pPr>
      <w:r w:rsidRPr="002629AF">
        <w:rPr>
          <w:rFonts w:asciiTheme="minorHAnsi" w:hAnsiTheme="minorHAnsi" w:cstheme="minorHAnsi"/>
          <w:sz w:val="16"/>
          <w:szCs w:val="16"/>
          <w:lang w:val="en-US"/>
        </w:rPr>
        <w:t xml:space="preserve">            </w:t>
      </w:r>
      <w:r w:rsidRPr="00C92276">
        <w:rPr>
          <w:rFonts w:asciiTheme="minorHAnsi" w:hAnsiTheme="minorHAnsi" w:cstheme="minorHAnsi"/>
          <w:sz w:val="16"/>
          <w:szCs w:val="16"/>
          <w:lang w:val="fr-FR"/>
          <w:rPrChange w:id="1388" w:author="Profesor" w:date="2017-07-19T14:14:00Z">
            <w:rPr>
              <w:rFonts w:asciiTheme="minorHAnsi" w:hAnsiTheme="minorHAnsi" w:cstheme="minorHAnsi"/>
              <w:sz w:val="16"/>
              <w:szCs w:val="16"/>
              <w:lang w:val="en-US"/>
            </w:rPr>
          </w:rPrChange>
        </w:rPr>
        <w:t>circle = L.circle([e.latitude, e.longitude], e.accuracy / 2, {</w:t>
      </w:r>
    </w:p>
    <w:p w14:paraId="27D2B2B4" w14:textId="77777777" w:rsidR="002629AF" w:rsidRPr="002629AF" w:rsidRDefault="002629AF" w:rsidP="002629AF">
      <w:pPr>
        <w:pStyle w:val="Sinespaciado"/>
        <w:jc w:val="left"/>
        <w:rPr>
          <w:rFonts w:asciiTheme="minorHAnsi" w:hAnsiTheme="minorHAnsi" w:cstheme="minorHAnsi"/>
          <w:sz w:val="16"/>
          <w:szCs w:val="16"/>
          <w:lang w:val="en-US"/>
        </w:rPr>
      </w:pPr>
      <w:r w:rsidRPr="00C92276">
        <w:rPr>
          <w:rFonts w:asciiTheme="minorHAnsi" w:hAnsiTheme="minorHAnsi" w:cstheme="minorHAnsi"/>
          <w:sz w:val="16"/>
          <w:szCs w:val="16"/>
          <w:lang w:val="fr-FR"/>
          <w:rPrChange w:id="1389" w:author="Profesor" w:date="2017-07-19T14:14:00Z">
            <w:rPr>
              <w:rFonts w:asciiTheme="minorHAnsi" w:hAnsiTheme="minorHAnsi" w:cstheme="minorHAnsi"/>
              <w:sz w:val="16"/>
              <w:szCs w:val="16"/>
              <w:lang w:val="en-US"/>
            </w:rPr>
          </w:rPrChange>
        </w:rPr>
        <w:t xml:space="preserve">                </w:t>
      </w:r>
      <w:r w:rsidRPr="002629AF">
        <w:rPr>
          <w:rFonts w:asciiTheme="minorHAnsi" w:hAnsiTheme="minorHAnsi" w:cstheme="minorHAnsi"/>
          <w:sz w:val="16"/>
          <w:szCs w:val="16"/>
          <w:lang w:val="en-US"/>
        </w:rPr>
        <w:t>weight: 1,</w:t>
      </w:r>
    </w:p>
    <w:p w14:paraId="591E65C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color: 'blue',</w:t>
      </w:r>
    </w:p>
    <w:p w14:paraId="7E335A9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fillColor: '#cacaca',</w:t>
      </w:r>
    </w:p>
    <w:p w14:paraId="1326F76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fillOpacity: 0.2</w:t>
      </w:r>
    </w:p>
    <w:p w14:paraId="58EEB64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58D3F65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map.addLayer(marker);</w:t>
      </w:r>
    </w:p>
    <w:p w14:paraId="569F6AE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map.addLayer(circle);</w:t>
      </w:r>
    </w:p>
    <w:p w14:paraId="3CD542A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5C6B3B5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.on('locationerror', function (e) {</w:t>
      </w:r>
    </w:p>
    <w:p w14:paraId="18CF57D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console.log(e);</w:t>
      </w:r>
    </w:p>
    <w:p w14:paraId="656881A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alert("Location access denied.");</w:t>
      </w:r>
    </w:p>
    <w:p w14:paraId="7543D61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4679F193" w14:textId="77777777" w:rsidR="002629AF" w:rsidRPr="002629AF" w:rsidRDefault="002629AF" w:rsidP="002629AF">
      <w:pPr>
        <w:pStyle w:val="Sinespaciado"/>
        <w:jc w:val="left"/>
        <w:rPr>
          <w:rFonts w:asciiTheme="minorHAnsi" w:hAnsiTheme="minorHAnsi" w:cstheme="minorHAnsi"/>
          <w:sz w:val="16"/>
          <w:szCs w:val="16"/>
          <w:lang w:val="en-US"/>
        </w:rPr>
      </w:pPr>
    </w:p>
    <w:p w14:paraId="4F35628D" w14:textId="77777777" w:rsidR="002629AF" w:rsidRPr="002629AF" w:rsidRDefault="002629AF" w:rsidP="002629AF">
      <w:pPr>
        <w:pStyle w:val="Sinespaciado"/>
        <w:jc w:val="left"/>
        <w:rPr>
          <w:rFonts w:asciiTheme="minorHAnsi" w:hAnsiTheme="minorHAnsi" w:cstheme="minorHAnsi"/>
          <w:sz w:val="16"/>
          <w:szCs w:val="16"/>
          <w:lang w:val="en-US"/>
        </w:rPr>
      </w:pPr>
    </w:p>
    <w:p w14:paraId="4E12A65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cont = document.getElementById("report_count").value;</w:t>
      </w:r>
    </w:p>
    <w:p w14:paraId="3C855A9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console.log(cont);</w:t>
      </w:r>
    </w:p>
    <w:p w14:paraId="62F1F32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for (i = 0; i &lt; cont; i++) {</w:t>
      </w:r>
    </w:p>
    <w:p w14:paraId="770B03C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latitude = document.getElementById('Latitud+' + i).value;</w:t>
      </w:r>
    </w:p>
    <w:p w14:paraId="7C9BC6F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longitude = document.getElementById("Longitud+" + i).value;</w:t>
      </w:r>
    </w:p>
    <w:p w14:paraId="7F2E145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incidente = document.getElementById("incidente+" + i).value;</w:t>
      </w:r>
    </w:p>
    <w:p w14:paraId="25CFBA4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switch (incidente) {</w:t>
      </w:r>
    </w:p>
    <w:p w14:paraId="2D2B14A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case 'Homicidio':</w:t>
      </w:r>
    </w:p>
    <w:p w14:paraId="68C548F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marker = L.marker([latitude, longitude], { icon: L.AwesomeMarkers.icon({icon: 'exclamation-triangle', prefix: 'fa', markerColor: 'red', iconColor: 'white' }) }).addTo(map);</w:t>
      </w:r>
    </w:p>
    <w:p w14:paraId="738C882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marker.bindTooltip("Homicidio", { permanent: true, className: "homicidio", offset: [0, 0] });</w:t>
      </w:r>
    </w:p>
    <w:p w14:paraId="714F9C3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marker.addTo(map);</w:t>
      </w:r>
    </w:p>
    <w:p w14:paraId="1628498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break;</w:t>
      </w:r>
    </w:p>
    <w:p w14:paraId="2299F41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case "Suicidio":</w:t>
      </w:r>
    </w:p>
    <w:p w14:paraId="0736291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marker = L.marker([latitude, longitude], { icon: L.AwesomeMarkers.icon({ icon: 'exclamation-triangle', prefix: 'fa', markerColor: 'darkred', iconColor: 'white' }) });</w:t>
      </w:r>
    </w:p>
    <w:p w14:paraId="43D23DA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//L.Marker.Text([latitude, longitude], 'Suicidio').addTo(map);</w:t>
      </w:r>
    </w:p>
    <w:p w14:paraId="7395012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marker.bindTooltip("Suicidio", { permanent: true, className: "suicidio", offset: [0, 0] });</w:t>
      </w:r>
    </w:p>
    <w:p w14:paraId="3659C67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marker.addTo(map);</w:t>
      </w:r>
    </w:p>
    <w:p w14:paraId="2D200EA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break;</w:t>
      </w:r>
    </w:p>
    <w:p w14:paraId="41DF492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case "RoboAsalto":</w:t>
      </w:r>
    </w:p>
    <w:p w14:paraId="2E063C4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marker = L.marker([latitude, longitude], { icon: L.AwesomeMarkers.icon({ icon: 'exclamation-triangle', prefix: 'fa', markerColor: 'lightred', iconColor: 'white' }) });</w:t>
      </w:r>
    </w:p>
    <w:p w14:paraId="4042505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//L.Marker.Text([latitude, longitude], 'Robo o Asalto').addTo(map);</w:t>
      </w:r>
    </w:p>
    <w:p w14:paraId="4B112BC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marker.bindTooltip("Robo o Asalto", { permanent: true, className: "roboasalto", offset: [0, 0] });</w:t>
      </w:r>
    </w:p>
    <w:p w14:paraId="6CC9CCD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marker.addTo(map);</w:t>
      </w:r>
    </w:p>
    <w:p w14:paraId="14C3E92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break;</w:t>
      </w:r>
    </w:p>
    <w:p w14:paraId="3AD4A56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case "Violacion":</w:t>
      </w:r>
    </w:p>
    <w:p w14:paraId="0AD9722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marker = L.marker([latitude, longitude], { icon: L.AwesomeMarkers.icon({ icon: 'exclamation-triangle', prefix: 'fa', markerColor: 'orange', iconColor: 'white' }) });</w:t>
      </w:r>
    </w:p>
    <w:p w14:paraId="52FC011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//L.Marker.Text([latitude, longitude], 'Violación').addTo(map);</w:t>
      </w:r>
    </w:p>
    <w:p w14:paraId="28C232B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marker.bindTooltip("Violación", { permanent: true, className: "violacion", offset: [0, 0] });</w:t>
      </w:r>
    </w:p>
    <w:p w14:paraId="3D21214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marker.addTo(map);</w:t>
      </w:r>
    </w:p>
    <w:p w14:paraId="3B0759F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break;</w:t>
      </w:r>
    </w:p>
    <w:p w14:paraId="2414490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case "ExplotacionSexual":</w:t>
      </w:r>
    </w:p>
    <w:p w14:paraId="39417C2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marker = L.marker([latitude, longitude], { icon: L.AwesomeMarkers.icon({ icon: 'exclamation-triangle', prefix: 'fa', markerColor: 'black', iconColor: 'white' }) });</w:t>
      </w:r>
    </w:p>
    <w:p w14:paraId="20441D3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//L.Marker.Text([latitude, longitude], 'Violación').addTo(map);</w:t>
      </w:r>
    </w:p>
    <w:p w14:paraId="702179E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marker.bindTooltip("Explotación Sexual", { permanent: true, className: "explotacionsexual", offset: [0, 0] });</w:t>
      </w:r>
    </w:p>
    <w:p w14:paraId="4F4F8D1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marker.addTo(map);</w:t>
      </w:r>
    </w:p>
    <w:p w14:paraId="39E42E9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01DBB657" w14:textId="77777777" w:rsidR="002629AF" w:rsidRPr="002629AF" w:rsidRDefault="002629AF" w:rsidP="002629AF">
      <w:pPr>
        <w:pStyle w:val="Sinespaciado"/>
        <w:jc w:val="left"/>
        <w:rPr>
          <w:rFonts w:asciiTheme="minorHAnsi" w:hAnsiTheme="minorHAnsi" w:cstheme="minorHAnsi"/>
          <w:sz w:val="16"/>
          <w:szCs w:val="16"/>
          <w:lang w:val="en-US"/>
        </w:rPr>
      </w:pPr>
    </w:p>
    <w:p w14:paraId="64EEE18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console.log(latitude + " " + longitude + " " + incidente);</w:t>
      </w:r>
    </w:p>
    <w:p w14:paraId="3B4EBB2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566FBAF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lastRenderedPageBreak/>
        <w:t>};</w:t>
      </w:r>
    </w:p>
    <w:p w14:paraId="176454BF" w14:textId="77777777" w:rsidR="002629AF" w:rsidRPr="002629AF" w:rsidRDefault="002629AF" w:rsidP="002629AF">
      <w:pPr>
        <w:pStyle w:val="Sinespaciado"/>
        <w:jc w:val="left"/>
        <w:rPr>
          <w:rFonts w:asciiTheme="minorHAnsi" w:hAnsiTheme="minorHAnsi" w:cstheme="minorHAnsi"/>
          <w:sz w:val="16"/>
          <w:szCs w:val="16"/>
          <w:lang w:val="en-US"/>
        </w:rPr>
      </w:pPr>
    </w:p>
    <w:p w14:paraId="7F13F40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loadMap('map');</w:t>
      </w:r>
    </w:p>
    <w:p w14:paraId="3B84DBA6" w14:textId="77777777" w:rsidR="002629AF" w:rsidRPr="00272210" w:rsidRDefault="002629AF" w:rsidP="002629AF">
      <w:pPr>
        <w:rPr>
          <w:lang w:val="en-US"/>
        </w:rPr>
      </w:pPr>
    </w:p>
    <w:p w14:paraId="3380C218" w14:textId="7F6115A4" w:rsidR="002629AF" w:rsidRPr="00C92276" w:rsidRDefault="002629AF" w:rsidP="002629AF">
      <w:pPr>
        <w:pStyle w:val="Subttulo"/>
        <w:ind w:left="708" w:hanging="708"/>
        <w:rPr>
          <w:sz w:val="28"/>
          <w:lang w:val="en-US"/>
          <w:rPrChange w:id="1390" w:author="Profesor" w:date="2017-07-19T14:14:00Z">
            <w:rPr>
              <w:sz w:val="28"/>
            </w:rPr>
          </w:rPrChange>
        </w:rPr>
      </w:pPr>
      <w:r w:rsidRPr="00C92276">
        <w:rPr>
          <w:b/>
          <w:sz w:val="28"/>
          <w:lang w:val="en-US"/>
          <w:rPrChange w:id="1391" w:author="Profesor" w:date="2017-07-19T14:14:00Z">
            <w:rPr>
              <w:b/>
              <w:sz w:val="28"/>
            </w:rPr>
          </w:rPrChange>
        </w:rPr>
        <w:t>Apéndice D.4</w:t>
      </w:r>
      <w:r w:rsidRPr="00C92276">
        <w:rPr>
          <w:sz w:val="28"/>
          <w:lang w:val="en-US"/>
          <w:rPrChange w:id="1392" w:author="Profesor" w:date="2017-07-19T14:14:00Z">
            <w:rPr>
              <w:sz w:val="28"/>
            </w:rPr>
          </w:rPrChange>
        </w:rPr>
        <w:t>: Crear Reporte</w:t>
      </w:r>
    </w:p>
    <w:p w14:paraId="6DA2D780" w14:textId="77777777" w:rsidR="002629AF" w:rsidRPr="00C92276" w:rsidRDefault="002629AF" w:rsidP="002629AF">
      <w:pPr>
        <w:rPr>
          <w:lang w:val="en-US"/>
          <w:rPrChange w:id="1393" w:author="Profesor" w:date="2017-07-19T14:14:00Z">
            <w:rPr/>
          </w:rPrChange>
        </w:rPr>
      </w:pPr>
    </w:p>
    <w:p w14:paraId="1B323FF7" w14:textId="77777777" w:rsidR="002629AF" w:rsidRPr="00C92276" w:rsidRDefault="002629AF" w:rsidP="002629AF">
      <w:pPr>
        <w:pStyle w:val="Sinespaciado"/>
        <w:jc w:val="left"/>
        <w:rPr>
          <w:rFonts w:asciiTheme="minorHAnsi" w:hAnsiTheme="minorHAnsi" w:cstheme="minorHAnsi"/>
          <w:sz w:val="16"/>
          <w:szCs w:val="16"/>
          <w:lang w:val="en-US"/>
          <w:rPrChange w:id="1394" w:author="Profesor" w:date="2017-07-19T14:14:00Z">
            <w:rPr>
              <w:rFonts w:asciiTheme="minorHAnsi" w:hAnsiTheme="minorHAnsi" w:cstheme="minorHAnsi"/>
              <w:sz w:val="16"/>
              <w:szCs w:val="16"/>
            </w:rPr>
          </w:rPrChange>
        </w:rPr>
      </w:pPr>
      <w:r w:rsidRPr="00C92276">
        <w:rPr>
          <w:rFonts w:asciiTheme="minorHAnsi" w:hAnsiTheme="minorHAnsi" w:cstheme="minorHAnsi"/>
          <w:sz w:val="16"/>
          <w:szCs w:val="16"/>
          <w:lang w:val="en-US"/>
          <w:rPrChange w:id="1395" w:author="Profesor" w:date="2017-07-19T14:14:00Z">
            <w:rPr>
              <w:rFonts w:asciiTheme="minorHAnsi" w:hAnsiTheme="minorHAnsi" w:cstheme="minorHAnsi"/>
              <w:sz w:val="16"/>
              <w:szCs w:val="16"/>
            </w:rPr>
          </w:rPrChange>
        </w:rPr>
        <w:t>@model Proyecto_Integracion.Models.Reporte</w:t>
      </w:r>
    </w:p>
    <w:p w14:paraId="71CCA0F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w:t>
      </w:r>
    </w:p>
    <w:p w14:paraId="5247694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Layout = "~/Views/_Layout.cshtml";</w:t>
      </w:r>
    </w:p>
    <w:p w14:paraId="189EFBA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ViewBag.Title = "Crear Reporte";</w:t>
      </w:r>
    </w:p>
    <w:p w14:paraId="2628D8E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w:t>
      </w:r>
    </w:p>
    <w:p w14:paraId="08153E2E" w14:textId="77777777" w:rsidR="002629AF" w:rsidRPr="002629AF" w:rsidRDefault="002629AF" w:rsidP="002629AF">
      <w:pPr>
        <w:pStyle w:val="Sinespaciado"/>
        <w:jc w:val="left"/>
        <w:rPr>
          <w:rFonts w:asciiTheme="minorHAnsi" w:hAnsiTheme="minorHAnsi" w:cstheme="minorHAnsi"/>
          <w:sz w:val="16"/>
          <w:szCs w:val="16"/>
          <w:lang w:val="en-US"/>
        </w:rPr>
      </w:pPr>
    </w:p>
    <w:p w14:paraId="31FF29A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@section Styles{</w:t>
      </w:r>
    </w:p>
    <w:p w14:paraId="24EDB55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&lt;link href="~/Contents/css/Maps.css" rel="stylesheet" /&gt;</w:t>
      </w:r>
    </w:p>
    <w:p w14:paraId="4E51F9D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&lt;link href="~/Contents/css/Crear_Cuenta.css" rel="stylesheet" /&gt;</w:t>
      </w:r>
    </w:p>
    <w:p w14:paraId="39EA4190" w14:textId="77777777" w:rsidR="002629AF" w:rsidRPr="002629AF" w:rsidRDefault="002629AF" w:rsidP="002629AF">
      <w:pPr>
        <w:pStyle w:val="Sinespaciado"/>
        <w:jc w:val="left"/>
        <w:rPr>
          <w:rFonts w:asciiTheme="minorHAnsi" w:hAnsiTheme="minorHAnsi" w:cstheme="minorHAnsi"/>
          <w:sz w:val="16"/>
          <w:szCs w:val="16"/>
          <w:lang w:val="en-US"/>
        </w:rPr>
      </w:pPr>
    </w:p>
    <w:p w14:paraId="6AE1FB5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w:t>
      </w:r>
    </w:p>
    <w:p w14:paraId="7A742420" w14:textId="77777777" w:rsidR="002629AF" w:rsidRPr="002629AF" w:rsidRDefault="002629AF" w:rsidP="002629AF">
      <w:pPr>
        <w:pStyle w:val="Sinespaciado"/>
        <w:jc w:val="left"/>
        <w:rPr>
          <w:rFonts w:asciiTheme="minorHAnsi" w:hAnsiTheme="minorHAnsi" w:cstheme="minorHAnsi"/>
          <w:sz w:val="16"/>
          <w:szCs w:val="16"/>
          <w:lang w:val="en-US"/>
        </w:rPr>
      </w:pPr>
    </w:p>
    <w:p w14:paraId="549AD2A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@section Scripts{</w:t>
      </w:r>
    </w:p>
    <w:p w14:paraId="528FB08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&lt;script src="~/Contents/js/maps-registrar.js"&gt;&lt;/script&gt;</w:t>
      </w:r>
    </w:p>
    <w:p w14:paraId="6D73E17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&lt;script type="text/javascript"&gt;</w:t>
      </w:r>
    </w:p>
    <w:p w14:paraId="119C80F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$(document).ready(function () {</w:t>
      </w:r>
    </w:p>
    <w:p w14:paraId="3C0B961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$("#fecha").datepicker({</w:t>
      </w:r>
    </w:p>
    <w:p w14:paraId="238A93F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dateFormat: 'yy-mm-dd'</w:t>
      </w:r>
    </w:p>
    <w:p w14:paraId="165BB590" w14:textId="77777777" w:rsidR="002629AF" w:rsidRPr="002629AF" w:rsidRDefault="002629AF" w:rsidP="002629AF">
      <w:pPr>
        <w:pStyle w:val="Sinespaciado"/>
        <w:jc w:val="left"/>
        <w:rPr>
          <w:rFonts w:asciiTheme="minorHAnsi" w:hAnsiTheme="minorHAnsi" w:cstheme="minorHAnsi"/>
          <w:sz w:val="16"/>
          <w:szCs w:val="16"/>
          <w:lang w:val="en-US"/>
        </w:rPr>
      </w:pPr>
    </w:p>
    <w:p w14:paraId="575123B0" w14:textId="77777777" w:rsidR="002629AF" w:rsidRPr="00C92276" w:rsidRDefault="002629AF" w:rsidP="002629AF">
      <w:pPr>
        <w:pStyle w:val="Sinespaciado"/>
        <w:jc w:val="left"/>
        <w:rPr>
          <w:rFonts w:asciiTheme="minorHAnsi" w:hAnsiTheme="minorHAnsi" w:cstheme="minorHAnsi"/>
          <w:sz w:val="16"/>
          <w:szCs w:val="16"/>
          <w:lang w:val="en-US"/>
          <w:rPrChange w:id="1396" w:author="Profesor" w:date="2017-07-19T14:14:00Z">
            <w:rPr>
              <w:rFonts w:asciiTheme="minorHAnsi" w:hAnsiTheme="minorHAnsi" w:cstheme="minorHAnsi"/>
              <w:sz w:val="16"/>
              <w:szCs w:val="16"/>
            </w:rPr>
          </w:rPrChange>
        </w:rPr>
      </w:pPr>
      <w:r w:rsidRPr="002629AF">
        <w:rPr>
          <w:rFonts w:asciiTheme="minorHAnsi" w:hAnsiTheme="minorHAnsi" w:cstheme="minorHAnsi"/>
          <w:sz w:val="16"/>
          <w:szCs w:val="16"/>
          <w:lang w:val="en-US"/>
        </w:rPr>
        <w:t xml:space="preserve">        </w:t>
      </w:r>
      <w:r w:rsidRPr="00C92276">
        <w:rPr>
          <w:rFonts w:asciiTheme="minorHAnsi" w:hAnsiTheme="minorHAnsi" w:cstheme="minorHAnsi"/>
          <w:sz w:val="16"/>
          <w:szCs w:val="16"/>
          <w:lang w:val="en-US"/>
          <w:rPrChange w:id="1397" w:author="Profesor" w:date="2017-07-19T14:14:00Z">
            <w:rPr>
              <w:rFonts w:asciiTheme="minorHAnsi" w:hAnsiTheme="minorHAnsi" w:cstheme="minorHAnsi"/>
              <w:sz w:val="16"/>
              <w:szCs w:val="16"/>
            </w:rPr>
          </w:rPrChange>
        </w:rPr>
        <w:t>});</w:t>
      </w:r>
    </w:p>
    <w:p w14:paraId="5ED2F0A0" w14:textId="77777777" w:rsidR="002629AF" w:rsidRPr="00C92276" w:rsidRDefault="002629AF" w:rsidP="002629AF">
      <w:pPr>
        <w:pStyle w:val="Sinespaciado"/>
        <w:jc w:val="left"/>
        <w:rPr>
          <w:rFonts w:asciiTheme="minorHAnsi" w:hAnsiTheme="minorHAnsi" w:cstheme="minorHAnsi"/>
          <w:sz w:val="16"/>
          <w:szCs w:val="16"/>
          <w:lang w:val="en-US"/>
          <w:rPrChange w:id="1398" w:author="Profesor" w:date="2017-07-19T14:14:00Z">
            <w:rPr>
              <w:rFonts w:asciiTheme="minorHAnsi" w:hAnsiTheme="minorHAnsi" w:cstheme="minorHAnsi"/>
              <w:sz w:val="16"/>
              <w:szCs w:val="16"/>
            </w:rPr>
          </w:rPrChange>
        </w:rPr>
      </w:pPr>
      <w:r w:rsidRPr="00C92276">
        <w:rPr>
          <w:rFonts w:asciiTheme="minorHAnsi" w:hAnsiTheme="minorHAnsi" w:cstheme="minorHAnsi"/>
          <w:sz w:val="16"/>
          <w:szCs w:val="16"/>
          <w:lang w:val="en-US"/>
          <w:rPrChange w:id="1399" w:author="Profesor" w:date="2017-07-19T14:14:00Z">
            <w:rPr>
              <w:rFonts w:asciiTheme="minorHAnsi" w:hAnsiTheme="minorHAnsi" w:cstheme="minorHAnsi"/>
              <w:sz w:val="16"/>
              <w:szCs w:val="16"/>
            </w:rPr>
          </w:rPrChange>
        </w:rPr>
        <w:t xml:space="preserve">        console.log(document.getElementById("fecha").value);</w:t>
      </w:r>
    </w:p>
    <w:p w14:paraId="5D661439" w14:textId="77777777" w:rsidR="002629AF" w:rsidRPr="002629AF" w:rsidRDefault="002629AF" w:rsidP="002629AF">
      <w:pPr>
        <w:pStyle w:val="Sinespaciado"/>
        <w:jc w:val="left"/>
        <w:rPr>
          <w:rFonts w:asciiTheme="minorHAnsi" w:hAnsiTheme="minorHAnsi" w:cstheme="minorHAnsi"/>
          <w:sz w:val="16"/>
          <w:szCs w:val="16"/>
          <w:lang w:val="en-US"/>
        </w:rPr>
      </w:pPr>
      <w:r w:rsidRPr="00C92276">
        <w:rPr>
          <w:rFonts w:asciiTheme="minorHAnsi" w:hAnsiTheme="minorHAnsi" w:cstheme="minorHAnsi"/>
          <w:sz w:val="16"/>
          <w:szCs w:val="16"/>
          <w:lang w:val="en-US"/>
          <w:rPrChange w:id="1400" w:author="Profesor" w:date="2017-07-19T14:14:00Z">
            <w:rPr>
              <w:rFonts w:asciiTheme="minorHAnsi" w:hAnsiTheme="minorHAnsi" w:cstheme="minorHAnsi"/>
              <w:sz w:val="16"/>
              <w:szCs w:val="16"/>
            </w:rPr>
          </w:rPrChange>
        </w:rPr>
        <w:t xml:space="preserve">    </w:t>
      </w:r>
      <w:r w:rsidRPr="002629AF">
        <w:rPr>
          <w:rFonts w:asciiTheme="minorHAnsi" w:hAnsiTheme="minorHAnsi" w:cstheme="minorHAnsi"/>
          <w:sz w:val="16"/>
          <w:szCs w:val="16"/>
          <w:lang w:val="en-US"/>
        </w:rPr>
        <w:t>});</w:t>
      </w:r>
    </w:p>
    <w:p w14:paraId="3022B05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&lt;/script&gt;</w:t>
      </w:r>
    </w:p>
    <w:p w14:paraId="3DD3C71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w:t>
      </w:r>
    </w:p>
    <w:p w14:paraId="0089436E" w14:textId="77777777" w:rsidR="002629AF" w:rsidRPr="002629AF" w:rsidRDefault="002629AF" w:rsidP="002629AF">
      <w:pPr>
        <w:pStyle w:val="Sinespaciado"/>
        <w:jc w:val="left"/>
        <w:rPr>
          <w:rFonts w:asciiTheme="minorHAnsi" w:hAnsiTheme="minorHAnsi" w:cstheme="minorHAnsi"/>
          <w:sz w:val="16"/>
          <w:szCs w:val="16"/>
          <w:lang w:val="en-US"/>
        </w:rPr>
      </w:pPr>
    </w:p>
    <w:p w14:paraId="2CEC7B6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&lt;div class="container"&gt;</w:t>
      </w:r>
    </w:p>
    <w:p w14:paraId="0747BB6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&lt;br /&gt;</w:t>
      </w:r>
    </w:p>
    <w:p w14:paraId="65EC086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&lt;h2 class="letra-prompt"&gt;&lt;strong&gt;Crear Reporte&lt;/strong&gt;&lt;/h2&gt;</w:t>
      </w:r>
    </w:p>
    <w:p w14:paraId="2B0A8A2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&lt;hr /&gt;</w:t>
      </w:r>
    </w:p>
    <w:p w14:paraId="4E61F32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 panel-default"&gt;</w:t>
      </w:r>
    </w:p>
    <w:p w14:paraId="1EB9C68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class="panel-heading"&gt;</w:t>
      </w:r>
    </w:p>
    <w:p w14:paraId="58012A9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&lt;h4 class="panel-title"&gt;Nuevo Reporte&lt;/h4&gt;</w:t>
      </w:r>
    </w:p>
    <w:p w14:paraId="3FCABF2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60137FF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&lt;!--&lt;form class="form-horizontal"&gt;--&gt;</w:t>
      </w:r>
    </w:p>
    <w:p w14:paraId="672160A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@using (Html.BeginForm("Crear", "Reporte", FormMethod.Post))</w:t>
      </w:r>
    </w:p>
    <w:p w14:paraId="0684CCE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2FB6115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&lt;fieldset&gt;</w:t>
      </w:r>
    </w:p>
    <w:p w14:paraId="76C3F26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@Html.HiddenFor(Model =&gt; Model.Id)</w:t>
      </w:r>
    </w:p>
    <w:p w14:paraId="56370AF2"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@Html.HiddenFor(Model =&gt; Model.FechaExpedicion)</w:t>
      </w:r>
    </w:p>
    <w:p w14:paraId="18ABC24E"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@Html.HiddenFor(Model =&gt; Model.Perfil.Id)</w:t>
      </w:r>
    </w:p>
    <w:p w14:paraId="1049DC64"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@Html.HiddenFor(Model =&gt; Model.Perfil.Nombre)</w:t>
      </w:r>
    </w:p>
    <w:p w14:paraId="7C98A8B0"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@Html.HiddenFor(Model =&gt; Model.Perfil.UrlImagen)</w:t>
      </w:r>
    </w:p>
    <w:p w14:paraId="078C6944"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@Html.HiddenFor(Model =&gt; Model.Perfil.Ubicacion)</w:t>
      </w:r>
    </w:p>
    <w:p w14:paraId="30AF1CF6"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@Html.HiddenFor(Model =&gt; Model.Perfil.Cuenta)</w:t>
      </w:r>
    </w:p>
    <w:p w14:paraId="48F6D93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&lt;div class="panel-body"&gt;</w:t>
      </w:r>
    </w:p>
    <w:p w14:paraId="40F8EB2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28610F08"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&lt;label for="FechaExpedicion" class="letra-prompt"&gt;Fecha&lt;/label&gt;</w:t>
      </w:r>
    </w:p>
    <w:p w14:paraId="2E8A68A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&lt;input type="text" class="form-control" id="fecha" name="fecha" /&gt;</w:t>
      </w:r>
    </w:p>
    <w:p w14:paraId="0EDE3BE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7EAC7683" w14:textId="77777777" w:rsidR="002629AF" w:rsidRPr="002629AF" w:rsidRDefault="002629AF" w:rsidP="002629AF">
      <w:pPr>
        <w:pStyle w:val="Sinespaciado"/>
        <w:jc w:val="left"/>
        <w:rPr>
          <w:rFonts w:asciiTheme="minorHAnsi" w:hAnsiTheme="minorHAnsi" w:cstheme="minorHAnsi"/>
          <w:sz w:val="16"/>
          <w:szCs w:val="16"/>
          <w:lang w:val="en-US"/>
        </w:rPr>
      </w:pPr>
    </w:p>
    <w:p w14:paraId="394B73E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1EA954FC"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&lt;label for="Descripcion" class="letra-prompt"&gt;Descripción&lt;/label&gt;</w:t>
      </w:r>
    </w:p>
    <w:p w14:paraId="612DFDA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@Html.TextAreaFor(m =&gt; m.Descripcion, new { @class = "form-control textarea", @id = "Resumen", maxlength = "255" })</w:t>
      </w:r>
    </w:p>
    <w:p w14:paraId="3C68825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105C8CC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lastRenderedPageBreak/>
        <w:t xml:space="preserve">                    &lt;div class="form-group"&gt;</w:t>
      </w:r>
    </w:p>
    <w:p w14:paraId="4990C9D0"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 xml:space="preserve">&lt;label for="Incidente" class="letra-prompt"&gt;Tipo de incidente&lt;/label&gt;   </w:t>
      </w:r>
    </w:p>
    <w:p w14:paraId="529B1A8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 xml:space="preserve">@{ </w:t>
      </w:r>
    </w:p>
    <w:p w14:paraId="2354E749" w14:textId="77777777" w:rsidR="002629AF" w:rsidRPr="002629AF" w:rsidRDefault="002629AF" w:rsidP="002629AF">
      <w:pPr>
        <w:pStyle w:val="Sinespaciado"/>
        <w:jc w:val="left"/>
        <w:rPr>
          <w:rFonts w:asciiTheme="minorHAnsi" w:hAnsiTheme="minorHAnsi" w:cstheme="minorHAnsi"/>
          <w:sz w:val="16"/>
          <w:szCs w:val="16"/>
          <w:lang w:val="en-US"/>
        </w:rPr>
      </w:pPr>
    </w:p>
    <w:p w14:paraId="0B39B13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@Html.EnumDropDownListFor(x =&gt; x.Incidente, "--Selecciona--", new { @class = "form-control" })</w:t>
      </w:r>
    </w:p>
    <w:p w14:paraId="3F51433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2B8C1E2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396C6B3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0F5B1D8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&lt;input type="text" name="Latitud" id="Latitud" hidden&gt;</w:t>
      </w:r>
    </w:p>
    <w:p w14:paraId="35880B5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3F2735B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5E454B2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&lt;input type="text" name="Longitud" id="Longitud" hidden&gt;</w:t>
      </w:r>
    </w:p>
    <w:p w14:paraId="2362146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04B59474" w14:textId="77777777" w:rsidR="002629AF" w:rsidRPr="002629AF" w:rsidRDefault="002629AF" w:rsidP="002629AF">
      <w:pPr>
        <w:pStyle w:val="Sinespaciado"/>
        <w:jc w:val="left"/>
        <w:rPr>
          <w:rFonts w:asciiTheme="minorHAnsi" w:hAnsiTheme="minorHAnsi" w:cstheme="minorHAnsi"/>
          <w:sz w:val="16"/>
          <w:szCs w:val="16"/>
          <w:lang w:val="en-US"/>
        </w:rPr>
      </w:pPr>
    </w:p>
    <w:p w14:paraId="450CE23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&lt;!--&lt;/form&gt;--&gt;</w:t>
      </w:r>
    </w:p>
    <w:p w14:paraId="1A4FE53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0618A15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 panel-default mapa-mi-ubicacion"&gt;</w:t>
      </w:r>
    </w:p>
    <w:p w14:paraId="79F2F30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class="panel-heading"&gt;</w:t>
      </w:r>
    </w:p>
    <w:p w14:paraId="78614A1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&lt;h3 class="panel-title letra-prompt"&gt;</w:t>
      </w:r>
    </w:p>
    <w:p w14:paraId="476582AB"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Ubicación del incidente</w:t>
      </w:r>
    </w:p>
    <w:p w14:paraId="1C52BA42"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&lt;/h3&gt;</w:t>
      </w:r>
    </w:p>
    <w:p w14:paraId="2CC02B2D"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&lt;/div&gt;</w:t>
      </w:r>
    </w:p>
    <w:p w14:paraId="634535D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&lt;div class="panel-body" id="map"&gt;</w:t>
      </w:r>
    </w:p>
    <w:p w14:paraId="712F406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3CC7DF8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5AD72BF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0BBE681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&lt;br /&gt;</w:t>
      </w:r>
    </w:p>
    <w:p w14:paraId="22AD020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6233395B" w14:textId="77777777" w:rsidR="002629AF" w:rsidRPr="002629AF" w:rsidRDefault="002629AF" w:rsidP="002629AF">
      <w:pPr>
        <w:pStyle w:val="Sinespaciado"/>
        <w:jc w:val="left"/>
        <w:rPr>
          <w:rFonts w:asciiTheme="minorHAnsi" w:hAnsiTheme="minorHAnsi" w:cstheme="minorHAnsi"/>
          <w:sz w:val="16"/>
          <w:szCs w:val="16"/>
          <w:lang w:val="en-US"/>
        </w:rPr>
      </w:pPr>
    </w:p>
    <w:p w14:paraId="622C331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class="panel-footer text-right"&gt;</w:t>
      </w:r>
    </w:p>
    <w:p w14:paraId="54B1142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&lt;input class="btn btn-primary" value="Crear" type="submit" /&gt;</w:t>
      </w:r>
    </w:p>
    <w:p w14:paraId="285F26B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&lt;button type="button" class="btn btn-danger" onclick="irAtras()"&gt;Cancelar&lt;/button&gt;</w:t>
      </w:r>
    </w:p>
    <w:p w14:paraId="655CE856" w14:textId="77777777" w:rsidR="002629AF" w:rsidRPr="00C92276" w:rsidRDefault="002629AF" w:rsidP="002629AF">
      <w:pPr>
        <w:pStyle w:val="Sinespaciado"/>
        <w:jc w:val="left"/>
        <w:rPr>
          <w:rFonts w:asciiTheme="minorHAnsi" w:hAnsiTheme="minorHAnsi" w:cstheme="minorHAnsi"/>
          <w:sz w:val="16"/>
          <w:szCs w:val="16"/>
          <w:rPrChange w:id="1401" w:author="Profesor" w:date="2017-07-19T14:14:00Z">
            <w:rPr>
              <w:rFonts w:asciiTheme="minorHAnsi" w:hAnsiTheme="minorHAnsi" w:cstheme="minorHAnsi"/>
              <w:sz w:val="16"/>
              <w:szCs w:val="16"/>
              <w:lang w:val="en-US"/>
            </w:rPr>
          </w:rPrChange>
        </w:rPr>
      </w:pPr>
      <w:r w:rsidRPr="002629AF">
        <w:rPr>
          <w:rFonts w:asciiTheme="minorHAnsi" w:hAnsiTheme="minorHAnsi" w:cstheme="minorHAnsi"/>
          <w:sz w:val="16"/>
          <w:szCs w:val="16"/>
          <w:lang w:val="en-US"/>
        </w:rPr>
        <w:t xml:space="preserve">                </w:t>
      </w:r>
      <w:r w:rsidRPr="00C92276">
        <w:rPr>
          <w:rFonts w:asciiTheme="minorHAnsi" w:hAnsiTheme="minorHAnsi" w:cstheme="minorHAnsi"/>
          <w:sz w:val="16"/>
          <w:szCs w:val="16"/>
          <w:rPrChange w:id="1402" w:author="Profesor" w:date="2017-07-19T14:14:00Z">
            <w:rPr>
              <w:rFonts w:asciiTheme="minorHAnsi" w:hAnsiTheme="minorHAnsi" w:cstheme="minorHAnsi"/>
              <w:sz w:val="16"/>
              <w:szCs w:val="16"/>
              <w:lang w:val="en-US"/>
            </w:rPr>
          </w:rPrChange>
        </w:rPr>
        <w:t>&lt;/div&gt;</w:t>
      </w:r>
    </w:p>
    <w:p w14:paraId="384A0B60" w14:textId="77777777" w:rsidR="002629AF" w:rsidRPr="00C92276" w:rsidRDefault="002629AF" w:rsidP="002629AF">
      <w:pPr>
        <w:pStyle w:val="Sinespaciado"/>
        <w:jc w:val="left"/>
        <w:rPr>
          <w:rFonts w:asciiTheme="minorHAnsi" w:hAnsiTheme="minorHAnsi" w:cstheme="minorHAnsi"/>
          <w:sz w:val="16"/>
          <w:szCs w:val="16"/>
          <w:rPrChange w:id="1403" w:author="Profesor" w:date="2017-07-19T14:14:00Z">
            <w:rPr>
              <w:rFonts w:asciiTheme="minorHAnsi" w:hAnsiTheme="minorHAnsi" w:cstheme="minorHAnsi"/>
              <w:sz w:val="16"/>
              <w:szCs w:val="16"/>
              <w:lang w:val="en-US"/>
            </w:rPr>
          </w:rPrChange>
        </w:rPr>
      </w:pPr>
      <w:r w:rsidRPr="00C92276">
        <w:rPr>
          <w:rFonts w:asciiTheme="minorHAnsi" w:hAnsiTheme="minorHAnsi" w:cstheme="minorHAnsi"/>
          <w:sz w:val="16"/>
          <w:szCs w:val="16"/>
          <w:rPrChange w:id="1404" w:author="Profesor" w:date="2017-07-19T14:14:00Z">
            <w:rPr>
              <w:rFonts w:asciiTheme="minorHAnsi" w:hAnsiTheme="minorHAnsi" w:cstheme="minorHAnsi"/>
              <w:sz w:val="16"/>
              <w:szCs w:val="16"/>
              <w:lang w:val="en-US"/>
            </w:rPr>
          </w:rPrChange>
        </w:rPr>
        <w:t xml:space="preserve">            &lt;/fieldset&gt;</w:t>
      </w:r>
    </w:p>
    <w:p w14:paraId="0BA33D71" w14:textId="77777777" w:rsidR="002629AF" w:rsidRPr="00C92276" w:rsidRDefault="002629AF" w:rsidP="002629AF">
      <w:pPr>
        <w:pStyle w:val="Sinespaciado"/>
        <w:jc w:val="left"/>
        <w:rPr>
          <w:rFonts w:asciiTheme="minorHAnsi" w:hAnsiTheme="minorHAnsi" w:cstheme="minorHAnsi"/>
          <w:sz w:val="16"/>
          <w:szCs w:val="16"/>
          <w:rPrChange w:id="1405" w:author="Profesor" w:date="2017-07-19T14:14:00Z">
            <w:rPr>
              <w:rFonts w:asciiTheme="minorHAnsi" w:hAnsiTheme="minorHAnsi" w:cstheme="minorHAnsi"/>
              <w:sz w:val="16"/>
              <w:szCs w:val="16"/>
              <w:lang w:val="en-US"/>
            </w:rPr>
          </w:rPrChange>
        </w:rPr>
      </w:pPr>
      <w:r w:rsidRPr="00C92276">
        <w:rPr>
          <w:rFonts w:asciiTheme="minorHAnsi" w:hAnsiTheme="minorHAnsi" w:cstheme="minorHAnsi"/>
          <w:sz w:val="16"/>
          <w:szCs w:val="16"/>
          <w:rPrChange w:id="1406" w:author="Profesor" w:date="2017-07-19T14:14:00Z">
            <w:rPr>
              <w:rFonts w:asciiTheme="minorHAnsi" w:hAnsiTheme="minorHAnsi" w:cstheme="minorHAnsi"/>
              <w:sz w:val="16"/>
              <w:szCs w:val="16"/>
              <w:lang w:val="en-US"/>
            </w:rPr>
          </w:rPrChange>
        </w:rPr>
        <w:t xml:space="preserve">        }</w:t>
      </w:r>
    </w:p>
    <w:p w14:paraId="1078CA2E" w14:textId="77777777" w:rsidR="002629AF" w:rsidRPr="00C92276" w:rsidRDefault="002629AF" w:rsidP="002629AF">
      <w:pPr>
        <w:pStyle w:val="Sinespaciado"/>
        <w:jc w:val="left"/>
        <w:rPr>
          <w:rFonts w:asciiTheme="minorHAnsi" w:hAnsiTheme="minorHAnsi" w:cstheme="minorHAnsi"/>
          <w:sz w:val="16"/>
          <w:szCs w:val="16"/>
          <w:rPrChange w:id="1407" w:author="Profesor" w:date="2017-07-19T14:14:00Z">
            <w:rPr>
              <w:rFonts w:asciiTheme="minorHAnsi" w:hAnsiTheme="minorHAnsi" w:cstheme="minorHAnsi"/>
              <w:sz w:val="16"/>
              <w:szCs w:val="16"/>
              <w:lang w:val="en-US"/>
            </w:rPr>
          </w:rPrChange>
        </w:rPr>
      </w:pPr>
    </w:p>
    <w:p w14:paraId="04F10E0C" w14:textId="77777777" w:rsidR="002629AF" w:rsidRPr="00C92276" w:rsidRDefault="002629AF" w:rsidP="002629AF">
      <w:pPr>
        <w:pStyle w:val="Sinespaciado"/>
        <w:jc w:val="left"/>
        <w:rPr>
          <w:rFonts w:asciiTheme="minorHAnsi" w:hAnsiTheme="minorHAnsi" w:cstheme="minorHAnsi"/>
          <w:sz w:val="16"/>
          <w:szCs w:val="16"/>
          <w:rPrChange w:id="1408" w:author="Profesor" w:date="2017-07-19T14:14:00Z">
            <w:rPr>
              <w:rFonts w:asciiTheme="minorHAnsi" w:hAnsiTheme="minorHAnsi" w:cstheme="minorHAnsi"/>
              <w:sz w:val="16"/>
              <w:szCs w:val="16"/>
              <w:lang w:val="en-US"/>
            </w:rPr>
          </w:rPrChange>
        </w:rPr>
      </w:pPr>
      <w:r w:rsidRPr="00C92276">
        <w:rPr>
          <w:rFonts w:asciiTheme="minorHAnsi" w:hAnsiTheme="minorHAnsi" w:cstheme="minorHAnsi"/>
          <w:sz w:val="16"/>
          <w:szCs w:val="16"/>
          <w:rPrChange w:id="1409" w:author="Profesor" w:date="2017-07-19T14:14:00Z">
            <w:rPr>
              <w:rFonts w:asciiTheme="minorHAnsi" w:hAnsiTheme="minorHAnsi" w:cstheme="minorHAnsi"/>
              <w:sz w:val="16"/>
              <w:szCs w:val="16"/>
              <w:lang w:val="en-US"/>
            </w:rPr>
          </w:rPrChange>
        </w:rPr>
        <w:t xml:space="preserve">    &lt;/div&gt;</w:t>
      </w:r>
    </w:p>
    <w:p w14:paraId="2EB492D7" w14:textId="77777777" w:rsidR="002629AF" w:rsidRPr="00C92276" w:rsidRDefault="002629AF" w:rsidP="002629AF">
      <w:pPr>
        <w:pStyle w:val="Sinespaciado"/>
        <w:jc w:val="left"/>
        <w:rPr>
          <w:rFonts w:asciiTheme="minorHAnsi" w:hAnsiTheme="minorHAnsi" w:cstheme="minorHAnsi"/>
          <w:sz w:val="16"/>
          <w:szCs w:val="16"/>
          <w:rPrChange w:id="1410" w:author="Profesor" w:date="2017-07-19T14:14:00Z">
            <w:rPr>
              <w:rFonts w:asciiTheme="minorHAnsi" w:hAnsiTheme="minorHAnsi" w:cstheme="minorHAnsi"/>
              <w:sz w:val="16"/>
              <w:szCs w:val="16"/>
              <w:lang w:val="en-US"/>
            </w:rPr>
          </w:rPrChange>
        </w:rPr>
      </w:pPr>
      <w:r w:rsidRPr="00C92276">
        <w:rPr>
          <w:rFonts w:asciiTheme="minorHAnsi" w:hAnsiTheme="minorHAnsi" w:cstheme="minorHAnsi"/>
          <w:sz w:val="16"/>
          <w:szCs w:val="16"/>
          <w:rPrChange w:id="1411" w:author="Profesor" w:date="2017-07-19T14:14:00Z">
            <w:rPr>
              <w:rFonts w:asciiTheme="minorHAnsi" w:hAnsiTheme="minorHAnsi" w:cstheme="minorHAnsi"/>
              <w:sz w:val="16"/>
              <w:szCs w:val="16"/>
              <w:lang w:val="en-US"/>
            </w:rPr>
          </w:rPrChange>
        </w:rPr>
        <w:t>&lt;/div&gt;</w:t>
      </w:r>
    </w:p>
    <w:p w14:paraId="60720996" w14:textId="77777777" w:rsidR="002629AF" w:rsidRPr="00C92276" w:rsidRDefault="002629AF" w:rsidP="002629AF">
      <w:pPr>
        <w:pStyle w:val="Sinespaciado"/>
        <w:jc w:val="left"/>
        <w:rPr>
          <w:rFonts w:asciiTheme="minorHAnsi" w:hAnsiTheme="minorHAnsi" w:cstheme="minorHAnsi"/>
          <w:sz w:val="24"/>
          <w:szCs w:val="24"/>
          <w:rPrChange w:id="1412" w:author="Profesor" w:date="2017-07-19T14:14:00Z">
            <w:rPr>
              <w:rFonts w:asciiTheme="minorHAnsi" w:hAnsiTheme="minorHAnsi" w:cstheme="minorHAnsi"/>
              <w:sz w:val="24"/>
              <w:szCs w:val="24"/>
              <w:lang w:val="en-US"/>
            </w:rPr>
          </w:rPrChange>
        </w:rPr>
      </w:pPr>
    </w:p>
    <w:p w14:paraId="11E6A446" w14:textId="77777777" w:rsidR="002629AF" w:rsidRPr="00C92276" w:rsidRDefault="002629AF" w:rsidP="002629AF">
      <w:pPr>
        <w:pStyle w:val="Sinespaciado"/>
        <w:jc w:val="left"/>
        <w:rPr>
          <w:rFonts w:asciiTheme="minorHAnsi" w:hAnsiTheme="minorHAnsi" w:cstheme="minorHAnsi"/>
          <w:sz w:val="20"/>
          <w:szCs w:val="24"/>
          <w:rPrChange w:id="1413" w:author="Profesor" w:date="2017-07-19T14:14:00Z">
            <w:rPr>
              <w:rFonts w:asciiTheme="minorHAnsi" w:hAnsiTheme="minorHAnsi" w:cstheme="minorHAnsi"/>
              <w:sz w:val="20"/>
              <w:szCs w:val="24"/>
              <w:lang w:val="en-US"/>
            </w:rPr>
          </w:rPrChange>
        </w:rPr>
      </w:pPr>
    </w:p>
    <w:p w14:paraId="5838D0AB" w14:textId="336D6795" w:rsidR="002629AF" w:rsidRPr="002629AF" w:rsidRDefault="002629AF" w:rsidP="002629AF">
      <w:pPr>
        <w:pStyle w:val="Subttulo"/>
        <w:ind w:left="708" w:hanging="708"/>
        <w:rPr>
          <w:sz w:val="28"/>
        </w:rPr>
      </w:pPr>
      <w:r w:rsidRPr="002629AF">
        <w:rPr>
          <w:b/>
          <w:sz w:val="28"/>
        </w:rPr>
        <w:t>Apéndice D.5</w:t>
      </w:r>
      <w:r w:rsidRPr="002629AF">
        <w:rPr>
          <w:sz w:val="28"/>
        </w:rPr>
        <w:t>: Detalles de un Reporte</w:t>
      </w:r>
    </w:p>
    <w:p w14:paraId="16AA15A7" w14:textId="77777777" w:rsidR="002629AF" w:rsidRPr="002629AF" w:rsidRDefault="002629AF" w:rsidP="002629AF">
      <w:pPr>
        <w:rPr>
          <w:sz w:val="16"/>
          <w:szCs w:val="16"/>
        </w:rPr>
      </w:pPr>
    </w:p>
    <w:p w14:paraId="160D5FDE" w14:textId="77777777" w:rsidR="002629AF" w:rsidRPr="00C92276" w:rsidRDefault="002629AF" w:rsidP="002629AF">
      <w:pPr>
        <w:pStyle w:val="Sinespaciado"/>
        <w:jc w:val="left"/>
        <w:rPr>
          <w:rFonts w:asciiTheme="minorHAnsi" w:hAnsiTheme="minorHAnsi" w:cstheme="minorHAnsi"/>
          <w:sz w:val="16"/>
          <w:szCs w:val="16"/>
          <w:rPrChange w:id="1414" w:author="Profesor" w:date="2017-07-19T14:14:00Z">
            <w:rPr>
              <w:rFonts w:asciiTheme="minorHAnsi" w:hAnsiTheme="minorHAnsi" w:cstheme="minorHAnsi"/>
              <w:sz w:val="16"/>
              <w:szCs w:val="16"/>
              <w:lang w:val="en-US"/>
            </w:rPr>
          </w:rPrChange>
        </w:rPr>
      </w:pPr>
      <w:r w:rsidRPr="00C92276">
        <w:rPr>
          <w:rFonts w:asciiTheme="minorHAnsi" w:hAnsiTheme="minorHAnsi" w:cstheme="minorHAnsi"/>
          <w:sz w:val="16"/>
          <w:szCs w:val="16"/>
          <w:rPrChange w:id="1415" w:author="Profesor" w:date="2017-07-19T14:14:00Z">
            <w:rPr>
              <w:rFonts w:asciiTheme="minorHAnsi" w:hAnsiTheme="minorHAnsi" w:cstheme="minorHAnsi"/>
              <w:sz w:val="16"/>
              <w:szCs w:val="16"/>
              <w:lang w:val="en-US"/>
            </w:rPr>
          </w:rPrChange>
        </w:rPr>
        <w:t>@model Proyecto_Integracion.Models.Reporte</w:t>
      </w:r>
    </w:p>
    <w:p w14:paraId="1A2383F8" w14:textId="77777777" w:rsidR="002629AF" w:rsidRPr="00C92276" w:rsidRDefault="002629AF" w:rsidP="002629AF">
      <w:pPr>
        <w:pStyle w:val="Sinespaciado"/>
        <w:jc w:val="left"/>
        <w:rPr>
          <w:rFonts w:asciiTheme="minorHAnsi" w:hAnsiTheme="minorHAnsi" w:cstheme="minorHAnsi"/>
          <w:sz w:val="16"/>
          <w:szCs w:val="16"/>
          <w:rPrChange w:id="1416" w:author="Profesor" w:date="2017-07-19T14:14:00Z">
            <w:rPr>
              <w:rFonts w:asciiTheme="minorHAnsi" w:hAnsiTheme="minorHAnsi" w:cstheme="minorHAnsi"/>
              <w:sz w:val="16"/>
              <w:szCs w:val="16"/>
              <w:lang w:val="en-US"/>
            </w:rPr>
          </w:rPrChange>
        </w:rPr>
      </w:pPr>
      <w:r w:rsidRPr="00C92276">
        <w:rPr>
          <w:rFonts w:asciiTheme="minorHAnsi" w:hAnsiTheme="minorHAnsi" w:cstheme="minorHAnsi"/>
          <w:sz w:val="16"/>
          <w:szCs w:val="16"/>
          <w:rPrChange w:id="1417" w:author="Profesor" w:date="2017-07-19T14:14:00Z">
            <w:rPr>
              <w:rFonts w:asciiTheme="minorHAnsi" w:hAnsiTheme="minorHAnsi" w:cstheme="minorHAnsi"/>
              <w:sz w:val="16"/>
              <w:szCs w:val="16"/>
              <w:lang w:val="en-US"/>
            </w:rPr>
          </w:rPrChange>
        </w:rPr>
        <w:t>@{</w:t>
      </w:r>
    </w:p>
    <w:p w14:paraId="5F8A7D09" w14:textId="77777777" w:rsidR="002629AF" w:rsidRPr="002629AF" w:rsidRDefault="002629AF" w:rsidP="002629AF">
      <w:pPr>
        <w:pStyle w:val="Sinespaciado"/>
        <w:jc w:val="left"/>
        <w:rPr>
          <w:rFonts w:asciiTheme="minorHAnsi" w:hAnsiTheme="minorHAnsi" w:cstheme="minorHAnsi"/>
          <w:sz w:val="16"/>
          <w:szCs w:val="16"/>
          <w:lang w:val="en-US"/>
        </w:rPr>
      </w:pPr>
      <w:r w:rsidRPr="00C92276">
        <w:rPr>
          <w:rFonts w:asciiTheme="minorHAnsi" w:hAnsiTheme="minorHAnsi" w:cstheme="minorHAnsi"/>
          <w:sz w:val="16"/>
          <w:szCs w:val="16"/>
          <w:rPrChange w:id="1418" w:author="Profesor" w:date="2017-07-19T14:14:00Z">
            <w:rPr>
              <w:rFonts w:asciiTheme="minorHAnsi" w:hAnsiTheme="minorHAnsi" w:cstheme="minorHAnsi"/>
              <w:sz w:val="16"/>
              <w:szCs w:val="16"/>
              <w:lang w:val="en-US"/>
            </w:rPr>
          </w:rPrChange>
        </w:rPr>
        <w:t xml:space="preserve">    </w:t>
      </w:r>
      <w:r w:rsidRPr="002629AF">
        <w:rPr>
          <w:rFonts w:asciiTheme="minorHAnsi" w:hAnsiTheme="minorHAnsi" w:cstheme="minorHAnsi"/>
          <w:sz w:val="16"/>
          <w:szCs w:val="16"/>
          <w:lang w:val="en-US"/>
        </w:rPr>
        <w:t>Layout = "~/Views/_Layout.cshtml";</w:t>
      </w:r>
    </w:p>
    <w:p w14:paraId="5EEBA81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ViewBag.Title = "Detalles Reporte";</w:t>
      </w:r>
    </w:p>
    <w:p w14:paraId="119C9B28"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var perfil_activo = Proyecto_Integracion.WebApp.Utils.SessionManager.PerfilActivo();</w:t>
      </w:r>
    </w:p>
    <w:p w14:paraId="3FF8F95D"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var cuenta_activo = Proyecto_Integracion.WebApp.Utils.SessionManager.CuentaActiva();</w:t>
      </w:r>
    </w:p>
    <w:p w14:paraId="4D83489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w:t>
      </w:r>
    </w:p>
    <w:p w14:paraId="4084A099" w14:textId="77777777" w:rsidR="002629AF" w:rsidRPr="002629AF" w:rsidRDefault="002629AF" w:rsidP="002629AF">
      <w:pPr>
        <w:pStyle w:val="Sinespaciado"/>
        <w:jc w:val="left"/>
        <w:rPr>
          <w:rFonts w:asciiTheme="minorHAnsi" w:hAnsiTheme="minorHAnsi" w:cstheme="minorHAnsi"/>
          <w:sz w:val="16"/>
          <w:szCs w:val="16"/>
          <w:lang w:val="en-US"/>
        </w:rPr>
      </w:pPr>
    </w:p>
    <w:p w14:paraId="3B11DBF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@section Styles{</w:t>
      </w:r>
    </w:p>
    <w:p w14:paraId="37301FB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&lt;link href="~/Contents/css/Maps.css" rel="stylesheet" /&gt;</w:t>
      </w:r>
    </w:p>
    <w:p w14:paraId="4C3CB36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&lt;link href="~/Contents/css/detalles-reporte.css" rel="stylesheet" /&gt;</w:t>
      </w:r>
    </w:p>
    <w:p w14:paraId="4FBB31B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w:t>
      </w:r>
    </w:p>
    <w:p w14:paraId="5B6DFA69" w14:textId="77777777" w:rsidR="002629AF" w:rsidRPr="002629AF" w:rsidRDefault="002629AF" w:rsidP="002629AF">
      <w:pPr>
        <w:pStyle w:val="Sinespaciado"/>
        <w:jc w:val="left"/>
        <w:rPr>
          <w:rFonts w:asciiTheme="minorHAnsi" w:hAnsiTheme="minorHAnsi" w:cstheme="minorHAnsi"/>
          <w:sz w:val="16"/>
          <w:szCs w:val="16"/>
          <w:lang w:val="en-US"/>
        </w:rPr>
      </w:pPr>
    </w:p>
    <w:p w14:paraId="252C874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@section Scripts{</w:t>
      </w:r>
    </w:p>
    <w:p w14:paraId="384F8A2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&lt;script src="~/Contents/js/map-visualizar.js"&gt;&lt;/script&gt;</w:t>
      </w:r>
    </w:p>
    <w:p w14:paraId="5E74240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w:t>
      </w:r>
    </w:p>
    <w:p w14:paraId="28971848" w14:textId="77777777" w:rsidR="002629AF" w:rsidRPr="002629AF" w:rsidRDefault="002629AF" w:rsidP="002629AF">
      <w:pPr>
        <w:pStyle w:val="Sinespaciado"/>
        <w:jc w:val="left"/>
        <w:rPr>
          <w:rFonts w:asciiTheme="minorHAnsi" w:hAnsiTheme="minorHAnsi" w:cstheme="minorHAnsi"/>
          <w:sz w:val="16"/>
          <w:szCs w:val="16"/>
          <w:lang w:val="en-US"/>
        </w:rPr>
      </w:pPr>
    </w:p>
    <w:p w14:paraId="478B3FA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&lt;div class="container"&gt;</w:t>
      </w:r>
    </w:p>
    <w:p w14:paraId="4416883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&lt;br /&gt;</w:t>
      </w:r>
    </w:p>
    <w:p w14:paraId="2F73B06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lastRenderedPageBreak/>
        <w:t xml:space="preserve">    &lt;h2 class="letra-prompt"&gt;&lt;strong&gt;Detalles de Reporte&lt;/strong&gt;&lt;/h2&gt;</w:t>
      </w:r>
    </w:p>
    <w:p w14:paraId="0443D2F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&lt;hr /&gt;</w:t>
      </w:r>
    </w:p>
    <w:p w14:paraId="3900016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class="col-md-2 text-center"&gt;</w:t>
      </w:r>
    </w:p>
    <w:p w14:paraId="50429972"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@if (perfil_activo != null &amp;&amp; cuenta_activo != null &amp;&amp; perfil_activo.Id == Model.Perfil.Id)</w:t>
      </w:r>
    </w:p>
    <w:p w14:paraId="260579C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w:t>
      </w:r>
    </w:p>
    <w:p w14:paraId="3B1D156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&lt;a class="btn btn-primary" href="@Url.Action("MisReportes", "Perfil", new { Id = Model.Perfil.Id})"&gt;</w:t>
      </w:r>
    </w:p>
    <w:p w14:paraId="65CA783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&lt;i class="fa fa-chevron-left" aria-hidden="true"&gt;&lt;/i&gt;</w:t>
      </w:r>
    </w:p>
    <w:p w14:paraId="2372BC7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&amp;nbsp;Regresar</w:t>
      </w:r>
    </w:p>
    <w:p w14:paraId="03B5A71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&lt;/a&gt;</w:t>
      </w:r>
    </w:p>
    <w:p w14:paraId="6AD88A4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103DACF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else</w:t>
      </w:r>
    </w:p>
    <w:p w14:paraId="2921849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05E7FD7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&lt;a class="btn btn-success" onclick="irAtras()"&gt;</w:t>
      </w:r>
    </w:p>
    <w:p w14:paraId="2FF417C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&lt;i class="fa fa-chevron-left" aria-hidden="true"&gt;&lt;/i&gt;</w:t>
      </w:r>
    </w:p>
    <w:p w14:paraId="423FDFD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&amp;nbsp;Regresar</w:t>
      </w:r>
    </w:p>
    <w:p w14:paraId="277B12B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&lt;/a&gt;</w:t>
      </w:r>
    </w:p>
    <w:p w14:paraId="37891D7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223C402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7C764E3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class="col-md-8"&gt;</w:t>
      </w:r>
    </w:p>
    <w:p w14:paraId="61A4893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 panel-default"&gt;</w:t>
      </w:r>
    </w:p>
    <w:p w14:paraId="003039E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class="panel-heading"&gt;</w:t>
      </w:r>
    </w:p>
    <w:p w14:paraId="552B0F1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&lt;h4 class="panel-title"&gt;Reporte&lt;/h4&gt;</w:t>
      </w:r>
    </w:p>
    <w:p w14:paraId="6FEFB97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5AAA914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&lt;!--&lt;form class="form-horizontal"&gt;--&gt;</w:t>
      </w:r>
    </w:p>
    <w:p w14:paraId="5C94074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class="panel-body"&gt;</w:t>
      </w:r>
    </w:p>
    <w:p w14:paraId="35E7979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10AE63A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&lt;p&gt;&lt;strong&gt;Fecha: &lt;/strong&gt;@Model.FechaExpedicion.ToString("d")&lt;/p&gt;</w:t>
      </w:r>
    </w:p>
    <w:p w14:paraId="0D32C11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6F2534C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0167092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&lt;p&gt;&lt;strong&gt;Dirección: &lt;/strong&gt;@Model.Ubicacion.Direccion&lt;/p&gt;</w:t>
      </w:r>
    </w:p>
    <w:p w14:paraId="68D6894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095E96B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0CC972FB"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&lt;label for="Descripcion" class="letra-prompt"&gt;Descripción&lt;/label&gt;</w:t>
      </w:r>
    </w:p>
    <w:p w14:paraId="274CC20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&lt;p class="text-justify"&gt;@Model.Descripcion&lt;/p&gt;</w:t>
      </w:r>
    </w:p>
    <w:p w14:paraId="46BB6A6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1EED69D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15029CC6"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w:t>
      </w:r>
    </w:p>
    <w:p w14:paraId="204523D6"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var incidente = Proyecto_Integracion.WebApp.Utils.EnumHelper&lt;Proyecto_Integracion.Models.TipoIncidente&gt;.GetDisplayValue(Model.Incidente);</w:t>
      </w:r>
    </w:p>
    <w:p w14:paraId="177C7C4C"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&lt;p&gt;&lt;strong&gt;Tipo de Delito: &lt;/strong&gt;@incidente&lt;/p&gt;</w:t>
      </w:r>
    </w:p>
    <w:p w14:paraId="1DB921E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w:t>
      </w:r>
    </w:p>
    <w:p w14:paraId="6255D6B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121BB8E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4C9117C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&lt;input type="text" name="Latitud" id="Latitud" value="@Model.Ubicacion.Latitud" hidden&gt;</w:t>
      </w:r>
    </w:p>
    <w:p w14:paraId="754A57C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401569D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108B531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&lt;input type="text" name="Longitud" id="Longitud" value="@Model.Ubicacion.Longitud" hidden&gt;</w:t>
      </w:r>
    </w:p>
    <w:p w14:paraId="4BFEC92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0878DC48" w14:textId="77777777" w:rsidR="002629AF" w:rsidRPr="002629AF" w:rsidRDefault="002629AF" w:rsidP="002629AF">
      <w:pPr>
        <w:pStyle w:val="Sinespaciado"/>
        <w:jc w:val="left"/>
        <w:rPr>
          <w:rFonts w:asciiTheme="minorHAnsi" w:hAnsiTheme="minorHAnsi" w:cstheme="minorHAnsi"/>
          <w:sz w:val="16"/>
          <w:szCs w:val="16"/>
          <w:lang w:val="en-US"/>
        </w:rPr>
      </w:pPr>
    </w:p>
    <w:p w14:paraId="1FA75F3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&lt;!--&lt;/form&gt;--&gt;</w:t>
      </w:r>
    </w:p>
    <w:p w14:paraId="72FCAF7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62E5984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 panel-default mapa-ubicacion_reporte"&gt;</w:t>
      </w:r>
    </w:p>
    <w:p w14:paraId="1D0F4FB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class="panel-heading"&gt;</w:t>
      </w:r>
    </w:p>
    <w:p w14:paraId="6F72896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&lt;h3 class="panel-title letra-prompt"&gt;</w:t>
      </w:r>
    </w:p>
    <w:p w14:paraId="180E37C5"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Ubicación del incidente</w:t>
      </w:r>
    </w:p>
    <w:p w14:paraId="747E4413"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&lt;/h3&gt;</w:t>
      </w:r>
    </w:p>
    <w:p w14:paraId="2B067FFE"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&lt;/div&gt;</w:t>
      </w:r>
    </w:p>
    <w:p w14:paraId="33690D1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&lt;div class="panel-body" id="map"&gt;</w:t>
      </w:r>
    </w:p>
    <w:p w14:paraId="6028E33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1BA141A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1460252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477EAE6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&lt;br /&gt;</w:t>
      </w:r>
    </w:p>
    <w:p w14:paraId="61F464D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77CDE01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301A33C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78417BA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lastRenderedPageBreak/>
        <w:t xml:space="preserve">    &lt;div class="col-md-2"&gt;</w:t>
      </w:r>
    </w:p>
    <w:p w14:paraId="0331F3D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 panel-default"&gt;</w:t>
      </w:r>
    </w:p>
    <w:p w14:paraId="2E6432E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class="panel-heading"&gt;</w:t>
      </w:r>
    </w:p>
    <w:p w14:paraId="5500CF4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&lt;h4 class="panel-title"&gt;Perfil&lt;/h4&gt;</w:t>
      </w:r>
    </w:p>
    <w:p w14:paraId="1B1D036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4319599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class="panel-body"&gt;</w:t>
      </w:r>
    </w:p>
    <w:p w14:paraId="3E8FE74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&lt;p&gt;&lt;strong&gt;Nombre:&lt;/strong&gt;&lt;a href="@Url.Action("Detalles", "Perfil", new { Id = Model.Perfil.Id})"&gt; @Model.Perfil.Nombre&lt;/a&gt;&lt;/p&gt;</w:t>
      </w:r>
    </w:p>
    <w:p w14:paraId="31A76ED3"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&lt;/div&gt;</w:t>
      </w:r>
    </w:p>
    <w:p w14:paraId="7F534FB1"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&lt;/div&gt;</w:t>
      </w:r>
    </w:p>
    <w:p w14:paraId="3A253E99"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@if (perfil_activo != null &amp;&amp; cuenta_activo != null &amp;&amp; perfil_activo.Id == Model.Perfil.Id)</w:t>
      </w:r>
    </w:p>
    <w:p w14:paraId="41DF52D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w:t>
      </w:r>
    </w:p>
    <w:p w14:paraId="2F78F09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class="text-center"&gt;</w:t>
      </w:r>
    </w:p>
    <w:p w14:paraId="4DB2DAC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&lt;br /&gt;</w:t>
      </w:r>
    </w:p>
    <w:p w14:paraId="6180AD4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&lt;br /&gt;</w:t>
      </w:r>
    </w:p>
    <w:p w14:paraId="20858A7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&lt;a class="btn btn-warning" href="@Url.Action("Modificar", "Reporte", new { Id = Model.Id })"&gt;</w:t>
      </w:r>
    </w:p>
    <w:p w14:paraId="3E1CC34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Módificar</w:t>
      </w:r>
    </w:p>
    <w:p w14:paraId="707B62E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&lt;i class="glyphicon glyphicon-pencil"&gt;&lt;/i&gt;</w:t>
      </w:r>
    </w:p>
    <w:p w14:paraId="488E7DB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&lt;/a&gt;</w:t>
      </w:r>
    </w:p>
    <w:p w14:paraId="1D7A36C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&lt;br /&gt;</w:t>
      </w:r>
    </w:p>
    <w:p w14:paraId="7494C4A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&lt;br /&gt;</w:t>
      </w:r>
    </w:p>
    <w:p w14:paraId="0A48989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&lt;br /&gt;</w:t>
      </w:r>
    </w:p>
    <w:p w14:paraId="1E1226E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&lt;a class="btn btn-danger" data-toggle="modal" data-target="#modal-eliminar"&gt;</w:t>
      </w:r>
    </w:p>
    <w:p w14:paraId="396A59A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Eliminar&amp;nbsp;&amp;nbsp;</w:t>
      </w:r>
    </w:p>
    <w:p w14:paraId="3FFE6CA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&lt;i class="glyphicon glyphicon-remove"&gt;&lt;/i&gt;</w:t>
      </w:r>
    </w:p>
    <w:p w14:paraId="1E9B2EB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&lt;/a&gt;</w:t>
      </w:r>
    </w:p>
    <w:p w14:paraId="425BF97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5D7E6C6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56107B6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515B517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&lt;/div&gt;</w:t>
      </w:r>
    </w:p>
    <w:p w14:paraId="3752539F" w14:textId="77777777" w:rsidR="002629AF" w:rsidRPr="002629AF" w:rsidRDefault="002629AF" w:rsidP="002629AF">
      <w:pPr>
        <w:pStyle w:val="Sinespaciado"/>
        <w:jc w:val="left"/>
        <w:rPr>
          <w:rFonts w:asciiTheme="minorHAnsi" w:hAnsiTheme="minorHAnsi" w:cstheme="minorHAnsi"/>
          <w:sz w:val="16"/>
          <w:szCs w:val="16"/>
          <w:lang w:val="en-US"/>
        </w:rPr>
      </w:pPr>
    </w:p>
    <w:p w14:paraId="6C5ED679" w14:textId="77777777" w:rsidR="002629AF" w:rsidRPr="002629AF" w:rsidRDefault="002629AF" w:rsidP="002629AF">
      <w:pPr>
        <w:pStyle w:val="Sinespaciado"/>
        <w:jc w:val="left"/>
        <w:rPr>
          <w:rFonts w:asciiTheme="minorHAnsi" w:hAnsiTheme="minorHAnsi" w:cstheme="minorHAnsi"/>
          <w:sz w:val="16"/>
          <w:szCs w:val="16"/>
          <w:lang w:val="en-US"/>
        </w:rPr>
      </w:pPr>
    </w:p>
    <w:p w14:paraId="0D56C66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&lt;div id="modal-eliminar" class="modal fade" role="dialog"&gt;</w:t>
      </w:r>
    </w:p>
    <w:p w14:paraId="5505832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class="modal-dialog"&gt;</w:t>
      </w:r>
    </w:p>
    <w:p w14:paraId="4F84678C" w14:textId="77777777" w:rsidR="002629AF" w:rsidRPr="002629AF" w:rsidRDefault="002629AF" w:rsidP="002629AF">
      <w:pPr>
        <w:pStyle w:val="Sinespaciado"/>
        <w:jc w:val="left"/>
        <w:rPr>
          <w:rFonts w:asciiTheme="minorHAnsi" w:hAnsiTheme="minorHAnsi" w:cstheme="minorHAnsi"/>
          <w:sz w:val="16"/>
          <w:szCs w:val="16"/>
          <w:lang w:val="en-US"/>
        </w:rPr>
      </w:pPr>
    </w:p>
    <w:p w14:paraId="2585488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 Modal Registrar--&gt;</w:t>
      </w:r>
    </w:p>
    <w:p w14:paraId="053CB87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class="modal-content"&gt;</w:t>
      </w:r>
    </w:p>
    <w:p w14:paraId="057C868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class="modal-header"&gt;</w:t>
      </w:r>
    </w:p>
    <w:p w14:paraId="15414A0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&lt;button type="button" class="close" data-dismiss="modal"&gt;&amp;times;&lt;/button&gt;</w:t>
      </w:r>
    </w:p>
    <w:p w14:paraId="04C19A61"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&lt;h4 class="modal-title letra-prompt"&gt;¿Seguro que desea eliminar este repote?&lt;/h4&gt;</w:t>
      </w:r>
    </w:p>
    <w:p w14:paraId="124C38A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&lt;/div&gt;</w:t>
      </w:r>
    </w:p>
    <w:p w14:paraId="112742F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class="modal-footer"&gt;</w:t>
      </w:r>
    </w:p>
    <w:p w14:paraId="2A40590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&lt;a href="@Url.Action("Eliminar", "Reporte", new { Id = Model.Id })" type="button" class="btn btn-primary"&gt;Eliminar&lt;/a&gt;</w:t>
      </w:r>
    </w:p>
    <w:p w14:paraId="01A3C82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&lt;button type="button" class="btn btn-default" data-dismiss="modal"&gt;Cancelar&lt;/button&gt;</w:t>
      </w:r>
    </w:p>
    <w:p w14:paraId="0341F72E"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&lt;/div&gt;</w:t>
      </w:r>
    </w:p>
    <w:p w14:paraId="14B45AFC"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&lt;/div&gt;</w:t>
      </w:r>
    </w:p>
    <w:p w14:paraId="66132828"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&lt;/div&gt;</w:t>
      </w:r>
    </w:p>
    <w:p w14:paraId="07F87757"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&lt;/div&gt;</w:t>
      </w:r>
    </w:p>
    <w:p w14:paraId="6206F682" w14:textId="77777777" w:rsidR="002629AF" w:rsidRPr="002629AF" w:rsidRDefault="002629AF" w:rsidP="002629AF">
      <w:pPr>
        <w:pStyle w:val="Sinespaciado"/>
        <w:jc w:val="left"/>
        <w:rPr>
          <w:rFonts w:asciiTheme="minorHAnsi" w:hAnsiTheme="minorHAnsi" w:cstheme="minorHAnsi"/>
          <w:sz w:val="16"/>
          <w:szCs w:val="16"/>
        </w:rPr>
      </w:pPr>
    </w:p>
    <w:p w14:paraId="4A4AB29D" w14:textId="083A9736" w:rsidR="002629AF" w:rsidRPr="002629AF" w:rsidRDefault="002629AF" w:rsidP="002629AF">
      <w:pPr>
        <w:pStyle w:val="Subttulo"/>
        <w:ind w:left="708" w:hanging="708"/>
        <w:rPr>
          <w:sz w:val="28"/>
          <w:szCs w:val="28"/>
        </w:rPr>
      </w:pPr>
      <w:r w:rsidRPr="002629AF">
        <w:rPr>
          <w:b/>
          <w:sz w:val="28"/>
          <w:szCs w:val="28"/>
        </w:rPr>
        <w:t>Apéndice D.6</w:t>
      </w:r>
      <w:r w:rsidRPr="002629AF">
        <w:rPr>
          <w:sz w:val="28"/>
          <w:szCs w:val="28"/>
        </w:rPr>
        <w:t>: Modificar un Reporte</w:t>
      </w:r>
    </w:p>
    <w:p w14:paraId="2EB311C5" w14:textId="77777777" w:rsidR="002629AF" w:rsidRDefault="002629AF" w:rsidP="002629AF"/>
    <w:p w14:paraId="26BD7927"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@model Proyecto_Integracion.Models.Reporte</w:t>
      </w:r>
    </w:p>
    <w:p w14:paraId="4DDD84B0" w14:textId="77777777" w:rsidR="002629AF" w:rsidRPr="00C92276" w:rsidRDefault="002629AF" w:rsidP="002629AF">
      <w:pPr>
        <w:pStyle w:val="Sinespaciado"/>
        <w:jc w:val="left"/>
        <w:rPr>
          <w:rFonts w:asciiTheme="minorHAnsi" w:hAnsiTheme="minorHAnsi" w:cstheme="minorHAnsi"/>
          <w:sz w:val="16"/>
          <w:szCs w:val="16"/>
          <w:lang w:val="en-US"/>
          <w:rPrChange w:id="1419" w:author="Profesor" w:date="2017-07-19T14:14:00Z">
            <w:rPr>
              <w:rFonts w:asciiTheme="minorHAnsi" w:hAnsiTheme="minorHAnsi" w:cstheme="minorHAnsi"/>
              <w:sz w:val="16"/>
              <w:szCs w:val="16"/>
            </w:rPr>
          </w:rPrChange>
        </w:rPr>
      </w:pPr>
      <w:r w:rsidRPr="00C92276">
        <w:rPr>
          <w:rFonts w:asciiTheme="minorHAnsi" w:hAnsiTheme="minorHAnsi" w:cstheme="minorHAnsi"/>
          <w:sz w:val="16"/>
          <w:szCs w:val="16"/>
          <w:lang w:val="en-US"/>
          <w:rPrChange w:id="1420" w:author="Profesor" w:date="2017-07-19T14:14:00Z">
            <w:rPr>
              <w:rFonts w:asciiTheme="minorHAnsi" w:hAnsiTheme="minorHAnsi" w:cstheme="minorHAnsi"/>
              <w:sz w:val="16"/>
              <w:szCs w:val="16"/>
            </w:rPr>
          </w:rPrChange>
        </w:rPr>
        <w:t>@{</w:t>
      </w:r>
    </w:p>
    <w:p w14:paraId="463844A1" w14:textId="77777777" w:rsidR="002629AF" w:rsidRPr="00C92276" w:rsidRDefault="002629AF" w:rsidP="002629AF">
      <w:pPr>
        <w:pStyle w:val="Sinespaciado"/>
        <w:jc w:val="left"/>
        <w:rPr>
          <w:rFonts w:asciiTheme="minorHAnsi" w:hAnsiTheme="minorHAnsi" w:cstheme="minorHAnsi"/>
          <w:sz w:val="16"/>
          <w:szCs w:val="16"/>
          <w:lang w:val="en-US"/>
          <w:rPrChange w:id="1421" w:author="Profesor" w:date="2017-07-19T14:14:00Z">
            <w:rPr>
              <w:rFonts w:asciiTheme="minorHAnsi" w:hAnsiTheme="minorHAnsi" w:cstheme="minorHAnsi"/>
              <w:sz w:val="16"/>
              <w:szCs w:val="16"/>
            </w:rPr>
          </w:rPrChange>
        </w:rPr>
      </w:pPr>
      <w:r w:rsidRPr="00C92276">
        <w:rPr>
          <w:rFonts w:asciiTheme="minorHAnsi" w:hAnsiTheme="minorHAnsi" w:cstheme="minorHAnsi"/>
          <w:sz w:val="16"/>
          <w:szCs w:val="16"/>
          <w:lang w:val="en-US"/>
          <w:rPrChange w:id="1422" w:author="Profesor" w:date="2017-07-19T14:14:00Z">
            <w:rPr>
              <w:rFonts w:asciiTheme="minorHAnsi" w:hAnsiTheme="minorHAnsi" w:cstheme="minorHAnsi"/>
              <w:sz w:val="16"/>
              <w:szCs w:val="16"/>
            </w:rPr>
          </w:rPrChange>
        </w:rPr>
        <w:t xml:space="preserve">    Layout = "~/Views/_Layout.cshtml";</w:t>
      </w:r>
    </w:p>
    <w:p w14:paraId="77ADB584" w14:textId="77777777" w:rsidR="002629AF" w:rsidRPr="00C92276" w:rsidRDefault="002629AF" w:rsidP="002629AF">
      <w:pPr>
        <w:pStyle w:val="Sinespaciado"/>
        <w:jc w:val="left"/>
        <w:rPr>
          <w:rFonts w:asciiTheme="minorHAnsi" w:hAnsiTheme="minorHAnsi" w:cstheme="minorHAnsi"/>
          <w:sz w:val="16"/>
          <w:szCs w:val="16"/>
          <w:lang w:val="en-US"/>
          <w:rPrChange w:id="1423" w:author="Profesor" w:date="2017-07-19T14:14:00Z">
            <w:rPr>
              <w:rFonts w:asciiTheme="minorHAnsi" w:hAnsiTheme="minorHAnsi" w:cstheme="minorHAnsi"/>
              <w:sz w:val="16"/>
              <w:szCs w:val="16"/>
            </w:rPr>
          </w:rPrChange>
        </w:rPr>
      </w:pPr>
      <w:r w:rsidRPr="00C92276">
        <w:rPr>
          <w:rFonts w:asciiTheme="minorHAnsi" w:hAnsiTheme="minorHAnsi" w:cstheme="minorHAnsi"/>
          <w:sz w:val="16"/>
          <w:szCs w:val="16"/>
          <w:lang w:val="en-US"/>
          <w:rPrChange w:id="1424" w:author="Profesor" w:date="2017-07-19T14:14:00Z">
            <w:rPr>
              <w:rFonts w:asciiTheme="minorHAnsi" w:hAnsiTheme="minorHAnsi" w:cstheme="minorHAnsi"/>
              <w:sz w:val="16"/>
              <w:szCs w:val="16"/>
            </w:rPr>
          </w:rPrChange>
        </w:rPr>
        <w:t xml:space="preserve">    ViewBag.Title = "Módificar Reporte";</w:t>
      </w:r>
    </w:p>
    <w:p w14:paraId="5E1991C5" w14:textId="77777777" w:rsidR="002629AF" w:rsidRPr="002629AF" w:rsidRDefault="002629AF" w:rsidP="002629AF">
      <w:pPr>
        <w:pStyle w:val="Sinespaciado"/>
        <w:jc w:val="left"/>
        <w:rPr>
          <w:rFonts w:asciiTheme="minorHAnsi" w:hAnsiTheme="minorHAnsi" w:cstheme="minorHAnsi"/>
          <w:sz w:val="16"/>
          <w:szCs w:val="16"/>
        </w:rPr>
      </w:pPr>
      <w:r w:rsidRPr="00C92276">
        <w:rPr>
          <w:rFonts w:asciiTheme="minorHAnsi" w:hAnsiTheme="minorHAnsi" w:cstheme="minorHAnsi"/>
          <w:sz w:val="16"/>
          <w:szCs w:val="16"/>
          <w:lang w:val="en-US"/>
          <w:rPrChange w:id="1425" w:author="Profesor" w:date="2017-07-19T14:14:00Z">
            <w:rPr>
              <w:rFonts w:asciiTheme="minorHAnsi" w:hAnsiTheme="minorHAnsi" w:cstheme="minorHAnsi"/>
              <w:sz w:val="16"/>
              <w:szCs w:val="16"/>
            </w:rPr>
          </w:rPrChange>
        </w:rPr>
        <w:t xml:space="preserve">    </w:t>
      </w:r>
      <w:r w:rsidRPr="002629AF">
        <w:rPr>
          <w:rFonts w:asciiTheme="minorHAnsi" w:hAnsiTheme="minorHAnsi" w:cstheme="minorHAnsi"/>
          <w:sz w:val="16"/>
          <w:szCs w:val="16"/>
        </w:rPr>
        <w:t>var Perfil_Activo = Proyecto_Integracion.WebApp.Utils.SessionManager.PerfilActivo();</w:t>
      </w:r>
    </w:p>
    <w:p w14:paraId="15FA267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w:t>
      </w:r>
    </w:p>
    <w:p w14:paraId="38A31673" w14:textId="77777777" w:rsidR="002629AF" w:rsidRPr="002629AF" w:rsidRDefault="002629AF" w:rsidP="002629AF">
      <w:pPr>
        <w:pStyle w:val="Sinespaciado"/>
        <w:jc w:val="left"/>
        <w:rPr>
          <w:rFonts w:asciiTheme="minorHAnsi" w:hAnsiTheme="minorHAnsi" w:cstheme="minorHAnsi"/>
          <w:sz w:val="16"/>
          <w:szCs w:val="16"/>
          <w:lang w:val="en-US"/>
        </w:rPr>
      </w:pPr>
    </w:p>
    <w:p w14:paraId="63A1047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@section Styles{</w:t>
      </w:r>
    </w:p>
    <w:p w14:paraId="3335C03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&lt;link href="~/Contents/css/Maps.css" rel="stylesheet" /&gt;</w:t>
      </w:r>
    </w:p>
    <w:p w14:paraId="301B0C0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&lt;link href="~/Contents/css/detalles-reporte.css" rel="stylesheet" /&gt;</w:t>
      </w:r>
    </w:p>
    <w:p w14:paraId="18A8C4BB" w14:textId="77777777" w:rsidR="002629AF" w:rsidRPr="002629AF" w:rsidRDefault="002629AF" w:rsidP="002629AF">
      <w:pPr>
        <w:pStyle w:val="Sinespaciado"/>
        <w:jc w:val="left"/>
        <w:rPr>
          <w:rFonts w:asciiTheme="minorHAnsi" w:hAnsiTheme="minorHAnsi" w:cstheme="minorHAnsi"/>
          <w:sz w:val="16"/>
          <w:szCs w:val="16"/>
          <w:lang w:val="en-US"/>
        </w:rPr>
      </w:pPr>
    </w:p>
    <w:p w14:paraId="1D8FF42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lastRenderedPageBreak/>
        <w:t>}</w:t>
      </w:r>
    </w:p>
    <w:p w14:paraId="36965B2E" w14:textId="77777777" w:rsidR="002629AF" w:rsidRPr="002629AF" w:rsidRDefault="002629AF" w:rsidP="002629AF">
      <w:pPr>
        <w:pStyle w:val="Sinespaciado"/>
        <w:jc w:val="left"/>
        <w:rPr>
          <w:rFonts w:asciiTheme="minorHAnsi" w:hAnsiTheme="minorHAnsi" w:cstheme="minorHAnsi"/>
          <w:sz w:val="16"/>
          <w:szCs w:val="16"/>
          <w:lang w:val="en-US"/>
        </w:rPr>
      </w:pPr>
    </w:p>
    <w:p w14:paraId="4134B37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@section Scripts{</w:t>
      </w:r>
    </w:p>
    <w:p w14:paraId="1DD618E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&lt;script src="~/Contents/js/maps-modificar.js"&gt;&lt;/script&gt;</w:t>
      </w:r>
    </w:p>
    <w:p w14:paraId="398617A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&lt;script type="text/javascript"&gt;</w:t>
      </w:r>
    </w:p>
    <w:p w14:paraId="684560C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$(document).ready(function () {</w:t>
      </w:r>
    </w:p>
    <w:p w14:paraId="489F156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$("#fecha").datepicker({</w:t>
      </w:r>
    </w:p>
    <w:p w14:paraId="1A04D91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dateFormat: 'yy-mm-dd'</w:t>
      </w:r>
    </w:p>
    <w:p w14:paraId="47097544" w14:textId="77777777" w:rsidR="002629AF" w:rsidRPr="002629AF" w:rsidRDefault="002629AF" w:rsidP="002629AF">
      <w:pPr>
        <w:pStyle w:val="Sinespaciado"/>
        <w:jc w:val="left"/>
        <w:rPr>
          <w:rFonts w:asciiTheme="minorHAnsi" w:hAnsiTheme="minorHAnsi" w:cstheme="minorHAnsi"/>
          <w:sz w:val="16"/>
          <w:szCs w:val="16"/>
          <w:lang w:val="en-US"/>
        </w:rPr>
      </w:pPr>
    </w:p>
    <w:p w14:paraId="50E47BB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686BA07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03F7751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&lt;/script&gt;</w:t>
      </w:r>
    </w:p>
    <w:p w14:paraId="4753728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w:t>
      </w:r>
    </w:p>
    <w:p w14:paraId="675DA551" w14:textId="77777777" w:rsidR="002629AF" w:rsidRPr="002629AF" w:rsidRDefault="002629AF" w:rsidP="002629AF">
      <w:pPr>
        <w:pStyle w:val="Sinespaciado"/>
        <w:jc w:val="left"/>
        <w:rPr>
          <w:rFonts w:asciiTheme="minorHAnsi" w:hAnsiTheme="minorHAnsi" w:cstheme="minorHAnsi"/>
          <w:sz w:val="16"/>
          <w:szCs w:val="16"/>
          <w:lang w:val="en-US"/>
        </w:rPr>
      </w:pPr>
    </w:p>
    <w:p w14:paraId="0E9C136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&lt;div class="container"&gt;</w:t>
      </w:r>
    </w:p>
    <w:p w14:paraId="14A2383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&lt;br /&gt;</w:t>
      </w:r>
    </w:p>
    <w:p w14:paraId="2E53FE0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&lt;h2 class="letra-prompt"&gt;&lt;strong&gt;Módificar Reporte&lt;/strong&gt;&lt;/h2&gt;</w:t>
      </w:r>
    </w:p>
    <w:p w14:paraId="6745678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&lt;hr /&gt;</w:t>
      </w:r>
    </w:p>
    <w:p w14:paraId="6CA0773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class="col-md-offset-2 col-md-8"&gt;</w:t>
      </w:r>
    </w:p>
    <w:p w14:paraId="630B1B8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 panel-default"&gt;</w:t>
      </w:r>
    </w:p>
    <w:p w14:paraId="3C2CD9A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class="panel-heading"&gt;</w:t>
      </w:r>
    </w:p>
    <w:p w14:paraId="1FA67E9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&lt;h4 class="panel-title"&gt;Modificar Reporte&lt;/h4&gt;</w:t>
      </w:r>
    </w:p>
    <w:p w14:paraId="51530CB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7A1AD81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&lt;!--&lt;form class="form-horizontal"&gt;--&gt;</w:t>
      </w:r>
    </w:p>
    <w:p w14:paraId="72E0B28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@using (Html.BeginForm("Modificar", "Reporte", FormMethod.Post))</w:t>
      </w:r>
    </w:p>
    <w:p w14:paraId="312D226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2B8EC3E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&lt;fieldset&gt;</w:t>
      </w:r>
    </w:p>
    <w:p w14:paraId="1EFD7A7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@Html.HiddenFor(Model =&gt; Model.Id)</w:t>
      </w:r>
    </w:p>
    <w:p w14:paraId="7D50C886"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@Html.HiddenFor(Model =&gt; Model.FechaExpedicion)</w:t>
      </w:r>
    </w:p>
    <w:p w14:paraId="1F29C8F3"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@Html.HiddenFor(Model =&gt; Model.Perfil.Id)</w:t>
      </w:r>
    </w:p>
    <w:p w14:paraId="210EC6F4"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@Html.HiddenFor(Model =&gt; Model.Perfil.Nombre)</w:t>
      </w:r>
    </w:p>
    <w:p w14:paraId="4EF34CB7"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@Html.HiddenFor(Model =&gt; Model.Perfil.UrlImagen)</w:t>
      </w:r>
    </w:p>
    <w:p w14:paraId="66D2ECA8"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@Html.HiddenFor(Model =&gt; Model.Perfil.Ubicacion)</w:t>
      </w:r>
    </w:p>
    <w:p w14:paraId="44CDE39D"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@Html.Hidden("Id_Ubicacion", Model.Ubicacion.Id)</w:t>
      </w:r>
    </w:p>
    <w:p w14:paraId="29A1DE2B"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@Html.HiddenFor(Model =&gt; Model.Perfil.Cuenta)</w:t>
      </w:r>
    </w:p>
    <w:p w14:paraId="41D4F32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&lt;div class="panel-body"&gt;</w:t>
      </w:r>
    </w:p>
    <w:p w14:paraId="21822A9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19A7C403"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&lt;label for="FechaExpedicion" class="letra-prompt"&gt;Fecha&lt;/label&gt;</w:t>
      </w:r>
    </w:p>
    <w:p w14:paraId="5417579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&lt;input name="fecha" id="fecha" value="@Model.FechaExpedicion.ToString("d")" class="form-control" /&gt;</w:t>
      </w:r>
    </w:p>
    <w:p w14:paraId="1E87438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46362A1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 </w:t>
      </w:r>
    </w:p>
    <w:p w14:paraId="26F9C05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5653EF5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6D10D4FC"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&lt;label for="Descripcion" class="letra-prompt"&gt;Descripción&lt;/label&gt;</w:t>
      </w:r>
    </w:p>
    <w:p w14:paraId="39C7AA3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@Html.TextAreaFor(m =&gt; m.Descripcion, new { @class = "form-control textarea", @id = "Resumen", maxlength = "255", @value = Model.Descripcion })</w:t>
      </w:r>
    </w:p>
    <w:p w14:paraId="3BDA557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420D099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09351C5B"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&lt;label for="Incidente" class="letra-prompt"&gt;Tipo de incidente&lt;/label&gt;</w:t>
      </w:r>
    </w:p>
    <w:p w14:paraId="558D7B4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w:t>
      </w:r>
    </w:p>
    <w:p w14:paraId="2FBEBFF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@Html.EnumDropDownListFor(x =&gt; x.Incidente, "--Selecciona--",  new { @class = "form-control" })</w:t>
      </w:r>
    </w:p>
    <w:p w14:paraId="43D8100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52EC6C9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530F64C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10990FE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&lt;input type="text" name="Latitud" id="Latitud" value="@Model.Ubicacion.Latitud" hidden&gt;</w:t>
      </w:r>
    </w:p>
    <w:p w14:paraId="5B0448A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4E63A41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5F9B623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&lt;input type="text" name="Longitud" id="Longitud" value="@Model.Ubicacion.Longitud" hidden&gt;</w:t>
      </w:r>
    </w:p>
    <w:p w14:paraId="6712EF7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5C79266E" w14:textId="77777777" w:rsidR="002629AF" w:rsidRPr="002629AF" w:rsidRDefault="002629AF" w:rsidP="002629AF">
      <w:pPr>
        <w:pStyle w:val="Sinespaciado"/>
        <w:jc w:val="left"/>
        <w:rPr>
          <w:rFonts w:asciiTheme="minorHAnsi" w:hAnsiTheme="minorHAnsi" w:cstheme="minorHAnsi"/>
          <w:sz w:val="16"/>
          <w:szCs w:val="16"/>
          <w:lang w:val="en-US"/>
        </w:rPr>
      </w:pPr>
    </w:p>
    <w:p w14:paraId="2EC43C6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&lt;!--&lt;/form&gt;--&gt;</w:t>
      </w:r>
    </w:p>
    <w:p w14:paraId="394D16B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5D6DADF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 panel-default mapa-ubicacion_reporte"&gt;</w:t>
      </w:r>
    </w:p>
    <w:p w14:paraId="53B7D91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class="panel-heading"&gt;</w:t>
      </w:r>
    </w:p>
    <w:p w14:paraId="4F10F51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&lt;h3 class="panel-title letra-prompt"&gt;</w:t>
      </w:r>
    </w:p>
    <w:p w14:paraId="58975F1A"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lastRenderedPageBreak/>
        <w:t xml:space="preserve">                                        </w:t>
      </w:r>
      <w:r w:rsidRPr="002629AF">
        <w:rPr>
          <w:rFonts w:asciiTheme="minorHAnsi" w:hAnsiTheme="minorHAnsi" w:cstheme="minorHAnsi"/>
          <w:sz w:val="16"/>
          <w:szCs w:val="16"/>
        </w:rPr>
        <w:t>Ubicación del incidente</w:t>
      </w:r>
    </w:p>
    <w:p w14:paraId="422849ED"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&lt;/h3&gt;</w:t>
      </w:r>
    </w:p>
    <w:p w14:paraId="1EA8EF01"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&lt;/div&gt;</w:t>
      </w:r>
    </w:p>
    <w:p w14:paraId="51E5AE0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&lt;div class="panel-body" id="map"&gt;</w:t>
      </w:r>
    </w:p>
    <w:p w14:paraId="735283B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3F939AE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1CAB971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7DD140F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&lt;br /&gt;</w:t>
      </w:r>
    </w:p>
    <w:p w14:paraId="5FB7747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1BFAEBFE" w14:textId="77777777" w:rsidR="002629AF" w:rsidRPr="002629AF" w:rsidRDefault="002629AF" w:rsidP="002629AF">
      <w:pPr>
        <w:pStyle w:val="Sinespaciado"/>
        <w:jc w:val="left"/>
        <w:rPr>
          <w:rFonts w:asciiTheme="minorHAnsi" w:hAnsiTheme="minorHAnsi" w:cstheme="minorHAnsi"/>
          <w:sz w:val="16"/>
          <w:szCs w:val="16"/>
          <w:lang w:val="en-US"/>
        </w:rPr>
      </w:pPr>
    </w:p>
    <w:p w14:paraId="043C3A0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class="panel-footer text-right"&gt;</w:t>
      </w:r>
    </w:p>
    <w:p w14:paraId="158BE93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&lt;input class="btn btn-primary" value="Modificar" type="submit" /&gt;</w:t>
      </w:r>
    </w:p>
    <w:p w14:paraId="337E399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&lt;a href="@Url.Action("Detalles", "Perfil", new { Id = Model.Perfil.Id})" type="button" class="btn btn-danger" &gt;Cancelar&lt;/a&gt;</w:t>
      </w:r>
    </w:p>
    <w:p w14:paraId="0C75586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0CCD913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&lt;/fieldset&gt;</w:t>
      </w:r>
    </w:p>
    <w:p w14:paraId="454868A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05E3DD09" w14:textId="77777777" w:rsidR="002629AF" w:rsidRPr="002629AF" w:rsidRDefault="002629AF" w:rsidP="002629AF">
      <w:pPr>
        <w:pStyle w:val="Sinespaciado"/>
        <w:jc w:val="left"/>
        <w:rPr>
          <w:rFonts w:asciiTheme="minorHAnsi" w:hAnsiTheme="minorHAnsi" w:cstheme="minorHAnsi"/>
          <w:sz w:val="16"/>
          <w:szCs w:val="16"/>
          <w:lang w:val="en-US"/>
        </w:rPr>
      </w:pPr>
    </w:p>
    <w:p w14:paraId="11A35A3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42C9CA4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5262B44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54CBC22E" w14:textId="2B460EA3" w:rsidR="00514E10" w:rsidRDefault="00A262A5" w:rsidP="00A262A5">
      <w:pPr>
        <w:pStyle w:val="Sinespaciado"/>
        <w:jc w:val="left"/>
        <w:rPr>
          <w:rFonts w:asciiTheme="minorHAnsi" w:hAnsiTheme="minorHAnsi" w:cstheme="minorHAnsi"/>
          <w:sz w:val="16"/>
          <w:szCs w:val="16"/>
          <w:lang w:val="en-US"/>
        </w:rPr>
      </w:pPr>
      <w:r>
        <w:rPr>
          <w:rFonts w:asciiTheme="minorHAnsi" w:hAnsiTheme="minorHAnsi" w:cstheme="minorHAnsi"/>
          <w:sz w:val="16"/>
          <w:szCs w:val="16"/>
          <w:lang w:val="en-US"/>
        </w:rPr>
        <w:t>&lt;/div&gt;</w:t>
      </w:r>
    </w:p>
    <w:p w14:paraId="39AC4E38" w14:textId="77777777" w:rsidR="00A262A5" w:rsidRPr="00A262A5" w:rsidRDefault="00A262A5" w:rsidP="00A262A5">
      <w:pPr>
        <w:pStyle w:val="Sinespaciado"/>
        <w:jc w:val="left"/>
        <w:rPr>
          <w:rFonts w:asciiTheme="minorHAnsi" w:hAnsiTheme="minorHAnsi" w:cstheme="minorHAnsi"/>
          <w:sz w:val="16"/>
          <w:szCs w:val="16"/>
          <w:lang w:val="en-US"/>
        </w:rPr>
      </w:pPr>
    </w:p>
    <w:p w14:paraId="00DF20FC" w14:textId="4958EDCD" w:rsidR="00A262A5" w:rsidRPr="00A262A5" w:rsidRDefault="00A262A5" w:rsidP="00A262A5">
      <w:pPr>
        <w:pStyle w:val="Subttulo"/>
        <w:ind w:left="708" w:hanging="708"/>
        <w:rPr>
          <w:sz w:val="28"/>
        </w:rPr>
      </w:pPr>
      <w:r w:rsidRPr="00A262A5">
        <w:rPr>
          <w:b/>
          <w:sz w:val="28"/>
        </w:rPr>
        <w:t>Apéndice D.7</w:t>
      </w:r>
      <w:r w:rsidRPr="00A262A5">
        <w:rPr>
          <w:sz w:val="28"/>
        </w:rPr>
        <w:t>:</w:t>
      </w:r>
      <w:r w:rsidRPr="00A262A5">
        <w:rPr>
          <w:sz w:val="18"/>
        </w:rPr>
        <w:t xml:space="preserve">  </w:t>
      </w:r>
      <w:r>
        <w:rPr>
          <w:sz w:val="28"/>
        </w:rPr>
        <w:t>Busqueda General</w:t>
      </w:r>
    </w:p>
    <w:p w14:paraId="0B010E1C"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@model IEnumerable&lt;Proyecto_Integracion.Models.Reporte&gt;</w:t>
      </w:r>
    </w:p>
    <w:p w14:paraId="4287023E"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w:t>
      </w:r>
    </w:p>
    <w:p w14:paraId="506DE119"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Layout = "~/Views/_Layout.cshtml";</w:t>
      </w:r>
    </w:p>
    <w:p w14:paraId="226152B4"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ViewBag.Title = "Resultados";</w:t>
      </w:r>
    </w:p>
    <w:p w14:paraId="0AAE75F9"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lang w:val="en-US"/>
        </w:rPr>
        <w:t xml:space="preserve">    </w:t>
      </w:r>
      <w:r w:rsidRPr="00A262A5">
        <w:rPr>
          <w:rFonts w:asciiTheme="minorHAnsi" w:hAnsiTheme="minorHAnsi" w:cstheme="minorHAnsi"/>
          <w:sz w:val="16"/>
          <w:szCs w:val="16"/>
        </w:rPr>
        <w:t>//var Perfil_Activo = Proyecto_Integracion.WebApp.Utils.SessionManager.PerfilActivo();</w:t>
      </w:r>
    </w:p>
    <w:p w14:paraId="61F075DF"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//var Cuenta_Activa = Proyecto_Integracion.WebApp.Utils.SessionManager.CuentaActiva();</w:t>
      </w:r>
    </w:p>
    <w:p w14:paraId="60E6D07D"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var incidente_res = new Proyecto_Integracion.Models.TipoIncidente();</w:t>
      </w:r>
    </w:p>
    <w:p w14:paraId="11D93B82" w14:textId="77777777" w:rsidR="00A262A5" w:rsidRPr="00C92276" w:rsidRDefault="00A262A5" w:rsidP="00A262A5">
      <w:pPr>
        <w:pStyle w:val="Sinespaciado"/>
        <w:jc w:val="left"/>
        <w:rPr>
          <w:rFonts w:asciiTheme="minorHAnsi" w:hAnsiTheme="minorHAnsi" w:cstheme="minorHAnsi"/>
          <w:sz w:val="16"/>
          <w:szCs w:val="16"/>
          <w:rPrChange w:id="1426" w:author="Profesor" w:date="2017-07-19T14:14:00Z">
            <w:rPr>
              <w:rFonts w:asciiTheme="minorHAnsi" w:hAnsiTheme="minorHAnsi" w:cstheme="minorHAnsi"/>
              <w:sz w:val="16"/>
              <w:szCs w:val="16"/>
              <w:lang w:val="en-US"/>
            </w:rPr>
          </w:rPrChange>
        </w:rPr>
      </w:pPr>
      <w:r w:rsidRPr="00C92276">
        <w:rPr>
          <w:rFonts w:asciiTheme="minorHAnsi" w:hAnsiTheme="minorHAnsi" w:cstheme="minorHAnsi"/>
          <w:sz w:val="16"/>
          <w:szCs w:val="16"/>
          <w:rPrChange w:id="1427" w:author="Profesor" w:date="2017-07-19T14:14:00Z">
            <w:rPr>
              <w:rFonts w:asciiTheme="minorHAnsi" w:hAnsiTheme="minorHAnsi" w:cstheme="minorHAnsi"/>
              <w:sz w:val="16"/>
              <w:szCs w:val="16"/>
              <w:lang w:val="en-US"/>
            </w:rPr>
          </w:rPrChange>
        </w:rPr>
        <w:t>}</w:t>
      </w:r>
    </w:p>
    <w:p w14:paraId="55CC9383" w14:textId="77777777" w:rsidR="00A262A5" w:rsidRPr="00C92276" w:rsidRDefault="00A262A5" w:rsidP="00A262A5">
      <w:pPr>
        <w:pStyle w:val="Sinespaciado"/>
        <w:jc w:val="left"/>
        <w:rPr>
          <w:rFonts w:asciiTheme="minorHAnsi" w:hAnsiTheme="minorHAnsi" w:cstheme="minorHAnsi"/>
          <w:sz w:val="16"/>
          <w:szCs w:val="16"/>
          <w:rPrChange w:id="1428" w:author="Profesor" w:date="2017-07-19T14:14:00Z">
            <w:rPr>
              <w:rFonts w:asciiTheme="minorHAnsi" w:hAnsiTheme="minorHAnsi" w:cstheme="minorHAnsi"/>
              <w:sz w:val="16"/>
              <w:szCs w:val="16"/>
              <w:lang w:val="en-US"/>
            </w:rPr>
          </w:rPrChange>
        </w:rPr>
      </w:pPr>
    </w:p>
    <w:p w14:paraId="2443E5A7" w14:textId="77777777" w:rsidR="00A262A5" w:rsidRPr="00C92276" w:rsidRDefault="00A262A5" w:rsidP="00A262A5">
      <w:pPr>
        <w:pStyle w:val="Sinespaciado"/>
        <w:jc w:val="left"/>
        <w:rPr>
          <w:rFonts w:asciiTheme="minorHAnsi" w:hAnsiTheme="minorHAnsi" w:cstheme="minorHAnsi"/>
          <w:sz w:val="16"/>
          <w:szCs w:val="16"/>
          <w:rPrChange w:id="1429" w:author="Profesor" w:date="2017-07-19T14:14:00Z">
            <w:rPr>
              <w:rFonts w:asciiTheme="minorHAnsi" w:hAnsiTheme="minorHAnsi" w:cstheme="minorHAnsi"/>
              <w:sz w:val="16"/>
              <w:szCs w:val="16"/>
              <w:lang w:val="en-US"/>
            </w:rPr>
          </w:rPrChange>
        </w:rPr>
      </w:pPr>
      <w:r w:rsidRPr="00C92276">
        <w:rPr>
          <w:rFonts w:asciiTheme="minorHAnsi" w:hAnsiTheme="minorHAnsi" w:cstheme="minorHAnsi"/>
          <w:sz w:val="16"/>
          <w:szCs w:val="16"/>
          <w:rPrChange w:id="1430" w:author="Profesor" w:date="2017-07-19T14:14:00Z">
            <w:rPr>
              <w:rFonts w:asciiTheme="minorHAnsi" w:hAnsiTheme="minorHAnsi" w:cstheme="minorHAnsi"/>
              <w:sz w:val="16"/>
              <w:szCs w:val="16"/>
              <w:lang w:val="en-US"/>
            </w:rPr>
          </w:rPrChange>
        </w:rPr>
        <w:t>@section Styles{</w:t>
      </w:r>
    </w:p>
    <w:p w14:paraId="5BCE0212" w14:textId="77777777" w:rsidR="00A262A5" w:rsidRPr="00C92276" w:rsidRDefault="00A262A5" w:rsidP="00A262A5">
      <w:pPr>
        <w:pStyle w:val="Sinespaciado"/>
        <w:jc w:val="left"/>
        <w:rPr>
          <w:rFonts w:asciiTheme="minorHAnsi" w:hAnsiTheme="minorHAnsi" w:cstheme="minorHAnsi"/>
          <w:sz w:val="16"/>
          <w:szCs w:val="16"/>
          <w:rPrChange w:id="1431" w:author="Profesor" w:date="2017-07-19T14:14:00Z">
            <w:rPr>
              <w:rFonts w:asciiTheme="minorHAnsi" w:hAnsiTheme="minorHAnsi" w:cstheme="minorHAnsi"/>
              <w:sz w:val="16"/>
              <w:szCs w:val="16"/>
              <w:lang w:val="en-US"/>
            </w:rPr>
          </w:rPrChange>
        </w:rPr>
      </w:pPr>
      <w:r w:rsidRPr="00C92276">
        <w:rPr>
          <w:rFonts w:asciiTheme="minorHAnsi" w:hAnsiTheme="minorHAnsi" w:cstheme="minorHAnsi"/>
          <w:sz w:val="16"/>
          <w:szCs w:val="16"/>
          <w:rPrChange w:id="1432" w:author="Profesor" w:date="2017-07-19T14:14:00Z">
            <w:rPr>
              <w:rFonts w:asciiTheme="minorHAnsi" w:hAnsiTheme="minorHAnsi" w:cstheme="minorHAnsi"/>
              <w:sz w:val="16"/>
              <w:szCs w:val="16"/>
              <w:lang w:val="en-US"/>
            </w:rPr>
          </w:rPrChange>
        </w:rPr>
        <w:t xml:space="preserve">    &lt;link href="~/Contents/css/Mis-Reportes.css" rel="stylesheet" /&gt;</w:t>
      </w:r>
    </w:p>
    <w:p w14:paraId="0932548B" w14:textId="77777777" w:rsidR="00A262A5" w:rsidRPr="00C92276" w:rsidRDefault="00A262A5" w:rsidP="00A262A5">
      <w:pPr>
        <w:pStyle w:val="Sinespaciado"/>
        <w:jc w:val="left"/>
        <w:rPr>
          <w:rFonts w:asciiTheme="minorHAnsi" w:hAnsiTheme="minorHAnsi" w:cstheme="minorHAnsi"/>
          <w:sz w:val="16"/>
          <w:szCs w:val="16"/>
          <w:rPrChange w:id="1433" w:author="Profesor" w:date="2017-07-19T14:14:00Z">
            <w:rPr>
              <w:rFonts w:asciiTheme="minorHAnsi" w:hAnsiTheme="minorHAnsi" w:cstheme="minorHAnsi"/>
              <w:sz w:val="16"/>
              <w:szCs w:val="16"/>
              <w:lang w:val="en-US"/>
            </w:rPr>
          </w:rPrChange>
        </w:rPr>
      </w:pPr>
      <w:r w:rsidRPr="00C92276">
        <w:rPr>
          <w:rFonts w:asciiTheme="minorHAnsi" w:hAnsiTheme="minorHAnsi" w:cstheme="minorHAnsi"/>
          <w:sz w:val="16"/>
          <w:szCs w:val="16"/>
          <w:rPrChange w:id="1434" w:author="Profesor" w:date="2017-07-19T14:14:00Z">
            <w:rPr>
              <w:rFonts w:asciiTheme="minorHAnsi" w:hAnsiTheme="minorHAnsi" w:cstheme="minorHAnsi"/>
              <w:sz w:val="16"/>
              <w:szCs w:val="16"/>
              <w:lang w:val="en-US"/>
            </w:rPr>
          </w:rPrChange>
        </w:rPr>
        <w:t xml:space="preserve">    &lt;link href="~/Contents/css/Maps.css" rel="stylesheet" /&gt;</w:t>
      </w:r>
    </w:p>
    <w:p w14:paraId="6AE21077" w14:textId="77777777" w:rsidR="00A262A5" w:rsidRPr="00A262A5" w:rsidRDefault="00A262A5" w:rsidP="00A262A5">
      <w:pPr>
        <w:pStyle w:val="Sinespaciado"/>
        <w:jc w:val="left"/>
        <w:rPr>
          <w:rFonts w:asciiTheme="minorHAnsi" w:hAnsiTheme="minorHAnsi" w:cstheme="minorHAnsi"/>
          <w:sz w:val="16"/>
          <w:szCs w:val="16"/>
          <w:lang w:val="en-US"/>
        </w:rPr>
      </w:pPr>
      <w:r w:rsidRPr="00C92276">
        <w:rPr>
          <w:rFonts w:asciiTheme="minorHAnsi" w:hAnsiTheme="minorHAnsi" w:cstheme="minorHAnsi"/>
          <w:sz w:val="16"/>
          <w:szCs w:val="16"/>
          <w:rPrChange w:id="1435" w:author="Profesor" w:date="2017-07-19T14:14:00Z">
            <w:rPr>
              <w:rFonts w:asciiTheme="minorHAnsi" w:hAnsiTheme="minorHAnsi" w:cstheme="minorHAnsi"/>
              <w:sz w:val="16"/>
              <w:szCs w:val="16"/>
              <w:lang w:val="en-US"/>
            </w:rPr>
          </w:rPrChange>
        </w:rPr>
        <w:t xml:space="preserve">    </w:t>
      </w:r>
      <w:r w:rsidRPr="00A262A5">
        <w:rPr>
          <w:rFonts w:asciiTheme="minorHAnsi" w:hAnsiTheme="minorHAnsi" w:cstheme="minorHAnsi"/>
          <w:sz w:val="16"/>
          <w:szCs w:val="16"/>
          <w:lang w:val="en-US"/>
        </w:rPr>
        <w:t>&lt;link href="~/Contents/css/Letra_Iconos.css" rel="stylesheet" /&gt;</w:t>
      </w:r>
    </w:p>
    <w:p w14:paraId="7D9E995E"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w:t>
      </w:r>
    </w:p>
    <w:p w14:paraId="486E99F8" w14:textId="77777777" w:rsidR="00A262A5" w:rsidRPr="00A262A5" w:rsidRDefault="00A262A5" w:rsidP="00A262A5">
      <w:pPr>
        <w:pStyle w:val="Sinespaciado"/>
        <w:jc w:val="left"/>
        <w:rPr>
          <w:rFonts w:asciiTheme="minorHAnsi" w:hAnsiTheme="minorHAnsi" w:cstheme="minorHAnsi"/>
          <w:sz w:val="16"/>
          <w:szCs w:val="16"/>
          <w:lang w:val="en-US"/>
        </w:rPr>
      </w:pPr>
    </w:p>
    <w:p w14:paraId="56158B72"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@section Scripts{</w:t>
      </w:r>
    </w:p>
    <w:p w14:paraId="139371C7"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&lt;script src="~/Contents/js/maps-buscador.js"&gt;&lt;/script&gt;</w:t>
      </w:r>
    </w:p>
    <w:p w14:paraId="1A809F36" w14:textId="77777777" w:rsidR="00A262A5" w:rsidRPr="00C92276" w:rsidRDefault="00A262A5" w:rsidP="00A262A5">
      <w:pPr>
        <w:pStyle w:val="Sinespaciado"/>
        <w:jc w:val="left"/>
        <w:rPr>
          <w:rFonts w:asciiTheme="minorHAnsi" w:hAnsiTheme="minorHAnsi" w:cstheme="minorHAnsi"/>
          <w:sz w:val="16"/>
          <w:szCs w:val="16"/>
          <w:lang w:val="en-US"/>
          <w:rPrChange w:id="1436" w:author="Profesor" w:date="2017-07-19T14:14:00Z">
            <w:rPr>
              <w:rFonts w:asciiTheme="minorHAnsi" w:hAnsiTheme="minorHAnsi" w:cstheme="minorHAnsi"/>
              <w:sz w:val="16"/>
              <w:szCs w:val="16"/>
            </w:rPr>
          </w:rPrChange>
        </w:rPr>
      </w:pPr>
      <w:r w:rsidRPr="00C92276">
        <w:rPr>
          <w:rFonts w:asciiTheme="minorHAnsi" w:hAnsiTheme="minorHAnsi" w:cstheme="minorHAnsi"/>
          <w:sz w:val="16"/>
          <w:szCs w:val="16"/>
          <w:lang w:val="en-US"/>
          <w:rPrChange w:id="1437" w:author="Profesor" w:date="2017-07-19T14:14:00Z">
            <w:rPr>
              <w:rFonts w:asciiTheme="minorHAnsi" w:hAnsiTheme="minorHAnsi" w:cstheme="minorHAnsi"/>
              <w:sz w:val="16"/>
              <w:szCs w:val="16"/>
            </w:rPr>
          </w:rPrChange>
        </w:rPr>
        <w:t>}</w:t>
      </w:r>
    </w:p>
    <w:p w14:paraId="53688BC5" w14:textId="77777777" w:rsidR="00A262A5" w:rsidRPr="00C92276" w:rsidRDefault="00A262A5" w:rsidP="00A262A5">
      <w:pPr>
        <w:pStyle w:val="Sinespaciado"/>
        <w:jc w:val="left"/>
        <w:rPr>
          <w:rFonts w:asciiTheme="minorHAnsi" w:hAnsiTheme="minorHAnsi" w:cstheme="minorHAnsi"/>
          <w:sz w:val="16"/>
          <w:szCs w:val="16"/>
          <w:lang w:val="en-US"/>
          <w:rPrChange w:id="1438" w:author="Profesor" w:date="2017-07-19T14:14:00Z">
            <w:rPr>
              <w:rFonts w:asciiTheme="minorHAnsi" w:hAnsiTheme="minorHAnsi" w:cstheme="minorHAnsi"/>
              <w:sz w:val="16"/>
              <w:szCs w:val="16"/>
            </w:rPr>
          </w:rPrChange>
        </w:rPr>
      </w:pPr>
      <w:r w:rsidRPr="00C92276">
        <w:rPr>
          <w:rFonts w:asciiTheme="minorHAnsi" w:hAnsiTheme="minorHAnsi" w:cstheme="minorHAnsi"/>
          <w:sz w:val="16"/>
          <w:szCs w:val="16"/>
          <w:lang w:val="en-US"/>
          <w:rPrChange w:id="1439" w:author="Profesor" w:date="2017-07-19T14:14:00Z">
            <w:rPr>
              <w:rFonts w:asciiTheme="minorHAnsi" w:hAnsiTheme="minorHAnsi" w:cstheme="minorHAnsi"/>
              <w:sz w:val="16"/>
              <w:szCs w:val="16"/>
            </w:rPr>
          </w:rPrChange>
        </w:rPr>
        <w:t>&lt;div class="container"&gt;</w:t>
      </w:r>
    </w:p>
    <w:p w14:paraId="6CC6E466" w14:textId="77777777" w:rsidR="00A262A5" w:rsidRPr="00C92276" w:rsidRDefault="00A262A5" w:rsidP="00A262A5">
      <w:pPr>
        <w:pStyle w:val="Sinespaciado"/>
        <w:jc w:val="left"/>
        <w:rPr>
          <w:rFonts w:asciiTheme="minorHAnsi" w:hAnsiTheme="minorHAnsi" w:cstheme="minorHAnsi"/>
          <w:sz w:val="16"/>
          <w:szCs w:val="16"/>
          <w:lang w:val="en-US"/>
          <w:rPrChange w:id="1440" w:author="Profesor" w:date="2017-07-19T14:14:00Z">
            <w:rPr>
              <w:rFonts w:asciiTheme="minorHAnsi" w:hAnsiTheme="minorHAnsi" w:cstheme="minorHAnsi"/>
              <w:sz w:val="16"/>
              <w:szCs w:val="16"/>
            </w:rPr>
          </w:rPrChange>
        </w:rPr>
      </w:pPr>
      <w:r w:rsidRPr="00C92276">
        <w:rPr>
          <w:rFonts w:asciiTheme="minorHAnsi" w:hAnsiTheme="minorHAnsi" w:cstheme="minorHAnsi"/>
          <w:sz w:val="16"/>
          <w:szCs w:val="16"/>
          <w:lang w:val="en-US"/>
          <w:rPrChange w:id="1441" w:author="Profesor" w:date="2017-07-19T14:14:00Z">
            <w:rPr>
              <w:rFonts w:asciiTheme="minorHAnsi" w:hAnsiTheme="minorHAnsi" w:cstheme="minorHAnsi"/>
              <w:sz w:val="16"/>
              <w:szCs w:val="16"/>
            </w:rPr>
          </w:rPrChange>
        </w:rPr>
        <w:t xml:space="preserve">    &lt;!--Mis ultimos reportes--&gt;</w:t>
      </w:r>
    </w:p>
    <w:p w14:paraId="2535031C" w14:textId="77777777" w:rsidR="00A262A5" w:rsidRPr="00A262A5" w:rsidRDefault="00A262A5" w:rsidP="00A262A5">
      <w:pPr>
        <w:pStyle w:val="Sinespaciado"/>
        <w:jc w:val="left"/>
        <w:rPr>
          <w:rFonts w:asciiTheme="minorHAnsi" w:hAnsiTheme="minorHAnsi" w:cstheme="minorHAnsi"/>
          <w:sz w:val="16"/>
          <w:szCs w:val="16"/>
          <w:lang w:val="en-US"/>
        </w:rPr>
      </w:pPr>
      <w:r w:rsidRPr="00C92276">
        <w:rPr>
          <w:rFonts w:asciiTheme="minorHAnsi" w:hAnsiTheme="minorHAnsi" w:cstheme="minorHAnsi"/>
          <w:sz w:val="16"/>
          <w:szCs w:val="16"/>
          <w:lang w:val="en-US"/>
          <w:rPrChange w:id="1442" w:author="Profesor" w:date="2017-07-19T14:14:00Z">
            <w:rPr>
              <w:rFonts w:asciiTheme="minorHAnsi" w:hAnsiTheme="minorHAnsi" w:cstheme="minorHAnsi"/>
              <w:sz w:val="16"/>
              <w:szCs w:val="16"/>
            </w:rPr>
          </w:rPrChange>
        </w:rPr>
        <w:t xml:space="preserve">    </w:t>
      </w:r>
      <w:r w:rsidRPr="00A262A5">
        <w:rPr>
          <w:rFonts w:asciiTheme="minorHAnsi" w:hAnsiTheme="minorHAnsi" w:cstheme="minorHAnsi"/>
          <w:sz w:val="16"/>
          <w:szCs w:val="16"/>
          <w:lang w:val="en-US"/>
        </w:rPr>
        <w:t>&lt;div class="col-md-12"&gt;</w:t>
      </w:r>
    </w:p>
    <w:p w14:paraId="7DC50BEE"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&lt;br /&gt;</w:t>
      </w:r>
    </w:p>
    <w:p w14:paraId="0B67A399"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&lt;h2 class="letra-prompt"&gt;&lt;strong&gt;Resultados&lt;/strong&gt;&lt;/h2&gt;</w:t>
      </w:r>
    </w:p>
    <w:p w14:paraId="21FBDB0F"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&lt;hr /&gt;</w:t>
      </w:r>
    </w:p>
    <w:p w14:paraId="560F83F2"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 class="panel panel-default ubicaciones_mis_reportes"&gt;</w:t>
      </w:r>
    </w:p>
    <w:p w14:paraId="2C45CF47"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 class="panel-heading"&gt;</w:t>
      </w:r>
    </w:p>
    <w:p w14:paraId="0D2DB402"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&lt;h4 class="panel-title"&gt;Ubicaciones&lt;/h4&gt;</w:t>
      </w:r>
    </w:p>
    <w:p w14:paraId="2D5F62B5"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&lt;/div&gt;</w:t>
      </w:r>
    </w:p>
    <w:p w14:paraId="3F5A7326"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 class="panel-body" id="map"&gt;</w:t>
      </w:r>
    </w:p>
    <w:p w14:paraId="0C0057E4"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&lt;/div&gt;</w:t>
      </w:r>
    </w:p>
    <w:p w14:paraId="04388C90"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&lt;/div&gt;</w:t>
      </w:r>
    </w:p>
    <w:p w14:paraId="087535C6"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&lt;/div&gt;</w:t>
      </w:r>
    </w:p>
    <w:p w14:paraId="139CAF05" w14:textId="77777777" w:rsidR="00A262A5" w:rsidRPr="00A262A5" w:rsidRDefault="00A262A5" w:rsidP="00A262A5">
      <w:pPr>
        <w:pStyle w:val="Sinespaciado"/>
        <w:jc w:val="left"/>
        <w:rPr>
          <w:rFonts w:asciiTheme="minorHAnsi" w:hAnsiTheme="minorHAnsi" w:cstheme="minorHAnsi"/>
          <w:sz w:val="16"/>
          <w:szCs w:val="16"/>
          <w:lang w:val="en-US"/>
        </w:rPr>
      </w:pPr>
    </w:p>
    <w:p w14:paraId="7CF30E3B" w14:textId="77777777" w:rsidR="00A262A5" w:rsidRPr="00A262A5" w:rsidRDefault="00A262A5" w:rsidP="00A262A5">
      <w:pPr>
        <w:pStyle w:val="Sinespaciado"/>
        <w:jc w:val="left"/>
        <w:rPr>
          <w:rFonts w:asciiTheme="minorHAnsi" w:hAnsiTheme="minorHAnsi" w:cstheme="minorHAnsi"/>
          <w:sz w:val="16"/>
          <w:szCs w:val="16"/>
          <w:lang w:val="en-US"/>
        </w:rPr>
      </w:pPr>
    </w:p>
    <w:p w14:paraId="1375EF36" w14:textId="77777777" w:rsidR="00A262A5" w:rsidRPr="00A262A5" w:rsidRDefault="00A262A5" w:rsidP="00A262A5">
      <w:pPr>
        <w:pStyle w:val="Sinespaciado"/>
        <w:jc w:val="left"/>
        <w:rPr>
          <w:rFonts w:asciiTheme="minorHAnsi" w:hAnsiTheme="minorHAnsi" w:cstheme="minorHAnsi"/>
          <w:sz w:val="16"/>
          <w:szCs w:val="16"/>
          <w:lang w:val="en-US"/>
        </w:rPr>
      </w:pPr>
    </w:p>
    <w:p w14:paraId="2E66B52C"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 class="col-md-12"&gt;</w:t>
      </w:r>
    </w:p>
    <w:p w14:paraId="3541288F"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 class="panel panel-default"&gt;</w:t>
      </w:r>
    </w:p>
    <w:p w14:paraId="1FBDCC0B"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 class="panel-heading"&gt;</w:t>
      </w:r>
    </w:p>
    <w:p w14:paraId="4F499085"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&lt;h4 class="panel-title"&gt; Resultados de Busqueda : &lt;strong&gt;@ViewBag.Termino&lt;/strong&gt;&lt;/h4&gt;</w:t>
      </w:r>
    </w:p>
    <w:p w14:paraId="543A25F1"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lastRenderedPageBreak/>
        <w:t xml:space="preserve">            &lt;/div&gt;</w:t>
      </w:r>
    </w:p>
    <w:p w14:paraId="55CE7068"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 class="panel-body"&gt;</w:t>
      </w:r>
    </w:p>
    <w:p w14:paraId="6BBB2829"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 class="list-group"&gt;</w:t>
      </w:r>
    </w:p>
    <w:p w14:paraId="060099B2"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 class="row" style="display: flex; flex-wrap: wrap;"&gt;</w:t>
      </w:r>
    </w:p>
    <w:p w14:paraId="6014EB3F"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&lt;input id="report_count" value="@Model.Count()" hidden /&gt;</w:t>
      </w:r>
    </w:p>
    <w:p w14:paraId="1D91C8D3" w14:textId="77777777" w:rsidR="00A262A5" w:rsidRPr="00A262A5" w:rsidRDefault="00A262A5" w:rsidP="00A262A5">
      <w:pPr>
        <w:pStyle w:val="Sinespaciado"/>
        <w:jc w:val="left"/>
        <w:rPr>
          <w:rFonts w:asciiTheme="minorHAnsi" w:hAnsiTheme="minorHAnsi" w:cstheme="minorHAnsi"/>
          <w:sz w:val="16"/>
          <w:szCs w:val="16"/>
          <w:lang w:val="en-US"/>
        </w:rPr>
      </w:pPr>
    </w:p>
    <w:p w14:paraId="7CD20092"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@if (Model.Count() == 0)</w:t>
      </w:r>
    </w:p>
    <w:p w14:paraId="1F6CCA8A"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w:t>
      </w:r>
    </w:p>
    <w:p w14:paraId="2BA2E062"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&lt;br /&gt;</w:t>
      </w:r>
    </w:p>
    <w:p w14:paraId="2286D7AF"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 class="col-xs-12 col-md-6"&gt;</w:t>
      </w:r>
    </w:p>
    <w:p w14:paraId="2A0D2460"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lang w:val="en-US"/>
        </w:rPr>
        <w:t xml:space="preserve">                                    </w:t>
      </w:r>
      <w:r w:rsidRPr="00A262A5">
        <w:rPr>
          <w:rFonts w:asciiTheme="minorHAnsi" w:hAnsiTheme="minorHAnsi" w:cstheme="minorHAnsi"/>
          <w:sz w:val="16"/>
          <w:szCs w:val="16"/>
        </w:rPr>
        <w:t>&lt;div class="container"&gt;</w:t>
      </w:r>
    </w:p>
    <w:p w14:paraId="55393B82"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&lt;p class="text-center" id="no-resultados"&gt;No se han encontrado resultados para "&lt;strong&gt;@ViewBag.Termino&lt;/strong&gt;"&lt;/p&gt;</w:t>
      </w:r>
    </w:p>
    <w:p w14:paraId="0FACD2C1"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rPr>
        <w:t xml:space="preserve">                                    </w:t>
      </w:r>
      <w:r w:rsidRPr="00A262A5">
        <w:rPr>
          <w:rFonts w:asciiTheme="minorHAnsi" w:hAnsiTheme="minorHAnsi" w:cstheme="minorHAnsi"/>
          <w:sz w:val="16"/>
          <w:szCs w:val="16"/>
          <w:lang w:val="en-US"/>
        </w:rPr>
        <w:t>&lt;/div&gt;</w:t>
      </w:r>
    </w:p>
    <w:p w14:paraId="741DF87F"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&lt;/div&gt;</w:t>
      </w:r>
    </w:p>
    <w:p w14:paraId="3CD31DCB" w14:textId="77777777" w:rsidR="00A262A5" w:rsidRPr="00A262A5" w:rsidRDefault="00A262A5" w:rsidP="00A262A5">
      <w:pPr>
        <w:pStyle w:val="Sinespaciado"/>
        <w:jc w:val="left"/>
        <w:rPr>
          <w:rFonts w:asciiTheme="minorHAnsi" w:hAnsiTheme="minorHAnsi" w:cstheme="minorHAnsi"/>
          <w:sz w:val="16"/>
          <w:szCs w:val="16"/>
          <w:lang w:val="en-US"/>
        </w:rPr>
      </w:pPr>
    </w:p>
    <w:p w14:paraId="0A2ABFC1"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w:t>
      </w:r>
    </w:p>
    <w:p w14:paraId="250AFBC6"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w:t>
      </w:r>
    </w:p>
    <w:p w14:paraId="3169984C"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w:t>
      </w:r>
    </w:p>
    <w:p w14:paraId="3B046C62"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w:t>
      </w:r>
    </w:p>
    <w:p w14:paraId="33BEBE19"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@{var i = 0;</w:t>
      </w:r>
    </w:p>
    <w:p w14:paraId="378F9E66"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if (Model.Count() &gt; 0) {</w:t>
      </w:r>
    </w:p>
    <w:p w14:paraId="1BBC7650"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incidente_res = Model.First().Incidente;</w:t>
      </w:r>
    </w:p>
    <w:p w14:paraId="2813AAF0"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w:t>
      </w:r>
    </w:p>
    <w:p w14:paraId="159184CB"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w:t>
      </w:r>
    </w:p>
    <w:p w14:paraId="0AA01DCA"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@try</w:t>
      </w:r>
    </w:p>
    <w:p w14:paraId="3BA39125"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w:t>
      </w:r>
    </w:p>
    <w:p w14:paraId="0D040C37"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foreach (var reporte in Model)</w:t>
      </w:r>
    </w:p>
    <w:p w14:paraId="6F55504D"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w:t>
      </w:r>
    </w:p>
    <w:p w14:paraId="36F68E43" w14:textId="77777777" w:rsidR="00A262A5" w:rsidRPr="00A262A5" w:rsidRDefault="00A262A5" w:rsidP="00A262A5">
      <w:pPr>
        <w:pStyle w:val="Sinespaciado"/>
        <w:jc w:val="left"/>
        <w:rPr>
          <w:rFonts w:asciiTheme="minorHAnsi" w:hAnsiTheme="minorHAnsi" w:cstheme="minorHAnsi"/>
          <w:sz w:val="16"/>
          <w:szCs w:val="16"/>
          <w:lang w:val="en-US"/>
        </w:rPr>
      </w:pPr>
    </w:p>
    <w:p w14:paraId="2BBC7695" w14:textId="77777777" w:rsidR="00A262A5" w:rsidRPr="00A262A5" w:rsidRDefault="00A262A5" w:rsidP="00A262A5">
      <w:pPr>
        <w:pStyle w:val="Sinespaciado"/>
        <w:jc w:val="left"/>
        <w:rPr>
          <w:rFonts w:asciiTheme="minorHAnsi" w:hAnsiTheme="minorHAnsi" w:cstheme="minorHAnsi"/>
          <w:sz w:val="16"/>
          <w:szCs w:val="16"/>
          <w:lang w:val="en-US"/>
        </w:rPr>
      </w:pPr>
    </w:p>
    <w:p w14:paraId="781E0E96"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 class="col-md-6 reporte" style="display: flex; flex-wrap: wrap;"&gt;</w:t>
      </w:r>
    </w:p>
    <w:p w14:paraId="3422963E"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&lt;a href="@Url.Action("Detalles", "Reporte", new { Id = reporte.Id })" class="list-group-item"&gt;</w:t>
      </w:r>
    </w:p>
    <w:p w14:paraId="2DEA84D8" w14:textId="77777777" w:rsidR="00A262A5" w:rsidRPr="00A262A5" w:rsidRDefault="00A262A5" w:rsidP="00A262A5">
      <w:pPr>
        <w:pStyle w:val="Sinespaciado"/>
        <w:jc w:val="left"/>
        <w:rPr>
          <w:rFonts w:asciiTheme="minorHAnsi" w:hAnsiTheme="minorHAnsi" w:cstheme="minorHAnsi"/>
          <w:sz w:val="16"/>
          <w:szCs w:val="16"/>
          <w:lang w:val="en-US"/>
        </w:rPr>
      </w:pPr>
    </w:p>
    <w:p w14:paraId="18F70E6A"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 class="media"&gt;</w:t>
      </w:r>
    </w:p>
    <w:p w14:paraId="58F0B7F9"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 class="media-left media-middle"&gt;</w:t>
      </w:r>
    </w:p>
    <w:p w14:paraId="25CE9F87"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&lt;i class="fa fa-map-marker fa-3x texto-naranja" aria-hidden="true"&gt;&lt;/i&gt;</w:t>
      </w:r>
    </w:p>
    <w:p w14:paraId="02CAD03E"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&lt;/div&gt;</w:t>
      </w:r>
    </w:p>
    <w:p w14:paraId="39A397F7"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 class="media-body text-justify"&gt;</w:t>
      </w:r>
    </w:p>
    <w:p w14:paraId="5409B679"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lang w:val="en-US"/>
        </w:rPr>
        <w:t xml:space="preserve">                                                </w:t>
      </w:r>
      <w:r w:rsidRPr="00A262A5">
        <w:rPr>
          <w:rFonts w:asciiTheme="minorHAnsi" w:hAnsiTheme="minorHAnsi" w:cstheme="minorHAnsi"/>
          <w:sz w:val="16"/>
          <w:szCs w:val="16"/>
        </w:rPr>
        <w:t>@{</w:t>
      </w:r>
    </w:p>
    <w:p w14:paraId="13AA2557"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var incidente = Proyecto_Integracion.WebApp.Utils.EnumHelper&lt;Proyecto_Integracion.Models.TipoIncidente&gt;.GetDisplayValue(reporte.Incidente);</w:t>
      </w:r>
    </w:p>
    <w:p w14:paraId="016724DF"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rPr>
        <w:t xml:space="preserve">                                                    </w:t>
      </w:r>
      <w:r w:rsidRPr="00A262A5">
        <w:rPr>
          <w:rFonts w:asciiTheme="minorHAnsi" w:hAnsiTheme="minorHAnsi" w:cstheme="minorHAnsi"/>
          <w:sz w:val="16"/>
          <w:szCs w:val="16"/>
          <w:lang w:val="en-US"/>
        </w:rPr>
        <w:t>&lt;input id="incidente+@i" value="@reporte.Incidente" hidden /&gt;</w:t>
      </w:r>
    </w:p>
    <w:p w14:paraId="6CFE1D35"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&lt;h4 class="media-heading"&gt;&lt;strong&gt;Incidente: &lt;/strong&gt;@incidente&lt;/h4&gt;</w:t>
      </w:r>
    </w:p>
    <w:p w14:paraId="6BB35BCF" w14:textId="77777777" w:rsidR="00A262A5" w:rsidRPr="00C92276" w:rsidRDefault="00A262A5" w:rsidP="00A262A5">
      <w:pPr>
        <w:pStyle w:val="Sinespaciado"/>
        <w:jc w:val="left"/>
        <w:rPr>
          <w:rFonts w:asciiTheme="minorHAnsi" w:hAnsiTheme="minorHAnsi" w:cstheme="minorHAnsi"/>
          <w:sz w:val="16"/>
          <w:szCs w:val="16"/>
          <w:rPrChange w:id="1443" w:author="Profesor" w:date="2017-07-19T14:14:00Z">
            <w:rPr>
              <w:rFonts w:asciiTheme="minorHAnsi" w:hAnsiTheme="minorHAnsi" w:cstheme="minorHAnsi"/>
              <w:sz w:val="16"/>
              <w:szCs w:val="16"/>
              <w:lang w:val="en-US"/>
            </w:rPr>
          </w:rPrChange>
        </w:rPr>
      </w:pPr>
      <w:r w:rsidRPr="00A262A5">
        <w:rPr>
          <w:rFonts w:asciiTheme="minorHAnsi" w:hAnsiTheme="minorHAnsi" w:cstheme="minorHAnsi"/>
          <w:sz w:val="16"/>
          <w:szCs w:val="16"/>
          <w:lang w:val="en-US"/>
        </w:rPr>
        <w:t xml:space="preserve">                                                </w:t>
      </w:r>
      <w:r w:rsidRPr="00C92276">
        <w:rPr>
          <w:rFonts w:asciiTheme="minorHAnsi" w:hAnsiTheme="minorHAnsi" w:cstheme="minorHAnsi"/>
          <w:sz w:val="16"/>
          <w:szCs w:val="16"/>
          <w:rPrChange w:id="1444" w:author="Profesor" w:date="2017-07-19T14:14:00Z">
            <w:rPr>
              <w:rFonts w:asciiTheme="minorHAnsi" w:hAnsiTheme="minorHAnsi" w:cstheme="minorHAnsi"/>
              <w:sz w:val="16"/>
              <w:szCs w:val="16"/>
              <w:lang w:val="en-US"/>
            </w:rPr>
          </w:rPrChange>
        </w:rPr>
        <w:t>}</w:t>
      </w:r>
    </w:p>
    <w:p w14:paraId="5AD60C9C" w14:textId="77777777" w:rsidR="00A262A5" w:rsidRPr="00C92276" w:rsidRDefault="00A262A5" w:rsidP="00A262A5">
      <w:pPr>
        <w:pStyle w:val="Sinespaciado"/>
        <w:jc w:val="left"/>
        <w:rPr>
          <w:rFonts w:asciiTheme="minorHAnsi" w:hAnsiTheme="minorHAnsi" w:cstheme="minorHAnsi"/>
          <w:sz w:val="16"/>
          <w:szCs w:val="16"/>
          <w:rPrChange w:id="1445" w:author="Profesor" w:date="2017-07-19T14:14:00Z">
            <w:rPr>
              <w:rFonts w:asciiTheme="minorHAnsi" w:hAnsiTheme="minorHAnsi" w:cstheme="minorHAnsi"/>
              <w:sz w:val="16"/>
              <w:szCs w:val="16"/>
              <w:lang w:val="en-US"/>
            </w:rPr>
          </w:rPrChange>
        </w:rPr>
      </w:pPr>
      <w:r w:rsidRPr="00C92276">
        <w:rPr>
          <w:rFonts w:asciiTheme="minorHAnsi" w:hAnsiTheme="minorHAnsi" w:cstheme="minorHAnsi"/>
          <w:sz w:val="16"/>
          <w:szCs w:val="16"/>
          <w:rPrChange w:id="1446" w:author="Profesor" w:date="2017-07-19T14:14:00Z">
            <w:rPr>
              <w:rFonts w:asciiTheme="minorHAnsi" w:hAnsiTheme="minorHAnsi" w:cstheme="minorHAnsi"/>
              <w:sz w:val="16"/>
              <w:szCs w:val="16"/>
              <w:lang w:val="en-US"/>
            </w:rPr>
          </w:rPrChange>
        </w:rPr>
        <w:t xml:space="preserve">                                                &lt;p&gt;&lt;strong&gt;Descripción: &lt;/strong&gt;@reporte.Descripcion&lt;/p&gt;</w:t>
      </w:r>
    </w:p>
    <w:p w14:paraId="60AE929D" w14:textId="77777777" w:rsidR="00A262A5" w:rsidRPr="00A262A5" w:rsidRDefault="00A262A5" w:rsidP="00A262A5">
      <w:pPr>
        <w:pStyle w:val="Sinespaciado"/>
        <w:jc w:val="left"/>
        <w:rPr>
          <w:rFonts w:asciiTheme="minorHAnsi" w:hAnsiTheme="minorHAnsi" w:cstheme="minorHAnsi"/>
          <w:sz w:val="16"/>
          <w:szCs w:val="16"/>
          <w:lang w:val="en-US"/>
        </w:rPr>
      </w:pPr>
      <w:r w:rsidRPr="00C92276">
        <w:rPr>
          <w:rFonts w:asciiTheme="minorHAnsi" w:hAnsiTheme="minorHAnsi" w:cstheme="minorHAnsi"/>
          <w:sz w:val="16"/>
          <w:szCs w:val="16"/>
          <w:rPrChange w:id="1447" w:author="Profesor" w:date="2017-07-19T14:14:00Z">
            <w:rPr>
              <w:rFonts w:asciiTheme="minorHAnsi" w:hAnsiTheme="minorHAnsi" w:cstheme="minorHAnsi"/>
              <w:sz w:val="16"/>
              <w:szCs w:val="16"/>
              <w:lang w:val="en-US"/>
            </w:rPr>
          </w:rPrChange>
        </w:rPr>
        <w:t xml:space="preserve">                                                </w:t>
      </w:r>
      <w:r w:rsidRPr="00A262A5">
        <w:rPr>
          <w:rFonts w:asciiTheme="minorHAnsi" w:hAnsiTheme="minorHAnsi" w:cstheme="minorHAnsi"/>
          <w:sz w:val="16"/>
          <w:szCs w:val="16"/>
          <w:lang w:val="en-US"/>
        </w:rPr>
        <w:t>&lt;p&gt;&lt;strong&gt;Fecha: &lt;/strong&gt; @reporte.FechaExpedicion.ToString("d")&lt;/p&gt;</w:t>
      </w:r>
    </w:p>
    <w:p w14:paraId="243B77FD"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&lt;p&gt;&lt;strong&gt;Dirección: &lt;/strong&gt; @reporte.Ubicacion.Direccion&lt;/p&gt;</w:t>
      </w:r>
    </w:p>
    <w:p w14:paraId="1876EE6B"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&lt;input id="Latitud+@i" name="Latitud+@i" value="@reporte.Ubicacion.Latitud" hidden /&gt;</w:t>
      </w:r>
    </w:p>
    <w:p w14:paraId="25A5399E"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&lt;input id="Longitud+@i" value="@reporte.Ubicacion.Longitud" hidden /&gt;</w:t>
      </w:r>
    </w:p>
    <w:p w14:paraId="4EA02575"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&lt;/div&gt;</w:t>
      </w:r>
    </w:p>
    <w:p w14:paraId="70C9E925"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&lt;/div&gt;</w:t>
      </w:r>
    </w:p>
    <w:p w14:paraId="0D022303" w14:textId="77777777" w:rsidR="00A262A5" w:rsidRPr="00A262A5" w:rsidRDefault="00A262A5" w:rsidP="00A262A5">
      <w:pPr>
        <w:pStyle w:val="Sinespaciado"/>
        <w:jc w:val="left"/>
        <w:rPr>
          <w:rFonts w:asciiTheme="minorHAnsi" w:hAnsiTheme="minorHAnsi" w:cstheme="minorHAnsi"/>
          <w:sz w:val="16"/>
          <w:szCs w:val="16"/>
          <w:lang w:val="en-US"/>
        </w:rPr>
      </w:pPr>
    </w:p>
    <w:p w14:paraId="2605D33A"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&lt;/a&gt;</w:t>
      </w:r>
    </w:p>
    <w:p w14:paraId="48852732"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&lt;/div&gt;</w:t>
      </w:r>
    </w:p>
    <w:p w14:paraId="373D7BD0"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i++;</w:t>
      </w:r>
    </w:p>
    <w:p w14:paraId="4CC39B73"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w:t>
      </w:r>
    </w:p>
    <w:p w14:paraId="072F7029"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w:t>
      </w:r>
    </w:p>
    <w:p w14:paraId="41EE7F28"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catch (Exception ex)</w:t>
      </w:r>
    </w:p>
    <w:p w14:paraId="7590E616"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w:t>
      </w:r>
    </w:p>
    <w:p w14:paraId="52D7E1E9"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lang w:val="en-US"/>
        </w:rPr>
        <w:t xml:space="preserve">                                                        &lt;p class="text-center"&gt;... </w:t>
      </w:r>
      <w:r w:rsidRPr="00A262A5">
        <w:rPr>
          <w:rFonts w:asciiTheme="minorHAnsi" w:hAnsiTheme="minorHAnsi" w:cstheme="minorHAnsi"/>
          <w:sz w:val="16"/>
          <w:szCs w:val="16"/>
        </w:rPr>
        <w:t>No hay resultados de busqueda ...&lt;/p&gt;</w:t>
      </w:r>
    </w:p>
    <w:p w14:paraId="3F0294AA"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w:t>
      </w:r>
    </w:p>
    <w:p w14:paraId="610E229C"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w:t>
      </w:r>
    </w:p>
    <w:p w14:paraId="7652A73D"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&lt;/div&gt;</w:t>
      </w:r>
    </w:p>
    <w:p w14:paraId="5BE6D6EE"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&lt;/div&gt;</w:t>
      </w:r>
    </w:p>
    <w:p w14:paraId="41D04765" w14:textId="77777777" w:rsidR="00A262A5" w:rsidRPr="00A262A5" w:rsidRDefault="00A262A5" w:rsidP="00A262A5">
      <w:pPr>
        <w:pStyle w:val="Sinespaciado"/>
        <w:jc w:val="left"/>
        <w:rPr>
          <w:rFonts w:asciiTheme="minorHAnsi" w:hAnsiTheme="minorHAnsi" w:cstheme="minorHAnsi"/>
          <w:sz w:val="16"/>
          <w:szCs w:val="16"/>
        </w:rPr>
      </w:pPr>
    </w:p>
    <w:p w14:paraId="6E4FCCD9"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&lt;/div&gt;</w:t>
      </w:r>
    </w:p>
    <w:p w14:paraId="067294E6"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&lt;div class="panel-footer"&gt;</w:t>
      </w:r>
    </w:p>
    <w:p w14:paraId="74C6FCF7"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@if (ViewBag.Page &gt; 1)</w:t>
      </w:r>
    </w:p>
    <w:p w14:paraId="10E37F87"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w:t>
      </w:r>
    </w:p>
    <w:p w14:paraId="02A011D3"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&lt;a href="@Url.Action("BusquedaGeneral", new { page = ViewBag.Page - 1 , buscar= ViewBag.Termino, cantResult = ViewBag.Results, filtro = ViewBag.Filtro, incidente = incidente_res })"</w:t>
      </w:r>
    </w:p>
    <w:p w14:paraId="51D86C78"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rPr>
        <w:t xml:space="preserve">                       </w:t>
      </w:r>
      <w:r w:rsidRPr="00A262A5">
        <w:rPr>
          <w:rFonts w:asciiTheme="minorHAnsi" w:hAnsiTheme="minorHAnsi" w:cstheme="minorHAnsi"/>
          <w:sz w:val="16"/>
          <w:szCs w:val="16"/>
          <w:lang w:val="en-US"/>
        </w:rPr>
        <w:t>class="btn btn-default"&gt;</w:t>
      </w:r>
    </w:p>
    <w:p w14:paraId="76C626DD"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&amp;laquo; Atras</w:t>
      </w:r>
    </w:p>
    <w:p w14:paraId="2ACDD303"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&lt;/a&gt;</w:t>
      </w:r>
    </w:p>
    <w:p w14:paraId="3524F521"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w:t>
      </w:r>
    </w:p>
    <w:p w14:paraId="65DCC110"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else</w:t>
      </w:r>
    </w:p>
    <w:p w14:paraId="60E766FD"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w:t>
      </w:r>
    </w:p>
    <w:p w14:paraId="2866F27F"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&lt;a href="@Url.Action("BusquedaGeneral", new { page = ViewBag.Page , buscar= ViewBag.Termino , cantResult = ViewBag.Results, filtro = ViewBag.Filtro, incidente = incidente_res} )" class="btn btn-default" style="opacity: 0.65; cursor: not-allowed;" disabled&gt;</w:t>
      </w:r>
    </w:p>
    <w:p w14:paraId="1071ABE9"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lang w:val="en-US"/>
        </w:rPr>
        <w:t xml:space="preserve">                        </w:t>
      </w:r>
      <w:r w:rsidRPr="00A262A5">
        <w:rPr>
          <w:rFonts w:asciiTheme="minorHAnsi" w:hAnsiTheme="minorHAnsi" w:cstheme="minorHAnsi"/>
          <w:sz w:val="16"/>
          <w:szCs w:val="16"/>
        </w:rPr>
        <w:t>&amp;laquo; Atras</w:t>
      </w:r>
    </w:p>
    <w:p w14:paraId="73DCBED7"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&lt;/a&gt;</w:t>
      </w:r>
    </w:p>
    <w:p w14:paraId="76923CF5"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w:t>
      </w:r>
    </w:p>
    <w:p w14:paraId="633970C6"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@if (ViewBag.More &gt; 0)</w:t>
      </w:r>
    </w:p>
    <w:p w14:paraId="2DA839D1"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w:t>
      </w:r>
    </w:p>
    <w:p w14:paraId="29BED142"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&lt;a href="@Url.Action("BusquedaGeneral", new { page = ViewBag.Page + 1 , buscar= ViewBag.Termino , cantResult = ViewBag.Results, filtro = ViewBag.Filtro, incidente = incidente_res } )"</w:t>
      </w:r>
    </w:p>
    <w:p w14:paraId="186E8BA6"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class="btn btn-default"&gt;</w:t>
      </w:r>
    </w:p>
    <w:p w14:paraId="63F01B65"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Siguiente &amp;raquo;</w:t>
      </w:r>
    </w:p>
    <w:p w14:paraId="0D57E576" w14:textId="77777777" w:rsidR="00A262A5" w:rsidRPr="00C92276" w:rsidRDefault="00A262A5" w:rsidP="00A262A5">
      <w:pPr>
        <w:pStyle w:val="Sinespaciado"/>
        <w:jc w:val="left"/>
        <w:rPr>
          <w:rFonts w:asciiTheme="minorHAnsi" w:hAnsiTheme="minorHAnsi" w:cstheme="minorHAnsi"/>
          <w:sz w:val="16"/>
          <w:szCs w:val="16"/>
          <w:rPrChange w:id="1448" w:author="Profesor" w:date="2017-07-19T14:14:00Z">
            <w:rPr>
              <w:rFonts w:asciiTheme="minorHAnsi" w:hAnsiTheme="minorHAnsi" w:cstheme="minorHAnsi"/>
              <w:sz w:val="16"/>
              <w:szCs w:val="16"/>
              <w:lang w:val="en-US"/>
            </w:rPr>
          </w:rPrChange>
        </w:rPr>
      </w:pPr>
      <w:r w:rsidRPr="00A262A5">
        <w:rPr>
          <w:rFonts w:asciiTheme="minorHAnsi" w:hAnsiTheme="minorHAnsi" w:cstheme="minorHAnsi"/>
          <w:sz w:val="16"/>
          <w:szCs w:val="16"/>
        </w:rPr>
        <w:t xml:space="preserve">                    </w:t>
      </w:r>
      <w:r w:rsidRPr="00C92276">
        <w:rPr>
          <w:rFonts w:asciiTheme="minorHAnsi" w:hAnsiTheme="minorHAnsi" w:cstheme="minorHAnsi"/>
          <w:sz w:val="16"/>
          <w:szCs w:val="16"/>
          <w:rPrChange w:id="1449" w:author="Profesor" w:date="2017-07-19T14:14:00Z">
            <w:rPr>
              <w:rFonts w:asciiTheme="minorHAnsi" w:hAnsiTheme="minorHAnsi" w:cstheme="minorHAnsi"/>
              <w:sz w:val="16"/>
              <w:szCs w:val="16"/>
              <w:lang w:val="en-US"/>
            </w:rPr>
          </w:rPrChange>
        </w:rPr>
        <w:t>&lt;/a&gt;</w:t>
      </w:r>
    </w:p>
    <w:p w14:paraId="000A8556" w14:textId="77777777" w:rsidR="00A262A5" w:rsidRPr="00C92276" w:rsidRDefault="00A262A5" w:rsidP="00A262A5">
      <w:pPr>
        <w:pStyle w:val="Sinespaciado"/>
        <w:jc w:val="left"/>
        <w:rPr>
          <w:rFonts w:asciiTheme="minorHAnsi" w:hAnsiTheme="minorHAnsi" w:cstheme="minorHAnsi"/>
          <w:sz w:val="16"/>
          <w:szCs w:val="16"/>
          <w:rPrChange w:id="1450" w:author="Profesor" w:date="2017-07-19T14:14:00Z">
            <w:rPr>
              <w:rFonts w:asciiTheme="minorHAnsi" w:hAnsiTheme="minorHAnsi" w:cstheme="minorHAnsi"/>
              <w:sz w:val="16"/>
              <w:szCs w:val="16"/>
              <w:lang w:val="en-US"/>
            </w:rPr>
          </w:rPrChange>
        </w:rPr>
      </w:pPr>
      <w:r w:rsidRPr="00C92276">
        <w:rPr>
          <w:rFonts w:asciiTheme="minorHAnsi" w:hAnsiTheme="minorHAnsi" w:cstheme="minorHAnsi"/>
          <w:sz w:val="16"/>
          <w:szCs w:val="16"/>
          <w:rPrChange w:id="1451" w:author="Profesor" w:date="2017-07-19T14:14:00Z">
            <w:rPr>
              <w:rFonts w:asciiTheme="minorHAnsi" w:hAnsiTheme="minorHAnsi" w:cstheme="minorHAnsi"/>
              <w:sz w:val="16"/>
              <w:szCs w:val="16"/>
              <w:lang w:val="en-US"/>
            </w:rPr>
          </w:rPrChange>
        </w:rPr>
        <w:t xml:space="preserve">                }</w:t>
      </w:r>
    </w:p>
    <w:p w14:paraId="2EA9E0D3" w14:textId="77777777" w:rsidR="00A262A5" w:rsidRPr="00C92276" w:rsidRDefault="00A262A5" w:rsidP="00A262A5">
      <w:pPr>
        <w:pStyle w:val="Sinespaciado"/>
        <w:jc w:val="left"/>
        <w:rPr>
          <w:rFonts w:asciiTheme="minorHAnsi" w:hAnsiTheme="minorHAnsi" w:cstheme="minorHAnsi"/>
          <w:sz w:val="16"/>
          <w:szCs w:val="16"/>
          <w:rPrChange w:id="1452" w:author="Profesor" w:date="2017-07-19T14:14:00Z">
            <w:rPr>
              <w:rFonts w:asciiTheme="minorHAnsi" w:hAnsiTheme="minorHAnsi" w:cstheme="minorHAnsi"/>
              <w:sz w:val="16"/>
              <w:szCs w:val="16"/>
              <w:lang w:val="en-US"/>
            </w:rPr>
          </w:rPrChange>
        </w:rPr>
      </w:pPr>
      <w:r w:rsidRPr="00C92276">
        <w:rPr>
          <w:rFonts w:asciiTheme="minorHAnsi" w:hAnsiTheme="minorHAnsi" w:cstheme="minorHAnsi"/>
          <w:sz w:val="16"/>
          <w:szCs w:val="16"/>
          <w:rPrChange w:id="1453" w:author="Profesor" w:date="2017-07-19T14:14:00Z">
            <w:rPr>
              <w:rFonts w:asciiTheme="minorHAnsi" w:hAnsiTheme="minorHAnsi" w:cstheme="minorHAnsi"/>
              <w:sz w:val="16"/>
              <w:szCs w:val="16"/>
              <w:lang w:val="en-US"/>
            </w:rPr>
          </w:rPrChange>
        </w:rPr>
        <w:t xml:space="preserve">                else</w:t>
      </w:r>
    </w:p>
    <w:p w14:paraId="4622DB6A" w14:textId="77777777" w:rsidR="00A262A5" w:rsidRPr="00C92276" w:rsidRDefault="00A262A5" w:rsidP="00A262A5">
      <w:pPr>
        <w:pStyle w:val="Sinespaciado"/>
        <w:jc w:val="left"/>
        <w:rPr>
          <w:rFonts w:asciiTheme="minorHAnsi" w:hAnsiTheme="minorHAnsi" w:cstheme="minorHAnsi"/>
          <w:sz w:val="16"/>
          <w:szCs w:val="16"/>
          <w:rPrChange w:id="1454" w:author="Profesor" w:date="2017-07-19T14:14:00Z">
            <w:rPr>
              <w:rFonts w:asciiTheme="minorHAnsi" w:hAnsiTheme="minorHAnsi" w:cstheme="minorHAnsi"/>
              <w:sz w:val="16"/>
              <w:szCs w:val="16"/>
              <w:lang w:val="en-US"/>
            </w:rPr>
          </w:rPrChange>
        </w:rPr>
      </w:pPr>
      <w:r w:rsidRPr="00C92276">
        <w:rPr>
          <w:rFonts w:asciiTheme="minorHAnsi" w:hAnsiTheme="minorHAnsi" w:cstheme="minorHAnsi"/>
          <w:sz w:val="16"/>
          <w:szCs w:val="16"/>
          <w:rPrChange w:id="1455" w:author="Profesor" w:date="2017-07-19T14:14:00Z">
            <w:rPr>
              <w:rFonts w:asciiTheme="minorHAnsi" w:hAnsiTheme="minorHAnsi" w:cstheme="minorHAnsi"/>
              <w:sz w:val="16"/>
              <w:szCs w:val="16"/>
              <w:lang w:val="en-US"/>
            </w:rPr>
          </w:rPrChange>
        </w:rPr>
        <w:t xml:space="preserve">                {</w:t>
      </w:r>
    </w:p>
    <w:p w14:paraId="4248540A" w14:textId="77777777" w:rsidR="00A262A5" w:rsidRPr="00C92276" w:rsidRDefault="00A262A5" w:rsidP="00A262A5">
      <w:pPr>
        <w:pStyle w:val="Sinespaciado"/>
        <w:jc w:val="left"/>
        <w:rPr>
          <w:rFonts w:asciiTheme="minorHAnsi" w:hAnsiTheme="minorHAnsi" w:cstheme="minorHAnsi"/>
          <w:sz w:val="16"/>
          <w:szCs w:val="16"/>
          <w:rPrChange w:id="1456" w:author="Profesor" w:date="2017-07-19T14:14:00Z">
            <w:rPr>
              <w:rFonts w:asciiTheme="minorHAnsi" w:hAnsiTheme="minorHAnsi" w:cstheme="minorHAnsi"/>
              <w:sz w:val="16"/>
              <w:szCs w:val="16"/>
              <w:lang w:val="en-US"/>
            </w:rPr>
          </w:rPrChange>
        </w:rPr>
      </w:pPr>
      <w:r w:rsidRPr="00C92276">
        <w:rPr>
          <w:rFonts w:asciiTheme="minorHAnsi" w:hAnsiTheme="minorHAnsi" w:cstheme="minorHAnsi"/>
          <w:sz w:val="16"/>
          <w:szCs w:val="16"/>
          <w:rPrChange w:id="1457" w:author="Profesor" w:date="2017-07-19T14:14:00Z">
            <w:rPr>
              <w:rFonts w:asciiTheme="minorHAnsi" w:hAnsiTheme="minorHAnsi" w:cstheme="minorHAnsi"/>
              <w:sz w:val="16"/>
              <w:szCs w:val="16"/>
              <w:lang w:val="en-US"/>
            </w:rPr>
          </w:rPrChange>
        </w:rPr>
        <w:t xml:space="preserve">                    &lt;a href="@Url.Action("BusquedaGeneral", new { page = ViewBag.Page , buscar= ViewBag.Termino , cantResult = ViewBag.Results, filtro = ViewBag.Filtro, incidente = incidente_res } )" class="btn btn-default" style="opacity: 0.65; cursor: not-allowed;" disabled&gt;</w:t>
      </w:r>
    </w:p>
    <w:p w14:paraId="6BCCD800" w14:textId="77777777" w:rsidR="00A262A5" w:rsidRPr="00A262A5" w:rsidRDefault="00A262A5" w:rsidP="00A262A5">
      <w:pPr>
        <w:pStyle w:val="Sinespaciado"/>
        <w:jc w:val="left"/>
        <w:rPr>
          <w:rFonts w:asciiTheme="minorHAnsi" w:hAnsiTheme="minorHAnsi" w:cstheme="minorHAnsi"/>
          <w:sz w:val="16"/>
          <w:szCs w:val="16"/>
        </w:rPr>
      </w:pPr>
      <w:r w:rsidRPr="00C92276">
        <w:rPr>
          <w:rFonts w:asciiTheme="minorHAnsi" w:hAnsiTheme="minorHAnsi" w:cstheme="minorHAnsi"/>
          <w:sz w:val="16"/>
          <w:szCs w:val="16"/>
          <w:rPrChange w:id="1458" w:author="Profesor" w:date="2017-07-19T14:14:00Z">
            <w:rPr>
              <w:rFonts w:asciiTheme="minorHAnsi" w:hAnsiTheme="minorHAnsi" w:cstheme="minorHAnsi"/>
              <w:sz w:val="16"/>
              <w:szCs w:val="16"/>
              <w:lang w:val="en-US"/>
            </w:rPr>
          </w:rPrChange>
        </w:rPr>
        <w:t xml:space="preserve">                        </w:t>
      </w:r>
      <w:r w:rsidRPr="00A262A5">
        <w:rPr>
          <w:rFonts w:asciiTheme="minorHAnsi" w:hAnsiTheme="minorHAnsi" w:cstheme="minorHAnsi"/>
          <w:sz w:val="16"/>
          <w:szCs w:val="16"/>
        </w:rPr>
        <w:t>Siguiente &amp;raquo;</w:t>
      </w:r>
    </w:p>
    <w:p w14:paraId="2C876612"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&lt;/a&gt;</w:t>
      </w:r>
    </w:p>
    <w:p w14:paraId="616393EF"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w:t>
      </w:r>
    </w:p>
    <w:p w14:paraId="442F1808"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&lt;/div&gt;</w:t>
      </w:r>
    </w:p>
    <w:p w14:paraId="5DB9CD6F" w14:textId="77777777" w:rsidR="00A262A5" w:rsidRPr="00A262A5" w:rsidRDefault="00A262A5" w:rsidP="00A262A5">
      <w:pPr>
        <w:pStyle w:val="Sinespaciado"/>
        <w:jc w:val="left"/>
        <w:rPr>
          <w:rFonts w:asciiTheme="minorHAnsi" w:hAnsiTheme="minorHAnsi" w:cstheme="minorHAnsi"/>
          <w:sz w:val="16"/>
          <w:szCs w:val="16"/>
        </w:rPr>
      </w:pPr>
    </w:p>
    <w:p w14:paraId="3C0B160F"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&lt;/div&gt;</w:t>
      </w:r>
    </w:p>
    <w:p w14:paraId="105A0529"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&lt;/div&gt;</w:t>
      </w:r>
    </w:p>
    <w:p w14:paraId="6884A2D9"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&lt;/div&gt;</w:t>
      </w:r>
    </w:p>
    <w:p w14:paraId="54ECD942" w14:textId="124B67D3" w:rsidR="00C549C8" w:rsidRPr="007858C7" w:rsidRDefault="00C549C8" w:rsidP="002629AF"/>
    <w:sectPr w:rsidR="00C549C8" w:rsidRPr="007858C7" w:rsidSect="00A654A1">
      <w:pgSz w:w="12240" w:h="15840" w:orient="portrait"/>
      <w:pgMar w:top="1418" w:right="1701" w:bottom="1418" w:left="1701" w:header="709" w:footer="709" w:gutter="0"/>
      <w:pgNumType w:start="27"/>
      <w:cols w:space="708"/>
      <w:docGrid w:linePitch="360"/>
      <w:sectPrChange w:id="1459" w:author="Profesor" w:date="2017-07-19T15:23:00Z">
        <w:sectPr w:rsidR="00C549C8" w:rsidRPr="007858C7" w:rsidSect="00A654A1">
          <w:pgSz w:w="15840" w:h="12240" w:orient="landscape"/>
          <w:pgMar w:top="1701" w:right="1418" w:bottom="1701" w:left="1418" w:header="709" w:footer="709" w:gutter="0"/>
        </w:sectPr>
      </w:sectPrChange>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Profesor" w:date="2017-07-19T17:10:00Z" w:initials="P">
    <w:p w14:paraId="127D65B9" w14:textId="435958D0" w:rsidR="002F723A" w:rsidRDefault="002F723A">
      <w:pPr>
        <w:pStyle w:val="Textocomentario"/>
      </w:pPr>
      <w:r>
        <w:rPr>
          <w:rStyle w:val="Refdecomentario"/>
        </w:rPr>
        <w:annotationRef/>
      </w:r>
      <w:r>
        <w:t>COMENTARIOS GENERALES:</w:t>
      </w:r>
    </w:p>
    <w:p w14:paraId="6FC067C1" w14:textId="77777777" w:rsidR="002F723A" w:rsidRDefault="002F723A">
      <w:pPr>
        <w:pStyle w:val="Textocomentario"/>
      </w:pPr>
    </w:p>
    <w:p w14:paraId="55B10D96" w14:textId="1F81F354" w:rsidR="002F723A" w:rsidRDefault="002F723A">
      <w:pPr>
        <w:pStyle w:val="Textocomentario"/>
      </w:pPr>
      <w:r>
        <w:t>Tienes que revisar que todas las Figuras estén referenciadas, en la Sección “Resultados” no hay ninguna referencia a las imágenes.</w:t>
      </w:r>
    </w:p>
    <w:p w14:paraId="0C707D4C" w14:textId="77777777" w:rsidR="002F723A" w:rsidRDefault="002F723A">
      <w:pPr>
        <w:pStyle w:val="Textocomentario"/>
      </w:pPr>
    </w:p>
    <w:p w14:paraId="4D3FF832" w14:textId="2A217D7E" w:rsidR="002F723A" w:rsidRDefault="002F723A">
      <w:pPr>
        <w:pStyle w:val="Textocomentario"/>
      </w:pPr>
      <w:r>
        <w:t>Hasta antes de la sección 3.3.13, te indique que imágenes no referencias, después de esa sección revisa que realmente referencies.</w:t>
      </w:r>
    </w:p>
    <w:p w14:paraId="0D7499E1" w14:textId="77777777" w:rsidR="002F723A" w:rsidRDefault="002F723A">
      <w:pPr>
        <w:pStyle w:val="Textocomentario"/>
      </w:pPr>
    </w:p>
    <w:p w14:paraId="36266D2A" w14:textId="79C3ADD9" w:rsidR="002F723A" w:rsidRDefault="002F723A">
      <w:pPr>
        <w:pStyle w:val="Textocomentario"/>
      </w:pPr>
      <w:r>
        <w:t>El formato en las imágenes es: primero párrafo que referencie a la imagen, posteriormente la imagen. Así que igual tienes que revisar esta parte a partir de la sección 3.3.13.</w:t>
      </w:r>
    </w:p>
    <w:p w14:paraId="62F15C76" w14:textId="77777777" w:rsidR="002F723A" w:rsidRDefault="002F723A">
      <w:pPr>
        <w:pStyle w:val="Textocomentario"/>
      </w:pPr>
    </w:p>
    <w:p w14:paraId="52839524" w14:textId="705D2214" w:rsidR="002F723A" w:rsidRDefault="002F723A">
      <w:pPr>
        <w:pStyle w:val="Textocomentario"/>
      </w:pPr>
      <w:r>
        <w:t>He modificado ya la página del diagrama de clases para que sea Horizontal, comos e había hablado ayer.</w:t>
      </w:r>
    </w:p>
    <w:p w14:paraId="4A852159" w14:textId="77777777" w:rsidR="002F723A" w:rsidRDefault="002F723A">
      <w:pPr>
        <w:pStyle w:val="Textocomentario"/>
      </w:pPr>
    </w:p>
    <w:p w14:paraId="3FF155CC" w14:textId="2945E4ED" w:rsidR="002F723A" w:rsidRDefault="002F723A">
      <w:pPr>
        <w:pStyle w:val="Textocomentario"/>
      </w:pPr>
      <w:r>
        <w:t xml:space="preserve">Tienes que comenzar a darle formato al documento, </w:t>
      </w:r>
      <w:r w:rsidR="00981B03">
        <w:t>esto incluye la justificación, tipo de letra, interlíenado, entre ortros elementos. Y</w:t>
      </w:r>
      <w:r>
        <w:t>o te he ayudado con esa parte pero necesitas ya incluir el Índi</w:t>
      </w:r>
      <w:r w:rsidR="00981B03">
        <w:t>ce para poder hacer</w:t>
      </w:r>
      <w:r>
        <w:t>, realmente, los  cambios necesarios.</w:t>
      </w:r>
    </w:p>
    <w:p w14:paraId="1D3EA8B5" w14:textId="77777777" w:rsidR="002F723A" w:rsidRDefault="002F723A">
      <w:pPr>
        <w:pStyle w:val="Textocomentario"/>
      </w:pPr>
    </w:p>
    <w:p w14:paraId="07DAE80C" w14:textId="1285E30B" w:rsidR="002F723A" w:rsidRDefault="002F723A">
      <w:pPr>
        <w:pStyle w:val="Textocomentario"/>
      </w:pPr>
      <w:r w:rsidRPr="00981B03">
        <w:rPr>
          <w:highlight w:val="yellow"/>
        </w:rPr>
        <w:t>Te vuelvo a pedir que marque todos los cambios que se realizan con amarillo.</w:t>
      </w:r>
      <w:bookmarkStart w:id="1" w:name="_GoBack"/>
      <w:bookmarkEnd w:id="1"/>
    </w:p>
    <w:p w14:paraId="6965E289" w14:textId="77777777" w:rsidR="00981B03" w:rsidRDefault="00981B03">
      <w:pPr>
        <w:pStyle w:val="Textocomentario"/>
      </w:pPr>
    </w:p>
    <w:p w14:paraId="04B0A366" w14:textId="2E13235F" w:rsidR="00981B03" w:rsidRDefault="00981B03">
      <w:pPr>
        <w:pStyle w:val="Textocomentario"/>
      </w:pPr>
      <w:r>
        <w:t>En los apéndices revisa el interlíneado y los saltos de línea, en algunos casos hay, en otros no.</w:t>
      </w:r>
    </w:p>
    <w:p w14:paraId="59946C7F" w14:textId="77777777" w:rsidR="00981B03" w:rsidRDefault="00981B03">
      <w:pPr>
        <w:pStyle w:val="Textocomentario"/>
      </w:pPr>
    </w:p>
    <w:p w14:paraId="2F40C82F" w14:textId="77777777" w:rsidR="00981B03" w:rsidRDefault="00981B03">
      <w:pPr>
        <w:pStyle w:val="Textocomentario"/>
      </w:pPr>
    </w:p>
    <w:p w14:paraId="5760A6A5" w14:textId="77777777" w:rsidR="002F723A" w:rsidRDefault="002F723A">
      <w:pPr>
        <w:pStyle w:val="Textocomentario"/>
      </w:pPr>
    </w:p>
    <w:p w14:paraId="31E5EC92" w14:textId="074F6F7C" w:rsidR="002F723A" w:rsidRDefault="002F723A">
      <w:pPr>
        <w:pStyle w:val="Textocomentario"/>
      </w:pPr>
    </w:p>
    <w:p w14:paraId="3674DF31" w14:textId="77777777" w:rsidR="002F723A" w:rsidRDefault="002F723A">
      <w:pPr>
        <w:pStyle w:val="Textocomentario"/>
      </w:pPr>
    </w:p>
    <w:p w14:paraId="5C2D08FD" w14:textId="77777777" w:rsidR="002F723A" w:rsidRDefault="002F723A">
      <w:pPr>
        <w:pStyle w:val="Textocomentario"/>
      </w:pPr>
    </w:p>
    <w:p w14:paraId="460E6EEC" w14:textId="77777777" w:rsidR="002F723A" w:rsidRDefault="002F723A">
      <w:pPr>
        <w:pStyle w:val="Textocomentario"/>
      </w:pPr>
    </w:p>
    <w:p w14:paraId="5F4F9E15" w14:textId="77777777" w:rsidR="002F723A" w:rsidRDefault="002F723A">
      <w:pPr>
        <w:pStyle w:val="Textocomentario"/>
      </w:pPr>
    </w:p>
  </w:comment>
  <w:comment w:id="72" w:author="Profesor" w:date="2017-07-19T14:23:00Z" w:initials="P">
    <w:p w14:paraId="69BCDD26" w14:textId="0A7D7E07" w:rsidR="003472B7" w:rsidRDefault="003472B7">
      <w:pPr>
        <w:pStyle w:val="Textocomentario"/>
      </w:pPr>
      <w:r>
        <w:rPr>
          <w:rStyle w:val="Refdecomentario"/>
        </w:rPr>
        <w:annotationRef/>
      </w:r>
      <w:r>
        <w:t>Estaba muy lejos la imagen, por eso la cambie de lugar</w:t>
      </w:r>
    </w:p>
  </w:comment>
  <w:comment w:id="146" w:author="Profesor" w:date="2017-07-19T14:54:00Z" w:initials="P">
    <w:p w14:paraId="591B2BF9" w14:textId="34D2EB9F" w:rsidR="003472B7" w:rsidRDefault="003472B7">
      <w:pPr>
        <w:pStyle w:val="Textocomentario"/>
      </w:pPr>
      <w:r>
        <w:rPr>
          <w:rStyle w:val="Refdecomentario"/>
        </w:rPr>
        <w:annotationRef/>
      </w:r>
      <w:r>
        <w:t>¿Qué objetivos?</w:t>
      </w:r>
    </w:p>
  </w:comment>
  <w:comment w:id="436" w:author="Profesor" w:date="2017-07-19T15:42:00Z" w:initials="P">
    <w:p w14:paraId="53CC8145" w14:textId="6B0E5D7E" w:rsidR="003472B7" w:rsidRDefault="003472B7">
      <w:pPr>
        <w:pStyle w:val="Textocomentario"/>
      </w:pPr>
      <w:r>
        <w:rPr>
          <w:rStyle w:val="Refdecomentario"/>
        </w:rPr>
        <w:annotationRef/>
      </w:r>
      <w:r>
        <w:t>No entiendo la idea</w:t>
      </w:r>
    </w:p>
  </w:comment>
  <w:comment w:id="634" w:author="Profesor" w:date="2017-07-19T16:15:00Z" w:initials="P">
    <w:p w14:paraId="52906E6E" w14:textId="55FF69CA" w:rsidR="003472B7" w:rsidRDefault="003472B7">
      <w:pPr>
        <w:pStyle w:val="Textocomentario"/>
      </w:pPr>
      <w:r>
        <w:rPr>
          <w:rStyle w:val="Refdecomentario"/>
        </w:rPr>
        <w:annotationRef/>
      </w:r>
      <w:r>
        <w:t>No hay referencia a esta figura</w:t>
      </w:r>
    </w:p>
  </w:comment>
  <w:comment w:id="669" w:author="Profesor" w:date="2017-07-19T16:22:00Z" w:initials="P">
    <w:p w14:paraId="24F75FFB" w14:textId="283DA214" w:rsidR="003472B7" w:rsidRDefault="003472B7">
      <w:pPr>
        <w:pStyle w:val="Textocomentario"/>
      </w:pPr>
      <w:r>
        <w:rPr>
          <w:rStyle w:val="Refdecomentario"/>
        </w:rPr>
        <w:annotationRef/>
      </w:r>
      <w:r>
        <w:t>Reformular este párrafo</w:t>
      </w:r>
    </w:p>
  </w:comment>
  <w:comment w:id="678" w:author="Profesor" w:date="2017-07-19T16:25:00Z" w:initials="P">
    <w:p w14:paraId="727CD607" w14:textId="3A956F96" w:rsidR="00C425C3" w:rsidRDefault="00C425C3">
      <w:pPr>
        <w:pStyle w:val="Textocomentario"/>
      </w:pPr>
      <w:r>
        <w:rPr>
          <w:rStyle w:val="Refdecomentario"/>
        </w:rPr>
        <w:annotationRef/>
      </w:r>
      <w:r>
        <w:t>Considero que no es necesaria esta Figura.</w:t>
      </w:r>
    </w:p>
  </w:comment>
  <w:comment w:id="708" w:author="Profesor" w:date="2017-07-19T16:27:00Z" w:initials="P">
    <w:p w14:paraId="29242AB9" w14:textId="50F18DFA" w:rsidR="00C425C3" w:rsidRDefault="00C425C3">
      <w:pPr>
        <w:pStyle w:val="Textocomentario"/>
      </w:pPr>
      <w:r>
        <w:rPr>
          <w:rStyle w:val="Refdecomentario"/>
        </w:rPr>
        <w:annotationRef/>
      </w:r>
      <w:r>
        <w:t>Referenciar imagen</w:t>
      </w:r>
    </w:p>
  </w:comment>
  <w:comment w:id="710" w:author="Profesor" w:date="2017-07-19T16:27:00Z" w:initials="P">
    <w:p w14:paraId="5DE0890F" w14:textId="60A61870" w:rsidR="00C425C3" w:rsidRDefault="00C425C3">
      <w:pPr>
        <w:pStyle w:val="Textocomentario"/>
      </w:pPr>
      <w:r>
        <w:rPr>
          <w:rStyle w:val="Refdecomentario"/>
        </w:rPr>
        <w:annotationRef/>
      </w:r>
      <w:r>
        <w:t>Referenciar imagen</w:t>
      </w:r>
    </w:p>
  </w:comment>
  <w:comment w:id="796" w:author="Profesor" w:date="2017-07-19T16:56:00Z" w:initials="P">
    <w:p w14:paraId="1A85D5CF" w14:textId="08315F89" w:rsidR="00FF677B" w:rsidRDefault="00FF677B">
      <w:pPr>
        <w:pStyle w:val="Textocomentario"/>
      </w:pPr>
      <w:r>
        <w:rPr>
          <w:rStyle w:val="Refdecomentario"/>
        </w:rPr>
        <w:annotationRef/>
      </w:r>
      <w:r>
        <w:t>Referencia a la Firura</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F4F9E15" w15:done="0"/>
  <w15:commentEx w15:paraId="69BCDD26" w15:done="0"/>
  <w15:commentEx w15:paraId="591B2BF9" w15:done="0"/>
  <w15:commentEx w15:paraId="53CC8145" w15:done="0"/>
  <w15:commentEx w15:paraId="52906E6E" w15:done="0"/>
  <w15:commentEx w15:paraId="24F75FFB" w15:done="0"/>
  <w15:commentEx w15:paraId="727CD607" w15:done="0"/>
  <w15:commentEx w15:paraId="29242AB9" w15:done="0"/>
  <w15:commentEx w15:paraId="5DE0890F" w15:done="0"/>
  <w15:commentEx w15:paraId="1A85D5C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30F88B" w14:textId="77777777" w:rsidR="00E2359F" w:rsidRDefault="00E2359F" w:rsidP="008A48F4">
      <w:pPr>
        <w:spacing w:after="0" w:line="240" w:lineRule="auto"/>
      </w:pPr>
      <w:r>
        <w:separator/>
      </w:r>
    </w:p>
    <w:p w14:paraId="37BBDFE3" w14:textId="77777777" w:rsidR="00E2359F" w:rsidRDefault="00E2359F"/>
  </w:endnote>
  <w:endnote w:type="continuationSeparator" w:id="0">
    <w:p w14:paraId="45A5D11D" w14:textId="77777777" w:rsidR="00E2359F" w:rsidRDefault="00E2359F" w:rsidP="008A48F4">
      <w:pPr>
        <w:spacing w:after="0" w:line="240" w:lineRule="auto"/>
      </w:pPr>
      <w:r>
        <w:continuationSeparator/>
      </w:r>
    </w:p>
    <w:p w14:paraId="0554206D" w14:textId="77777777" w:rsidR="00E2359F" w:rsidRDefault="00E2359F"/>
  </w:endnote>
  <w:endnote w:type="continuationNotice" w:id="1">
    <w:p w14:paraId="7084D9B7" w14:textId="77777777" w:rsidR="00E2359F" w:rsidRDefault="00E2359F">
      <w:pPr>
        <w:spacing w:after="0" w:line="240" w:lineRule="auto"/>
      </w:pPr>
    </w:p>
    <w:p w14:paraId="33A13B51" w14:textId="77777777" w:rsidR="00E2359F" w:rsidRDefault="00E2359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entury Gothic">
    <w:altName w:val="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71442879"/>
      <w:docPartObj>
        <w:docPartGallery w:val="Page Numbers (Bottom of Page)"/>
        <w:docPartUnique/>
      </w:docPartObj>
    </w:sdtPr>
    <w:sdtContent>
      <w:p w14:paraId="7AF93A51" w14:textId="2E09C38D" w:rsidR="003472B7" w:rsidRDefault="003472B7">
        <w:pPr>
          <w:pStyle w:val="Piedepgina"/>
          <w:jc w:val="right"/>
        </w:pPr>
        <w:r>
          <w:fldChar w:fldCharType="begin"/>
        </w:r>
        <w:r>
          <w:instrText>PAGE   \* MERGEFORMAT</w:instrText>
        </w:r>
        <w:r>
          <w:fldChar w:fldCharType="separate"/>
        </w:r>
        <w:r w:rsidR="00981B03" w:rsidRPr="00981B03">
          <w:rPr>
            <w:noProof/>
            <w:lang w:val="es-ES"/>
          </w:rPr>
          <w:t>16</w:t>
        </w:r>
        <w:r>
          <w:fldChar w:fldCharType="end"/>
        </w:r>
      </w:p>
    </w:sdtContent>
  </w:sdt>
  <w:p w14:paraId="7A757CA1" w14:textId="77777777" w:rsidR="003472B7" w:rsidRDefault="003472B7">
    <w:pPr>
      <w:pStyle w:val="Piedepgina"/>
    </w:pPr>
  </w:p>
  <w:p w14:paraId="75A681A2" w14:textId="77777777" w:rsidR="003472B7" w:rsidRDefault="003472B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DFFF48" w14:textId="77777777" w:rsidR="00E2359F" w:rsidRDefault="00E2359F" w:rsidP="008A48F4">
      <w:pPr>
        <w:spacing w:after="0" w:line="240" w:lineRule="auto"/>
      </w:pPr>
      <w:r>
        <w:separator/>
      </w:r>
    </w:p>
    <w:p w14:paraId="6C513862" w14:textId="77777777" w:rsidR="00E2359F" w:rsidRDefault="00E2359F"/>
  </w:footnote>
  <w:footnote w:type="continuationSeparator" w:id="0">
    <w:p w14:paraId="56ADE57C" w14:textId="77777777" w:rsidR="00E2359F" w:rsidRDefault="00E2359F" w:rsidP="008A48F4">
      <w:pPr>
        <w:spacing w:after="0" w:line="240" w:lineRule="auto"/>
      </w:pPr>
      <w:r>
        <w:continuationSeparator/>
      </w:r>
    </w:p>
    <w:p w14:paraId="68499EE9" w14:textId="77777777" w:rsidR="00E2359F" w:rsidRDefault="00E2359F"/>
  </w:footnote>
  <w:footnote w:type="continuationNotice" w:id="1">
    <w:p w14:paraId="35E9C4D3" w14:textId="77777777" w:rsidR="00E2359F" w:rsidRDefault="00E2359F">
      <w:pPr>
        <w:spacing w:after="0" w:line="240" w:lineRule="auto"/>
      </w:pPr>
    </w:p>
    <w:p w14:paraId="64309CE8" w14:textId="77777777" w:rsidR="00E2359F" w:rsidRDefault="00E2359F"/>
  </w:footnote>
  <w:footnote w:id="2">
    <w:p w14:paraId="6FB42DB4" w14:textId="62DE31B1" w:rsidR="003472B7" w:rsidRPr="00CE29CA" w:rsidRDefault="003472B7" w:rsidP="00300A62">
      <w:pPr>
        <w:pStyle w:val="Textonotapie"/>
        <w:rPr>
          <w:rFonts w:cstheme="minorHAnsi"/>
        </w:rPr>
      </w:pPr>
      <w:r w:rsidRPr="00CE29CA">
        <w:rPr>
          <w:rStyle w:val="Refdenotaalpie"/>
          <w:rFonts w:cstheme="minorHAnsi"/>
        </w:rPr>
        <w:footnoteRef/>
      </w:r>
      <w:r w:rsidRPr="00CE29CA">
        <w:rPr>
          <w:rFonts w:cstheme="minorHAnsi"/>
        </w:rPr>
        <w:t xml:space="preserve"> Hibernate: Es una herramienta de mapeo objeto-relacional para la plataforma Java y .NET, facilita el mapeo de atributos entre una base de datos relacional tradicional y el modelo de objetos de una aplicación esto mediante archivos declarativos</w:t>
      </w:r>
      <w:r>
        <w:rPr>
          <w:rFonts w:cstheme="minorHAnsi"/>
        </w:rPr>
        <w:t xml:space="preserve"> </w:t>
      </w:r>
      <w:r w:rsidRPr="00CE29CA">
        <w:rPr>
          <w:rFonts w:cstheme="minorHAnsi"/>
        </w:rPr>
        <w:t>(XML).</w:t>
      </w:r>
    </w:p>
  </w:footnote>
  <w:footnote w:id="3">
    <w:p w14:paraId="6E4A494D" w14:textId="77777777" w:rsidR="003472B7" w:rsidRPr="00CE29CA" w:rsidRDefault="003472B7" w:rsidP="00300A62">
      <w:pPr>
        <w:pStyle w:val="Textonotapie"/>
        <w:rPr>
          <w:rFonts w:cstheme="minorHAnsi"/>
        </w:rPr>
      </w:pPr>
      <w:r w:rsidRPr="00CE29CA">
        <w:rPr>
          <w:rStyle w:val="Refdenotaalpie"/>
          <w:rFonts w:cstheme="minorHAnsi"/>
        </w:rPr>
        <w:footnoteRef/>
      </w:r>
      <w:r w:rsidRPr="00CE29CA">
        <w:rPr>
          <w:rFonts w:cstheme="minorHAnsi"/>
        </w:rPr>
        <w:t xml:space="preserve"> IDE: Entorno de desarrollo integrado, es un entorno de programación que ha sido empaquetado como un programa de aplicación, consiste en un editor de código, un compilador, un depurador y un constructor de interfaz gráfica.</w:t>
      </w:r>
    </w:p>
  </w:footnote>
  <w:footnote w:id="4">
    <w:p w14:paraId="24A663A1" w14:textId="77777777" w:rsidR="003472B7" w:rsidRPr="00CE29CA" w:rsidRDefault="003472B7" w:rsidP="00F266A8">
      <w:pPr>
        <w:pStyle w:val="Textonotapie"/>
        <w:jc w:val="both"/>
        <w:rPr>
          <w:rFonts w:cstheme="minorHAnsi"/>
        </w:rPr>
      </w:pPr>
      <w:r w:rsidRPr="00CE29CA">
        <w:rPr>
          <w:rStyle w:val="Refdenotaalpie"/>
          <w:rFonts w:cstheme="minorHAnsi"/>
        </w:rPr>
        <w:footnoteRef/>
      </w:r>
      <w:r w:rsidRPr="00CE29CA">
        <w:rPr>
          <w:rFonts w:cstheme="minorHAnsi"/>
        </w:rPr>
        <w:t xml:space="preserve"> Se denomina homicidio doloso a un subtipo del delito consistente en matar a alguien sin que concurran las circunstancias de alevosía, precio o ensañamiento [2].</w:t>
      </w:r>
    </w:p>
  </w:footnote>
  <w:footnote w:id="5">
    <w:p w14:paraId="1E48E81D" w14:textId="77777777" w:rsidR="003472B7" w:rsidRPr="00FA5387" w:rsidRDefault="003472B7" w:rsidP="00F266A8">
      <w:pPr>
        <w:pStyle w:val="Textonotapie"/>
        <w:jc w:val="both"/>
        <w:rPr>
          <w:rFonts w:ascii="Arial" w:hAnsi="Arial" w:cs="Arial"/>
        </w:rPr>
      </w:pPr>
      <w:r w:rsidRPr="00CE29CA">
        <w:rPr>
          <w:rStyle w:val="Refdenotaalpie"/>
          <w:rFonts w:cstheme="minorHAnsi"/>
        </w:rPr>
        <w:footnoteRef/>
      </w:r>
      <w:r w:rsidRPr="00CE29CA">
        <w:rPr>
          <w:rFonts w:cstheme="minorHAnsi"/>
        </w:rPr>
        <w:t xml:space="preserve">  Por gestión de incidentes delictivos se entenderá la publicación, eliminación y/o modificación de incidentes delictivos, además de la búsqueda de estos mismos por medio de los parámetros de los incidentes (fecha, ubicación, palabra clave y tipo de delito).</w:t>
      </w:r>
    </w:p>
  </w:footnote>
  <w:footnote w:id="6">
    <w:p w14:paraId="7FEC162A" w14:textId="42ADF5A5" w:rsidR="003472B7" w:rsidRPr="00CE29CA" w:rsidRDefault="003472B7" w:rsidP="002403B5">
      <w:pPr>
        <w:pStyle w:val="Textonotapie"/>
        <w:jc w:val="both"/>
        <w:rPr>
          <w:rFonts w:cstheme="minorHAnsi"/>
        </w:rPr>
      </w:pPr>
      <w:r w:rsidRPr="00CE29CA">
        <w:rPr>
          <w:rStyle w:val="Refdenotaalpie"/>
          <w:rFonts w:cstheme="minorHAnsi"/>
        </w:rPr>
        <w:footnoteRef/>
      </w:r>
      <w:r w:rsidRPr="00CE29CA">
        <w:rPr>
          <w:rFonts w:cstheme="minorHAnsi"/>
        </w:rPr>
        <w:t xml:space="preserve"> </w:t>
      </w:r>
      <w:r w:rsidRPr="00CE29CA">
        <w:rPr>
          <w:rFonts w:cstheme="minorHAnsi"/>
          <w:i/>
        </w:rPr>
        <w:t>Bootstrapping</w:t>
      </w:r>
      <w:r w:rsidRPr="00CE29CA">
        <w:rPr>
          <w:rFonts w:cstheme="minorHAnsi"/>
        </w:rPr>
        <w:t xml:space="preserve"> es un método para derivar estimaciones robustas de errores estándar e intervalos de confianza para estimaciones tales como la media, la mediana, la proporción, el coeficiente de correlación o el coeficiente de regresión.</w:t>
      </w:r>
    </w:p>
    <w:p w14:paraId="2816B238" w14:textId="1E6410FA" w:rsidR="003472B7" w:rsidRDefault="003472B7">
      <w:pPr>
        <w:pStyle w:val="Textonotapie"/>
      </w:pPr>
    </w:p>
  </w:footnote>
  <w:footnote w:id="7">
    <w:p w14:paraId="26072CD6" w14:textId="77777777" w:rsidR="003472B7" w:rsidRDefault="003472B7" w:rsidP="00300A62">
      <w:pPr>
        <w:pStyle w:val="Textonotapie"/>
      </w:pPr>
      <w:r>
        <w:rPr>
          <w:rStyle w:val="Refdenotaalpie"/>
        </w:rPr>
        <w:footnoteRef/>
      </w:r>
      <w:r>
        <w:t xml:space="preserve"> ADO .NET </w:t>
      </w:r>
      <w:r w:rsidRPr="00A56803">
        <w:t>es un conjunto de componentes del software que pueden ser usados por los programadores para acceder a datos y a servicios de datos. Es una parte de la biblioteca de clases base que están incluidas en el Microsoft .NET Framework</w:t>
      </w:r>
      <w:r>
        <w:t>.</w:t>
      </w:r>
    </w:p>
  </w:footnote>
  <w:footnote w:id="8">
    <w:p w14:paraId="6E06B443" w14:textId="77777777" w:rsidR="003472B7" w:rsidRDefault="003472B7" w:rsidP="00573943">
      <w:pPr>
        <w:pStyle w:val="Textonotapie"/>
        <w:jc w:val="both"/>
      </w:pPr>
      <w:r>
        <w:rPr>
          <w:rStyle w:val="Refdenotaalpie"/>
        </w:rPr>
        <w:footnoteRef/>
      </w:r>
      <w:r>
        <w:t xml:space="preserve"> </w:t>
      </w:r>
      <w:r w:rsidRPr="004C6829">
        <w:t>La telemetría es un conjunto de datos sobre el uso de nuestra aplicación, que nos va a permitir desde tener estadísticas de uso, hasta poder detectar errores y dónde están ocurriendo</w:t>
      </w:r>
      <w:r>
        <w:t xml:space="preserve"> [13]</w:t>
      </w:r>
      <w:r w:rsidRPr="004C6829">
        <w:t>.</w:t>
      </w:r>
    </w:p>
  </w:footnote>
  <w:footnote w:id="9">
    <w:p w14:paraId="5E3DF4A8" w14:textId="77777777" w:rsidR="003472B7" w:rsidRDefault="003472B7" w:rsidP="00315E6B">
      <w:pPr>
        <w:pStyle w:val="Textonotapie"/>
      </w:pPr>
      <w:r>
        <w:rPr>
          <w:rStyle w:val="Refdenotaalpie"/>
        </w:rPr>
        <w:footnoteRef/>
      </w:r>
      <w:r>
        <w:t xml:space="preserve"> Para un mayor detalle de la geolocalización en Leaflet, consultar [21].</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2E778B"/>
    <w:multiLevelType w:val="hybridMultilevel"/>
    <w:tmpl w:val="BF78144C"/>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 w15:restartNumberingAfterBreak="0">
    <w:nsid w:val="060354B6"/>
    <w:multiLevelType w:val="multilevel"/>
    <w:tmpl w:val="1080499E"/>
    <w:lvl w:ilvl="0">
      <w:start w:val="1"/>
      <w:numFmt w:val="bullet"/>
      <w:lvlText w:val=""/>
      <w:lvlJc w:val="left"/>
      <w:pPr>
        <w:tabs>
          <w:tab w:val="num" w:pos="2136"/>
        </w:tabs>
        <w:ind w:left="2136" w:hanging="360"/>
      </w:pPr>
      <w:rPr>
        <w:rFonts w:ascii="Symbol" w:hAnsi="Symbol" w:hint="default"/>
        <w:sz w:val="20"/>
      </w:rPr>
    </w:lvl>
    <w:lvl w:ilvl="1" w:tentative="1">
      <w:start w:val="1"/>
      <w:numFmt w:val="bullet"/>
      <w:lvlText w:val="o"/>
      <w:lvlJc w:val="left"/>
      <w:pPr>
        <w:tabs>
          <w:tab w:val="num" w:pos="2856"/>
        </w:tabs>
        <w:ind w:left="2856" w:hanging="360"/>
      </w:pPr>
      <w:rPr>
        <w:rFonts w:ascii="Courier New" w:hAnsi="Courier New" w:hint="default"/>
        <w:sz w:val="20"/>
      </w:rPr>
    </w:lvl>
    <w:lvl w:ilvl="2" w:tentative="1">
      <w:start w:val="1"/>
      <w:numFmt w:val="bullet"/>
      <w:lvlText w:val=""/>
      <w:lvlJc w:val="left"/>
      <w:pPr>
        <w:tabs>
          <w:tab w:val="num" w:pos="3576"/>
        </w:tabs>
        <w:ind w:left="3576" w:hanging="360"/>
      </w:pPr>
      <w:rPr>
        <w:rFonts w:ascii="Wingdings" w:hAnsi="Wingdings" w:hint="default"/>
        <w:sz w:val="20"/>
      </w:rPr>
    </w:lvl>
    <w:lvl w:ilvl="3" w:tentative="1">
      <w:start w:val="1"/>
      <w:numFmt w:val="bullet"/>
      <w:lvlText w:val=""/>
      <w:lvlJc w:val="left"/>
      <w:pPr>
        <w:tabs>
          <w:tab w:val="num" w:pos="4296"/>
        </w:tabs>
        <w:ind w:left="4296" w:hanging="360"/>
      </w:pPr>
      <w:rPr>
        <w:rFonts w:ascii="Wingdings" w:hAnsi="Wingdings" w:hint="default"/>
        <w:sz w:val="20"/>
      </w:rPr>
    </w:lvl>
    <w:lvl w:ilvl="4" w:tentative="1">
      <w:start w:val="1"/>
      <w:numFmt w:val="bullet"/>
      <w:lvlText w:val=""/>
      <w:lvlJc w:val="left"/>
      <w:pPr>
        <w:tabs>
          <w:tab w:val="num" w:pos="5016"/>
        </w:tabs>
        <w:ind w:left="5016" w:hanging="360"/>
      </w:pPr>
      <w:rPr>
        <w:rFonts w:ascii="Wingdings" w:hAnsi="Wingdings" w:hint="default"/>
        <w:sz w:val="20"/>
      </w:rPr>
    </w:lvl>
    <w:lvl w:ilvl="5" w:tentative="1">
      <w:start w:val="1"/>
      <w:numFmt w:val="bullet"/>
      <w:lvlText w:val=""/>
      <w:lvlJc w:val="left"/>
      <w:pPr>
        <w:tabs>
          <w:tab w:val="num" w:pos="5736"/>
        </w:tabs>
        <w:ind w:left="5736" w:hanging="360"/>
      </w:pPr>
      <w:rPr>
        <w:rFonts w:ascii="Wingdings" w:hAnsi="Wingdings" w:hint="default"/>
        <w:sz w:val="20"/>
      </w:rPr>
    </w:lvl>
    <w:lvl w:ilvl="6" w:tentative="1">
      <w:start w:val="1"/>
      <w:numFmt w:val="bullet"/>
      <w:lvlText w:val=""/>
      <w:lvlJc w:val="left"/>
      <w:pPr>
        <w:tabs>
          <w:tab w:val="num" w:pos="6456"/>
        </w:tabs>
        <w:ind w:left="6456" w:hanging="360"/>
      </w:pPr>
      <w:rPr>
        <w:rFonts w:ascii="Wingdings" w:hAnsi="Wingdings" w:hint="default"/>
        <w:sz w:val="20"/>
      </w:rPr>
    </w:lvl>
    <w:lvl w:ilvl="7" w:tentative="1">
      <w:start w:val="1"/>
      <w:numFmt w:val="bullet"/>
      <w:lvlText w:val=""/>
      <w:lvlJc w:val="left"/>
      <w:pPr>
        <w:tabs>
          <w:tab w:val="num" w:pos="7176"/>
        </w:tabs>
        <w:ind w:left="7176" w:hanging="360"/>
      </w:pPr>
      <w:rPr>
        <w:rFonts w:ascii="Wingdings" w:hAnsi="Wingdings" w:hint="default"/>
        <w:sz w:val="20"/>
      </w:rPr>
    </w:lvl>
    <w:lvl w:ilvl="8" w:tentative="1">
      <w:start w:val="1"/>
      <w:numFmt w:val="bullet"/>
      <w:lvlText w:val=""/>
      <w:lvlJc w:val="left"/>
      <w:pPr>
        <w:tabs>
          <w:tab w:val="num" w:pos="7896"/>
        </w:tabs>
        <w:ind w:left="7896" w:hanging="360"/>
      </w:pPr>
      <w:rPr>
        <w:rFonts w:ascii="Wingdings" w:hAnsi="Wingdings" w:hint="default"/>
        <w:sz w:val="20"/>
      </w:rPr>
    </w:lvl>
  </w:abstractNum>
  <w:abstractNum w:abstractNumId="2" w15:restartNumberingAfterBreak="0">
    <w:nsid w:val="065E64DE"/>
    <w:multiLevelType w:val="hybridMultilevel"/>
    <w:tmpl w:val="EDFC7F46"/>
    <w:lvl w:ilvl="0" w:tplc="080A0005">
      <w:start w:val="1"/>
      <w:numFmt w:val="bullet"/>
      <w:lvlText w:val=""/>
      <w:lvlJc w:val="left"/>
      <w:pPr>
        <w:ind w:left="1068" w:hanging="360"/>
      </w:pPr>
      <w:rPr>
        <w:rFonts w:ascii="Wingdings" w:hAnsi="Wingdings"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3" w15:restartNumberingAfterBreak="0">
    <w:nsid w:val="074B019E"/>
    <w:multiLevelType w:val="hybridMultilevel"/>
    <w:tmpl w:val="7FFEDBE4"/>
    <w:lvl w:ilvl="0" w:tplc="080A0001">
      <w:start w:val="1"/>
      <w:numFmt w:val="bullet"/>
      <w:lvlText w:val=""/>
      <w:lvlJc w:val="left"/>
      <w:pPr>
        <w:ind w:left="1425" w:hanging="360"/>
      </w:pPr>
      <w:rPr>
        <w:rFonts w:ascii="Symbol" w:hAnsi="Symbol" w:hint="default"/>
      </w:rPr>
    </w:lvl>
    <w:lvl w:ilvl="1" w:tplc="080A0003" w:tentative="1">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4" w15:restartNumberingAfterBreak="0">
    <w:nsid w:val="11DC517B"/>
    <w:multiLevelType w:val="hybridMultilevel"/>
    <w:tmpl w:val="D5DC0A62"/>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44C4A5F"/>
    <w:multiLevelType w:val="hybridMultilevel"/>
    <w:tmpl w:val="E2AC759E"/>
    <w:lvl w:ilvl="0" w:tplc="080A0005">
      <w:start w:val="1"/>
      <w:numFmt w:val="bullet"/>
      <w:lvlText w:val=""/>
      <w:lvlJc w:val="left"/>
      <w:pPr>
        <w:ind w:left="360" w:hanging="360"/>
      </w:pPr>
      <w:rPr>
        <w:rFonts w:ascii="Wingdings" w:hAnsi="Wingdings"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6" w15:restartNumberingAfterBreak="0">
    <w:nsid w:val="15C60B50"/>
    <w:multiLevelType w:val="hybridMultilevel"/>
    <w:tmpl w:val="4BB260D8"/>
    <w:lvl w:ilvl="0" w:tplc="080A0005">
      <w:start w:val="1"/>
      <w:numFmt w:val="bullet"/>
      <w:lvlText w:val=""/>
      <w:lvlJc w:val="left"/>
      <w:pPr>
        <w:ind w:left="1432" w:hanging="360"/>
      </w:pPr>
      <w:rPr>
        <w:rFonts w:ascii="Wingdings" w:hAnsi="Wingdings" w:hint="default"/>
      </w:rPr>
    </w:lvl>
    <w:lvl w:ilvl="1" w:tplc="080A0003" w:tentative="1">
      <w:start w:val="1"/>
      <w:numFmt w:val="bullet"/>
      <w:lvlText w:val="o"/>
      <w:lvlJc w:val="left"/>
      <w:pPr>
        <w:ind w:left="2152" w:hanging="360"/>
      </w:pPr>
      <w:rPr>
        <w:rFonts w:ascii="Courier New" w:hAnsi="Courier New" w:cs="Courier New" w:hint="default"/>
      </w:rPr>
    </w:lvl>
    <w:lvl w:ilvl="2" w:tplc="080A0005" w:tentative="1">
      <w:start w:val="1"/>
      <w:numFmt w:val="bullet"/>
      <w:lvlText w:val=""/>
      <w:lvlJc w:val="left"/>
      <w:pPr>
        <w:ind w:left="2872" w:hanging="360"/>
      </w:pPr>
      <w:rPr>
        <w:rFonts w:ascii="Wingdings" w:hAnsi="Wingdings" w:hint="default"/>
      </w:rPr>
    </w:lvl>
    <w:lvl w:ilvl="3" w:tplc="080A0001" w:tentative="1">
      <w:start w:val="1"/>
      <w:numFmt w:val="bullet"/>
      <w:lvlText w:val=""/>
      <w:lvlJc w:val="left"/>
      <w:pPr>
        <w:ind w:left="3592" w:hanging="360"/>
      </w:pPr>
      <w:rPr>
        <w:rFonts w:ascii="Symbol" w:hAnsi="Symbol" w:hint="default"/>
      </w:rPr>
    </w:lvl>
    <w:lvl w:ilvl="4" w:tplc="080A0003" w:tentative="1">
      <w:start w:val="1"/>
      <w:numFmt w:val="bullet"/>
      <w:lvlText w:val="o"/>
      <w:lvlJc w:val="left"/>
      <w:pPr>
        <w:ind w:left="4312" w:hanging="360"/>
      </w:pPr>
      <w:rPr>
        <w:rFonts w:ascii="Courier New" w:hAnsi="Courier New" w:cs="Courier New" w:hint="default"/>
      </w:rPr>
    </w:lvl>
    <w:lvl w:ilvl="5" w:tplc="080A0005" w:tentative="1">
      <w:start w:val="1"/>
      <w:numFmt w:val="bullet"/>
      <w:lvlText w:val=""/>
      <w:lvlJc w:val="left"/>
      <w:pPr>
        <w:ind w:left="5032" w:hanging="360"/>
      </w:pPr>
      <w:rPr>
        <w:rFonts w:ascii="Wingdings" w:hAnsi="Wingdings" w:hint="default"/>
      </w:rPr>
    </w:lvl>
    <w:lvl w:ilvl="6" w:tplc="080A0001" w:tentative="1">
      <w:start w:val="1"/>
      <w:numFmt w:val="bullet"/>
      <w:lvlText w:val=""/>
      <w:lvlJc w:val="left"/>
      <w:pPr>
        <w:ind w:left="5752" w:hanging="360"/>
      </w:pPr>
      <w:rPr>
        <w:rFonts w:ascii="Symbol" w:hAnsi="Symbol" w:hint="default"/>
      </w:rPr>
    </w:lvl>
    <w:lvl w:ilvl="7" w:tplc="080A0003" w:tentative="1">
      <w:start w:val="1"/>
      <w:numFmt w:val="bullet"/>
      <w:lvlText w:val="o"/>
      <w:lvlJc w:val="left"/>
      <w:pPr>
        <w:ind w:left="6472" w:hanging="360"/>
      </w:pPr>
      <w:rPr>
        <w:rFonts w:ascii="Courier New" w:hAnsi="Courier New" w:cs="Courier New" w:hint="default"/>
      </w:rPr>
    </w:lvl>
    <w:lvl w:ilvl="8" w:tplc="080A0005" w:tentative="1">
      <w:start w:val="1"/>
      <w:numFmt w:val="bullet"/>
      <w:lvlText w:val=""/>
      <w:lvlJc w:val="left"/>
      <w:pPr>
        <w:ind w:left="7192" w:hanging="360"/>
      </w:pPr>
      <w:rPr>
        <w:rFonts w:ascii="Wingdings" w:hAnsi="Wingdings" w:hint="default"/>
      </w:rPr>
    </w:lvl>
  </w:abstractNum>
  <w:abstractNum w:abstractNumId="7" w15:restartNumberingAfterBreak="0">
    <w:nsid w:val="17DD1FB9"/>
    <w:multiLevelType w:val="hybridMultilevel"/>
    <w:tmpl w:val="32007754"/>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8" w15:restartNumberingAfterBreak="0">
    <w:nsid w:val="23122C47"/>
    <w:multiLevelType w:val="hybridMultilevel"/>
    <w:tmpl w:val="DA604684"/>
    <w:lvl w:ilvl="0" w:tplc="080A0005">
      <w:start w:val="1"/>
      <w:numFmt w:val="bullet"/>
      <w:lvlText w:val=""/>
      <w:lvlJc w:val="left"/>
      <w:pPr>
        <w:ind w:left="360" w:hanging="360"/>
      </w:pPr>
      <w:rPr>
        <w:rFonts w:ascii="Wingdings" w:hAnsi="Wingdings"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9" w15:restartNumberingAfterBreak="0">
    <w:nsid w:val="253C32D4"/>
    <w:multiLevelType w:val="multilevel"/>
    <w:tmpl w:val="5C665070"/>
    <w:lvl w:ilvl="0">
      <w:start w:val="3"/>
      <w:numFmt w:val="decimal"/>
      <w:lvlText w:val="%1"/>
      <w:lvlJc w:val="left"/>
      <w:pPr>
        <w:ind w:left="645" w:hanging="645"/>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28C66FF6"/>
    <w:multiLevelType w:val="hybridMultilevel"/>
    <w:tmpl w:val="89DE91F6"/>
    <w:lvl w:ilvl="0" w:tplc="080A0005">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8E05868"/>
    <w:multiLevelType w:val="hybridMultilevel"/>
    <w:tmpl w:val="C3AAF2A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A425CB9"/>
    <w:multiLevelType w:val="hybridMultilevel"/>
    <w:tmpl w:val="53AE9E5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C951B11"/>
    <w:multiLevelType w:val="hybridMultilevel"/>
    <w:tmpl w:val="A718BE94"/>
    <w:lvl w:ilvl="0" w:tplc="080A0005">
      <w:start w:val="1"/>
      <w:numFmt w:val="bullet"/>
      <w:lvlText w:val=""/>
      <w:lvlJc w:val="left"/>
      <w:pPr>
        <w:ind w:left="1428" w:hanging="360"/>
      </w:pPr>
      <w:rPr>
        <w:rFonts w:ascii="Wingdings" w:hAnsi="Wingdings"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4" w15:restartNumberingAfterBreak="0">
    <w:nsid w:val="329D6F7A"/>
    <w:multiLevelType w:val="hybridMultilevel"/>
    <w:tmpl w:val="F28474E6"/>
    <w:lvl w:ilvl="0" w:tplc="080A0001">
      <w:start w:val="1"/>
      <w:numFmt w:val="bullet"/>
      <w:lvlText w:val=""/>
      <w:lvlJc w:val="left"/>
      <w:pPr>
        <w:ind w:left="1500" w:hanging="360"/>
      </w:pPr>
      <w:rPr>
        <w:rFonts w:ascii="Symbol" w:hAnsi="Symbol" w:hint="default"/>
      </w:rPr>
    </w:lvl>
    <w:lvl w:ilvl="1" w:tplc="080A0003" w:tentative="1">
      <w:start w:val="1"/>
      <w:numFmt w:val="bullet"/>
      <w:lvlText w:val="o"/>
      <w:lvlJc w:val="left"/>
      <w:pPr>
        <w:ind w:left="2220" w:hanging="360"/>
      </w:pPr>
      <w:rPr>
        <w:rFonts w:ascii="Courier New" w:hAnsi="Courier New" w:cs="Courier New" w:hint="default"/>
      </w:rPr>
    </w:lvl>
    <w:lvl w:ilvl="2" w:tplc="080A0005" w:tentative="1">
      <w:start w:val="1"/>
      <w:numFmt w:val="bullet"/>
      <w:lvlText w:val=""/>
      <w:lvlJc w:val="left"/>
      <w:pPr>
        <w:ind w:left="2940" w:hanging="360"/>
      </w:pPr>
      <w:rPr>
        <w:rFonts w:ascii="Wingdings" w:hAnsi="Wingdings" w:hint="default"/>
      </w:rPr>
    </w:lvl>
    <w:lvl w:ilvl="3" w:tplc="080A0001" w:tentative="1">
      <w:start w:val="1"/>
      <w:numFmt w:val="bullet"/>
      <w:lvlText w:val=""/>
      <w:lvlJc w:val="left"/>
      <w:pPr>
        <w:ind w:left="3660" w:hanging="360"/>
      </w:pPr>
      <w:rPr>
        <w:rFonts w:ascii="Symbol" w:hAnsi="Symbol" w:hint="default"/>
      </w:rPr>
    </w:lvl>
    <w:lvl w:ilvl="4" w:tplc="080A0003" w:tentative="1">
      <w:start w:val="1"/>
      <w:numFmt w:val="bullet"/>
      <w:lvlText w:val="o"/>
      <w:lvlJc w:val="left"/>
      <w:pPr>
        <w:ind w:left="4380" w:hanging="360"/>
      </w:pPr>
      <w:rPr>
        <w:rFonts w:ascii="Courier New" w:hAnsi="Courier New" w:cs="Courier New" w:hint="default"/>
      </w:rPr>
    </w:lvl>
    <w:lvl w:ilvl="5" w:tplc="080A0005" w:tentative="1">
      <w:start w:val="1"/>
      <w:numFmt w:val="bullet"/>
      <w:lvlText w:val=""/>
      <w:lvlJc w:val="left"/>
      <w:pPr>
        <w:ind w:left="5100" w:hanging="360"/>
      </w:pPr>
      <w:rPr>
        <w:rFonts w:ascii="Wingdings" w:hAnsi="Wingdings" w:hint="default"/>
      </w:rPr>
    </w:lvl>
    <w:lvl w:ilvl="6" w:tplc="080A0001" w:tentative="1">
      <w:start w:val="1"/>
      <w:numFmt w:val="bullet"/>
      <w:lvlText w:val=""/>
      <w:lvlJc w:val="left"/>
      <w:pPr>
        <w:ind w:left="5820" w:hanging="360"/>
      </w:pPr>
      <w:rPr>
        <w:rFonts w:ascii="Symbol" w:hAnsi="Symbol" w:hint="default"/>
      </w:rPr>
    </w:lvl>
    <w:lvl w:ilvl="7" w:tplc="080A0003" w:tentative="1">
      <w:start w:val="1"/>
      <w:numFmt w:val="bullet"/>
      <w:lvlText w:val="o"/>
      <w:lvlJc w:val="left"/>
      <w:pPr>
        <w:ind w:left="6540" w:hanging="360"/>
      </w:pPr>
      <w:rPr>
        <w:rFonts w:ascii="Courier New" w:hAnsi="Courier New" w:cs="Courier New" w:hint="default"/>
      </w:rPr>
    </w:lvl>
    <w:lvl w:ilvl="8" w:tplc="080A0005" w:tentative="1">
      <w:start w:val="1"/>
      <w:numFmt w:val="bullet"/>
      <w:lvlText w:val=""/>
      <w:lvlJc w:val="left"/>
      <w:pPr>
        <w:ind w:left="7260" w:hanging="360"/>
      </w:pPr>
      <w:rPr>
        <w:rFonts w:ascii="Wingdings" w:hAnsi="Wingdings" w:hint="default"/>
      </w:rPr>
    </w:lvl>
  </w:abstractNum>
  <w:abstractNum w:abstractNumId="15" w15:restartNumberingAfterBreak="0">
    <w:nsid w:val="33B57784"/>
    <w:multiLevelType w:val="hybridMultilevel"/>
    <w:tmpl w:val="954AA1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38B94FDF"/>
    <w:multiLevelType w:val="hybridMultilevel"/>
    <w:tmpl w:val="C70EF48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3B95017B"/>
    <w:multiLevelType w:val="hybridMultilevel"/>
    <w:tmpl w:val="D2EC4ACE"/>
    <w:lvl w:ilvl="0" w:tplc="080A0005">
      <w:start w:val="1"/>
      <w:numFmt w:val="bullet"/>
      <w:lvlText w:val=""/>
      <w:lvlJc w:val="left"/>
      <w:pPr>
        <w:ind w:left="1434" w:hanging="360"/>
      </w:pPr>
      <w:rPr>
        <w:rFonts w:ascii="Wingdings" w:hAnsi="Wingdings"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18" w15:restartNumberingAfterBreak="0">
    <w:nsid w:val="3BEF010B"/>
    <w:multiLevelType w:val="hybridMultilevel"/>
    <w:tmpl w:val="CE6210CC"/>
    <w:lvl w:ilvl="0" w:tplc="080A0005">
      <w:start w:val="1"/>
      <w:numFmt w:val="bullet"/>
      <w:lvlText w:val=""/>
      <w:lvlJc w:val="left"/>
      <w:pPr>
        <w:ind w:left="360" w:hanging="360"/>
      </w:pPr>
      <w:rPr>
        <w:rFonts w:ascii="Wingdings" w:hAnsi="Wingdings" w:hint="default"/>
      </w:rPr>
    </w:lvl>
    <w:lvl w:ilvl="1" w:tplc="080A0019">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9" w15:restartNumberingAfterBreak="0">
    <w:nsid w:val="3EED41DA"/>
    <w:multiLevelType w:val="hybridMultilevel"/>
    <w:tmpl w:val="FDF06326"/>
    <w:lvl w:ilvl="0" w:tplc="080A0005">
      <w:start w:val="1"/>
      <w:numFmt w:val="bullet"/>
      <w:lvlText w:val=""/>
      <w:lvlJc w:val="left"/>
      <w:pPr>
        <w:ind w:left="1428" w:hanging="360"/>
      </w:pPr>
      <w:rPr>
        <w:rFonts w:ascii="Wingdings" w:hAnsi="Wingdings"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0" w15:restartNumberingAfterBreak="0">
    <w:nsid w:val="40CB77A6"/>
    <w:multiLevelType w:val="hybridMultilevel"/>
    <w:tmpl w:val="F8FC6AA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42045D3A"/>
    <w:multiLevelType w:val="hybridMultilevel"/>
    <w:tmpl w:val="A4B66E68"/>
    <w:lvl w:ilvl="0" w:tplc="080A0005">
      <w:start w:val="1"/>
      <w:numFmt w:val="bullet"/>
      <w:lvlText w:val=""/>
      <w:lvlJc w:val="left"/>
      <w:pPr>
        <w:ind w:left="1428" w:hanging="360"/>
      </w:pPr>
      <w:rPr>
        <w:rFonts w:ascii="Wingdings" w:hAnsi="Wingdings" w:hint="default"/>
      </w:rPr>
    </w:lvl>
    <w:lvl w:ilvl="1" w:tplc="080A0003">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2" w15:restartNumberingAfterBreak="0">
    <w:nsid w:val="49127C5A"/>
    <w:multiLevelType w:val="hybridMultilevel"/>
    <w:tmpl w:val="BF6E9578"/>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3" w15:restartNumberingAfterBreak="0">
    <w:nsid w:val="4E1F3D2F"/>
    <w:multiLevelType w:val="hybridMultilevel"/>
    <w:tmpl w:val="61068530"/>
    <w:lvl w:ilvl="0" w:tplc="9998DAEE">
      <w:start w:val="2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4F9A1D43"/>
    <w:multiLevelType w:val="multilevel"/>
    <w:tmpl w:val="02863B7A"/>
    <w:lvl w:ilvl="0">
      <w:start w:val="1"/>
      <w:numFmt w:val="decimal"/>
      <w:lvlText w:val="%1."/>
      <w:lvlJc w:val="left"/>
      <w:pPr>
        <w:ind w:left="360" w:hanging="360"/>
      </w:pPr>
      <w:rPr>
        <w:rFonts w:hint="default"/>
      </w:rPr>
    </w:lvl>
    <w:lvl w:ilvl="1">
      <w:start w:val="3"/>
      <w:numFmt w:val="decimal"/>
      <w:isLgl/>
      <w:lvlText w:val="%1.%2"/>
      <w:lvlJc w:val="left"/>
      <w:pPr>
        <w:ind w:left="600" w:hanging="60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440" w:hanging="1440"/>
      </w:pPr>
      <w:rPr>
        <w:rFonts w:hint="default"/>
        <w:b/>
      </w:rPr>
    </w:lvl>
  </w:abstractNum>
  <w:abstractNum w:abstractNumId="25" w15:restartNumberingAfterBreak="0">
    <w:nsid w:val="53EE0D8B"/>
    <w:multiLevelType w:val="hybridMultilevel"/>
    <w:tmpl w:val="70B8CB34"/>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6" w15:restartNumberingAfterBreak="0">
    <w:nsid w:val="5A6E78F7"/>
    <w:multiLevelType w:val="multilevel"/>
    <w:tmpl w:val="EE90AB3A"/>
    <w:lvl w:ilvl="0">
      <w:start w:val="4"/>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7" w15:restartNumberingAfterBreak="0">
    <w:nsid w:val="68704D6A"/>
    <w:multiLevelType w:val="hybridMultilevel"/>
    <w:tmpl w:val="41DE4014"/>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8" w15:restartNumberingAfterBreak="0">
    <w:nsid w:val="7C3673D5"/>
    <w:multiLevelType w:val="hybridMultilevel"/>
    <w:tmpl w:val="A510F768"/>
    <w:lvl w:ilvl="0" w:tplc="E37EFBB2">
      <w:start w:val="1"/>
      <w:numFmt w:val="bullet"/>
      <w:lvlText w:val=""/>
      <w:lvlJc w:val="left"/>
      <w:pPr>
        <w:ind w:left="1428" w:hanging="360"/>
      </w:pPr>
      <w:rPr>
        <w:rFonts w:ascii="Symbol" w:hAnsi="Symbol" w:hint="default"/>
        <w:color w:val="auto"/>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9" w15:restartNumberingAfterBreak="0">
    <w:nsid w:val="7C436CE7"/>
    <w:multiLevelType w:val="hybridMultilevel"/>
    <w:tmpl w:val="79D0BE66"/>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num w:numId="1">
    <w:abstractNumId w:val="20"/>
  </w:num>
  <w:num w:numId="2">
    <w:abstractNumId w:val="23"/>
  </w:num>
  <w:num w:numId="3">
    <w:abstractNumId w:val="3"/>
  </w:num>
  <w:num w:numId="4">
    <w:abstractNumId w:val="28"/>
  </w:num>
  <w:num w:numId="5">
    <w:abstractNumId w:val="24"/>
  </w:num>
  <w:num w:numId="6">
    <w:abstractNumId w:val="14"/>
  </w:num>
  <w:num w:numId="7">
    <w:abstractNumId w:val="7"/>
  </w:num>
  <w:num w:numId="8">
    <w:abstractNumId w:val="18"/>
  </w:num>
  <w:num w:numId="9">
    <w:abstractNumId w:val="29"/>
  </w:num>
  <w:num w:numId="10">
    <w:abstractNumId w:val="8"/>
  </w:num>
  <w:num w:numId="11">
    <w:abstractNumId w:val="2"/>
  </w:num>
  <w:num w:numId="12">
    <w:abstractNumId w:val="11"/>
  </w:num>
  <w:num w:numId="13">
    <w:abstractNumId w:val="6"/>
  </w:num>
  <w:num w:numId="14">
    <w:abstractNumId w:val="16"/>
  </w:num>
  <w:num w:numId="15">
    <w:abstractNumId w:val="19"/>
  </w:num>
  <w:num w:numId="16">
    <w:abstractNumId w:val="17"/>
  </w:num>
  <w:num w:numId="17">
    <w:abstractNumId w:val="22"/>
  </w:num>
  <w:num w:numId="18">
    <w:abstractNumId w:val="1"/>
  </w:num>
  <w:num w:numId="19">
    <w:abstractNumId w:val="4"/>
  </w:num>
  <w:num w:numId="20">
    <w:abstractNumId w:val="12"/>
  </w:num>
  <w:num w:numId="21">
    <w:abstractNumId w:val="0"/>
  </w:num>
  <w:num w:numId="22">
    <w:abstractNumId w:val="15"/>
  </w:num>
  <w:num w:numId="23">
    <w:abstractNumId w:val="27"/>
  </w:num>
  <w:num w:numId="24">
    <w:abstractNumId w:val="10"/>
  </w:num>
  <w:num w:numId="25">
    <w:abstractNumId w:val="25"/>
  </w:num>
  <w:num w:numId="26">
    <w:abstractNumId w:val="13"/>
  </w:num>
  <w:num w:numId="27">
    <w:abstractNumId w:val="9"/>
  </w:num>
  <w:num w:numId="28">
    <w:abstractNumId w:val="21"/>
  </w:num>
  <w:num w:numId="29">
    <w:abstractNumId w:val="26"/>
  </w:num>
  <w:num w:numId="30">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rofesor">
    <w15:presenceInfo w15:providerId="None" w15:userId="Profes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trackRevisions/>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2554"/>
    <w:rsid w:val="00005ABF"/>
    <w:rsid w:val="00007CBF"/>
    <w:rsid w:val="00011D8E"/>
    <w:rsid w:val="00013042"/>
    <w:rsid w:val="00014682"/>
    <w:rsid w:val="00021BEC"/>
    <w:rsid w:val="00025C3C"/>
    <w:rsid w:val="000344A1"/>
    <w:rsid w:val="000355E6"/>
    <w:rsid w:val="00042ACF"/>
    <w:rsid w:val="00076C9A"/>
    <w:rsid w:val="000778BD"/>
    <w:rsid w:val="000826E8"/>
    <w:rsid w:val="00082A33"/>
    <w:rsid w:val="00085A6D"/>
    <w:rsid w:val="000871E4"/>
    <w:rsid w:val="000A178F"/>
    <w:rsid w:val="000B0AC8"/>
    <w:rsid w:val="000B26AD"/>
    <w:rsid w:val="000B563D"/>
    <w:rsid w:val="000D51C3"/>
    <w:rsid w:val="000D76FD"/>
    <w:rsid w:val="000D7866"/>
    <w:rsid w:val="000E5F76"/>
    <w:rsid w:val="00101273"/>
    <w:rsid w:val="001025F0"/>
    <w:rsid w:val="0010699F"/>
    <w:rsid w:val="00121805"/>
    <w:rsid w:val="0012274D"/>
    <w:rsid w:val="00126A34"/>
    <w:rsid w:val="00135C8E"/>
    <w:rsid w:val="00151994"/>
    <w:rsid w:val="00152CE1"/>
    <w:rsid w:val="00157E02"/>
    <w:rsid w:val="00187F9B"/>
    <w:rsid w:val="00191D8E"/>
    <w:rsid w:val="00196C60"/>
    <w:rsid w:val="001A72FB"/>
    <w:rsid w:val="001A7F1E"/>
    <w:rsid w:val="001B0F45"/>
    <w:rsid w:val="001B5120"/>
    <w:rsid w:val="001B586E"/>
    <w:rsid w:val="001C0906"/>
    <w:rsid w:val="001C15A1"/>
    <w:rsid w:val="001C5954"/>
    <w:rsid w:val="001C5E9E"/>
    <w:rsid w:val="001D2AE5"/>
    <w:rsid w:val="001D7AC0"/>
    <w:rsid w:val="001E7738"/>
    <w:rsid w:val="00201211"/>
    <w:rsid w:val="00206F12"/>
    <w:rsid w:val="00207DC5"/>
    <w:rsid w:val="002230DA"/>
    <w:rsid w:val="00223C68"/>
    <w:rsid w:val="00234506"/>
    <w:rsid w:val="002370A5"/>
    <w:rsid w:val="002403B5"/>
    <w:rsid w:val="00241044"/>
    <w:rsid w:val="00250352"/>
    <w:rsid w:val="002572C7"/>
    <w:rsid w:val="002629AF"/>
    <w:rsid w:val="00265D19"/>
    <w:rsid w:val="002660A9"/>
    <w:rsid w:val="0026723A"/>
    <w:rsid w:val="00272210"/>
    <w:rsid w:val="00272554"/>
    <w:rsid w:val="00287A75"/>
    <w:rsid w:val="00291CB0"/>
    <w:rsid w:val="00296422"/>
    <w:rsid w:val="002A0DA9"/>
    <w:rsid w:val="002A23F8"/>
    <w:rsid w:val="002C3BFF"/>
    <w:rsid w:val="002C501F"/>
    <w:rsid w:val="002D261C"/>
    <w:rsid w:val="002E1B85"/>
    <w:rsid w:val="002E5966"/>
    <w:rsid w:val="002E7EEF"/>
    <w:rsid w:val="002F723A"/>
    <w:rsid w:val="00300A62"/>
    <w:rsid w:val="003040FB"/>
    <w:rsid w:val="00315109"/>
    <w:rsid w:val="00315E6B"/>
    <w:rsid w:val="003215F4"/>
    <w:rsid w:val="0034493C"/>
    <w:rsid w:val="003472B7"/>
    <w:rsid w:val="00370FB4"/>
    <w:rsid w:val="003722A3"/>
    <w:rsid w:val="003826FA"/>
    <w:rsid w:val="003832DB"/>
    <w:rsid w:val="003A53D3"/>
    <w:rsid w:val="003A5FD4"/>
    <w:rsid w:val="003A6678"/>
    <w:rsid w:val="003B2DF1"/>
    <w:rsid w:val="003B414E"/>
    <w:rsid w:val="003C1373"/>
    <w:rsid w:val="003D7B9C"/>
    <w:rsid w:val="003E0220"/>
    <w:rsid w:val="003E083F"/>
    <w:rsid w:val="003E7115"/>
    <w:rsid w:val="00400511"/>
    <w:rsid w:val="00400D37"/>
    <w:rsid w:val="004027C3"/>
    <w:rsid w:val="004078AD"/>
    <w:rsid w:val="0041240C"/>
    <w:rsid w:val="004174BD"/>
    <w:rsid w:val="00417AAD"/>
    <w:rsid w:val="004216D7"/>
    <w:rsid w:val="004232C7"/>
    <w:rsid w:val="004309F2"/>
    <w:rsid w:val="00434883"/>
    <w:rsid w:val="0043769B"/>
    <w:rsid w:val="00451FB9"/>
    <w:rsid w:val="004626DD"/>
    <w:rsid w:val="00464D62"/>
    <w:rsid w:val="004714CA"/>
    <w:rsid w:val="004728EB"/>
    <w:rsid w:val="0047605F"/>
    <w:rsid w:val="0047624B"/>
    <w:rsid w:val="00480FD3"/>
    <w:rsid w:val="00486FC5"/>
    <w:rsid w:val="00491026"/>
    <w:rsid w:val="00494531"/>
    <w:rsid w:val="00494BF2"/>
    <w:rsid w:val="00497530"/>
    <w:rsid w:val="004A0FEE"/>
    <w:rsid w:val="004B32B5"/>
    <w:rsid w:val="004B46C3"/>
    <w:rsid w:val="004C6829"/>
    <w:rsid w:val="004C6DF5"/>
    <w:rsid w:val="004E376C"/>
    <w:rsid w:val="004F76B6"/>
    <w:rsid w:val="005021A6"/>
    <w:rsid w:val="0050275A"/>
    <w:rsid w:val="00512A35"/>
    <w:rsid w:val="00514E10"/>
    <w:rsid w:val="00523767"/>
    <w:rsid w:val="005276B3"/>
    <w:rsid w:val="0054217F"/>
    <w:rsid w:val="0054262F"/>
    <w:rsid w:val="005511DD"/>
    <w:rsid w:val="005639D9"/>
    <w:rsid w:val="0057119E"/>
    <w:rsid w:val="00572622"/>
    <w:rsid w:val="00573492"/>
    <w:rsid w:val="00573943"/>
    <w:rsid w:val="0059215C"/>
    <w:rsid w:val="00592498"/>
    <w:rsid w:val="005958A4"/>
    <w:rsid w:val="00596010"/>
    <w:rsid w:val="005A7999"/>
    <w:rsid w:val="005B07D1"/>
    <w:rsid w:val="005B174F"/>
    <w:rsid w:val="005C1821"/>
    <w:rsid w:val="005C2B6B"/>
    <w:rsid w:val="005D0FF6"/>
    <w:rsid w:val="005D1A24"/>
    <w:rsid w:val="005E089C"/>
    <w:rsid w:val="005F4A87"/>
    <w:rsid w:val="00611AFC"/>
    <w:rsid w:val="00642F44"/>
    <w:rsid w:val="006439A0"/>
    <w:rsid w:val="00647556"/>
    <w:rsid w:val="00647937"/>
    <w:rsid w:val="00655A3F"/>
    <w:rsid w:val="006709C5"/>
    <w:rsid w:val="006844A1"/>
    <w:rsid w:val="006872DB"/>
    <w:rsid w:val="006874B1"/>
    <w:rsid w:val="00691503"/>
    <w:rsid w:val="006915FD"/>
    <w:rsid w:val="0069202D"/>
    <w:rsid w:val="006948C9"/>
    <w:rsid w:val="00696413"/>
    <w:rsid w:val="006A0AFE"/>
    <w:rsid w:val="006A5186"/>
    <w:rsid w:val="006A74E7"/>
    <w:rsid w:val="006B532F"/>
    <w:rsid w:val="006C468F"/>
    <w:rsid w:val="006D1587"/>
    <w:rsid w:val="006D1706"/>
    <w:rsid w:val="006D3D11"/>
    <w:rsid w:val="006D42B3"/>
    <w:rsid w:val="006D658D"/>
    <w:rsid w:val="006E6D2F"/>
    <w:rsid w:val="006F0D3C"/>
    <w:rsid w:val="00716225"/>
    <w:rsid w:val="00721311"/>
    <w:rsid w:val="007269A1"/>
    <w:rsid w:val="007346FD"/>
    <w:rsid w:val="00734881"/>
    <w:rsid w:val="00742F50"/>
    <w:rsid w:val="007477E6"/>
    <w:rsid w:val="00750F99"/>
    <w:rsid w:val="00752D03"/>
    <w:rsid w:val="00753BA0"/>
    <w:rsid w:val="00761082"/>
    <w:rsid w:val="00764532"/>
    <w:rsid w:val="0076751A"/>
    <w:rsid w:val="007769A3"/>
    <w:rsid w:val="007852FE"/>
    <w:rsid w:val="007858C7"/>
    <w:rsid w:val="007906C2"/>
    <w:rsid w:val="00793B5A"/>
    <w:rsid w:val="007A0E34"/>
    <w:rsid w:val="007A252F"/>
    <w:rsid w:val="007C0D2D"/>
    <w:rsid w:val="007C6E0A"/>
    <w:rsid w:val="007F1BE3"/>
    <w:rsid w:val="007F2DA7"/>
    <w:rsid w:val="007F3381"/>
    <w:rsid w:val="007F35B7"/>
    <w:rsid w:val="008009D7"/>
    <w:rsid w:val="008146EF"/>
    <w:rsid w:val="008203EC"/>
    <w:rsid w:val="00822A75"/>
    <w:rsid w:val="008267E9"/>
    <w:rsid w:val="0084028C"/>
    <w:rsid w:val="00843226"/>
    <w:rsid w:val="00851AAC"/>
    <w:rsid w:val="00851D42"/>
    <w:rsid w:val="00852B5B"/>
    <w:rsid w:val="0086101D"/>
    <w:rsid w:val="008627CA"/>
    <w:rsid w:val="00865297"/>
    <w:rsid w:val="00891C62"/>
    <w:rsid w:val="008927AD"/>
    <w:rsid w:val="008937D9"/>
    <w:rsid w:val="008944B0"/>
    <w:rsid w:val="00896806"/>
    <w:rsid w:val="008A0355"/>
    <w:rsid w:val="008A3D1D"/>
    <w:rsid w:val="008A48F4"/>
    <w:rsid w:val="008A4C17"/>
    <w:rsid w:val="008B1DFA"/>
    <w:rsid w:val="008B6A6D"/>
    <w:rsid w:val="008C3F92"/>
    <w:rsid w:val="008C67FA"/>
    <w:rsid w:val="008E4165"/>
    <w:rsid w:val="008E63EF"/>
    <w:rsid w:val="008F49FC"/>
    <w:rsid w:val="008F7C21"/>
    <w:rsid w:val="00902FB2"/>
    <w:rsid w:val="009041B6"/>
    <w:rsid w:val="00904F11"/>
    <w:rsid w:val="00907FE9"/>
    <w:rsid w:val="0091292B"/>
    <w:rsid w:val="00916A2D"/>
    <w:rsid w:val="009312A8"/>
    <w:rsid w:val="009349AC"/>
    <w:rsid w:val="009357A2"/>
    <w:rsid w:val="00936D47"/>
    <w:rsid w:val="00940FDE"/>
    <w:rsid w:val="00944AAC"/>
    <w:rsid w:val="00944BEC"/>
    <w:rsid w:val="009543A3"/>
    <w:rsid w:val="009546ED"/>
    <w:rsid w:val="0095495D"/>
    <w:rsid w:val="0095574C"/>
    <w:rsid w:val="00956EE1"/>
    <w:rsid w:val="00964CCD"/>
    <w:rsid w:val="00964E19"/>
    <w:rsid w:val="009738C4"/>
    <w:rsid w:val="00981B03"/>
    <w:rsid w:val="00986056"/>
    <w:rsid w:val="009A5F46"/>
    <w:rsid w:val="009A78BB"/>
    <w:rsid w:val="009A7EE9"/>
    <w:rsid w:val="009B3FA4"/>
    <w:rsid w:val="009B7647"/>
    <w:rsid w:val="009C4DDD"/>
    <w:rsid w:val="009C4E73"/>
    <w:rsid w:val="009D21C8"/>
    <w:rsid w:val="009E10C1"/>
    <w:rsid w:val="009E3536"/>
    <w:rsid w:val="009E3EAE"/>
    <w:rsid w:val="00A07943"/>
    <w:rsid w:val="00A20EC2"/>
    <w:rsid w:val="00A262A5"/>
    <w:rsid w:val="00A5377C"/>
    <w:rsid w:val="00A56803"/>
    <w:rsid w:val="00A61CD3"/>
    <w:rsid w:val="00A644E6"/>
    <w:rsid w:val="00A654A1"/>
    <w:rsid w:val="00A80733"/>
    <w:rsid w:val="00AA1684"/>
    <w:rsid w:val="00AA1968"/>
    <w:rsid w:val="00AB35EA"/>
    <w:rsid w:val="00AC7B3B"/>
    <w:rsid w:val="00AD282A"/>
    <w:rsid w:val="00AD5B45"/>
    <w:rsid w:val="00AE000D"/>
    <w:rsid w:val="00AE389C"/>
    <w:rsid w:val="00AF2410"/>
    <w:rsid w:val="00B05666"/>
    <w:rsid w:val="00B20B27"/>
    <w:rsid w:val="00B239E3"/>
    <w:rsid w:val="00B25E47"/>
    <w:rsid w:val="00B26CA3"/>
    <w:rsid w:val="00B27057"/>
    <w:rsid w:val="00B45C9D"/>
    <w:rsid w:val="00B5200D"/>
    <w:rsid w:val="00B61040"/>
    <w:rsid w:val="00B63393"/>
    <w:rsid w:val="00B70824"/>
    <w:rsid w:val="00B73E92"/>
    <w:rsid w:val="00B75B3F"/>
    <w:rsid w:val="00B80B30"/>
    <w:rsid w:val="00B85D50"/>
    <w:rsid w:val="00B973D8"/>
    <w:rsid w:val="00BA47BC"/>
    <w:rsid w:val="00BB0CB4"/>
    <w:rsid w:val="00BB366A"/>
    <w:rsid w:val="00C11D9D"/>
    <w:rsid w:val="00C15D75"/>
    <w:rsid w:val="00C3434D"/>
    <w:rsid w:val="00C425C3"/>
    <w:rsid w:val="00C44633"/>
    <w:rsid w:val="00C46835"/>
    <w:rsid w:val="00C549C8"/>
    <w:rsid w:val="00C56C6D"/>
    <w:rsid w:val="00C6765D"/>
    <w:rsid w:val="00C824F4"/>
    <w:rsid w:val="00C921CE"/>
    <w:rsid w:val="00C92276"/>
    <w:rsid w:val="00C93884"/>
    <w:rsid w:val="00C966AF"/>
    <w:rsid w:val="00CC1C8D"/>
    <w:rsid w:val="00CC570D"/>
    <w:rsid w:val="00CD087B"/>
    <w:rsid w:val="00CD0FB0"/>
    <w:rsid w:val="00CD2400"/>
    <w:rsid w:val="00CD5EC1"/>
    <w:rsid w:val="00CD6D6C"/>
    <w:rsid w:val="00CE2148"/>
    <w:rsid w:val="00CE29CA"/>
    <w:rsid w:val="00CF2269"/>
    <w:rsid w:val="00CF70D7"/>
    <w:rsid w:val="00D0749D"/>
    <w:rsid w:val="00D16551"/>
    <w:rsid w:val="00D17452"/>
    <w:rsid w:val="00D26C07"/>
    <w:rsid w:val="00D30239"/>
    <w:rsid w:val="00D30D11"/>
    <w:rsid w:val="00D34E1A"/>
    <w:rsid w:val="00D35EC5"/>
    <w:rsid w:val="00D4098E"/>
    <w:rsid w:val="00D47A62"/>
    <w:rsid w:val="00D5582A"/>
    <w:rsid w:val="00D67B18"/>
    <w:rsid w:val="00D71093"/>
    <w:rsid w:val="00D773A4"/>
    <w:rsid w:val="00D86F0D"/>
    <w:rsid w:val="00D95656"/>
    <w:rsid w:val="00DA028E"/>
    <w:rsid w:val="00DA7377"/>
    <w:rsid w:val="00DC091E"/>
    <w:rsid w:val="00DD2864"/>
    <w:rsid w:val="00DD3513"/>
    <w:rsid w:val="00DD55CF"/>
    <w:rsid w:val="00DF1DBD"/>
    <w:rsid w:val="00E01DC3"/>
    <w:rsid w:val="00E02FC2"/>
    <w:rsid w:val="00E05469"/>
    <w:rsid w:val="00E104F6"/>
    <w:rsid w:val="00E20EC0"/>
    <w:rsid w:val="00E2359F"/>
    <w:rsid w:val="00E26B03"/>
    <w:rsid w:val="00E31851"/>
    <w:rsid w:val="00E3689D"/>
    <w:rsid w:val="00E42789"/>
    <w:rsid w:val="00E45972"/>
    <w:rsid w:val="00E84671"/>
    <w:rsid w:val="00E916EE"/>
    <w:rsid w:val="00E9743A"/>
    <w:rsid w:val="00EA68E2"/>
    <w:rsid w:val="00EC344E"/>
    <w:rsid w:val="00EC3FBB"/>
    <w:rsid w:val="00ED0C60"/>
    <w:rsid w:val="00ED5FC1"/>
    <w:rsid w:val="00EE46B8"/>
    <w:rsid w:val="00EE7962"/>
    <w:rsid w:val="00EF56B7"/>
    <w:rsid w:val="00F07319"/>
    <w:rsid w:val="00F12768"/>
    <w:rsid w:val="00F237D0"/>
    <w:rsid w:val="00F25681"/>
    <w:rsid w:val="00F266A8"/>
    <w:rsid w:val="00F26A70"/>
    <w:rsid w:val="00F3253C"/>
    <w:rsid w:val="00F33E15"/>
    <w:rsid w:val="00F516C6"/>
    <w:rsid w:val="00F519DC"/>
    <w:rsid w:val="00F86642"/>
    <w:rsid w:val="00F934F6"/>
    <w:rsid w:val="00F93F72"/>
    <w:rsid w:val="00F950B2"/>
    <w:rsid w:val="00F96B3E"/>
    <w:rsid w:val="00FA2BE8"/>
    <w:rsid w:val="00FA71EE"/>
    <w:rsid w:val="00FB4CD7"/>
    <w:rsid w:val="00FB59F7"/>
    <w:rsid w:val="00FB5AC8"/>
    <w:rsid w:val="00FB6838"/>
    <w:rsid w:val="00FD16D6"/>
    <w:rsid w:val="00FE248F"/>
    <w:rsid w:val="00FE2E9E"/>
    <w:rsid w:val="00FE557F"/>
    <w:rsid w:val="00FF677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543909"/>
  <w15:chartTrackingRefBased/>
  <w15:docId w15:val="{2F5C692A-BAE6-48DD-B90D-9CFE5BA4EA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2554"/>
  </w:style>
  <w:style w:type="paragraph" w:styleId="Ttulo1">
    <w:name w:val="heading 1"/>
    <w:basedOn w:val="Normal"/>
    <w:next w:val="Normal"/>
    <w:link w:val="Ttulo1Car"/>
    <w:uiPriority w:val="9"/>
    <w:qFormat/>
    <w:rsid w:val="004376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C3FB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23C6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7C0D2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7C0D2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272554"/>
    <w:pPr>
      <w:spacing w:after="0" w:line="240" w:lineRule="auto"/>
      <w:jc w:val="both"/>
    </w:pPr>
    <w:rPr>
      <w:rFonts w:ascii="Century Gothic" w:hAnsi="Century Gothic"/>
    </w:rPr>
  </w:style>
  <w:style w:type="paragraph" w:styleId="Prrafodelista">
    <w:name w:val="List Paragraph"/>
    <w:basedOn w:val="Normal"/>
    <w:uiPriority w:val="34"/>
    <w:qFormat/>
    <w:rsid w:val="00B75B3F"/>
    <w:pPr>
      <w:ind w:left="720"/>
      <w:contextualSpacing/>
    </w:pPr>
  </w:style>
  <w:style w:type="paragraph" w:styleId="Textonotapie">
    <w:name w:val="footnote text"/>
    <w:basedOn w:val="Normal"/>
    <w:link w:val="TextonotapieCar"/>
    <w:uiPriority w:val="99"/>
    <w:unhideWhenUsed/>
    <w:rsid w:val="008A48F4"/>
    <w:pPr>
      <w:spacing w:after="0" w:line="240" w:lineRule="auto"/>
    </w:pPr>
    <w:rPr>
      <w:sz w:val="20"/>
      <w:szCs w:val="20"/>
    </w:rPr>
  </w:style>
  <w:style w:type="character" w:customStyle="1" w:styleId="TextonotapieCar">
    <w:name w:val="Texto nota pie Car"/>
    <w:basedOn w:val="Fuentedeprrafopredeter"/>
    <w:link w:val="Textonotapie"/>
    <w:uiPriority w:val="99"/>
    <w:rsid w:val="008A48F4"/>
    <w:rPr>
      <w:sz w:val="20"/>
      <w:szCs w:val="20"/>
    </w:rPr>
  </w:style>
  <w:style w:type="character" w:styleId="Refdenotaalpie">
    <w:name w:val="footnote reference"/>
    <w:basedOn w:val="Fuentedeprrafopredeter"/>
    <w:uiPriority w:val="99"/>
    <w:unhideWhenUsed/>
    <w:rsid w:val="008A48F4"/>
    <w:rPr>
      <w:vertAlign w:val="superscript"/>
    </w:rPr>
  </w:style>
  <w:style w:type="paragraph" w:styleId="Puesto">
    <w:name w:val="Title"/>
    <w:basedOn w:val="Normal"/>
    <w:next w:val="Normal"/>
    <w:link w:val="PuestoCar"/>
    <w:uiPriority w:val="10"/>
    <w:qFormat/>
    <w:rsid w:val="00F266A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F266A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26B03"/>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E26B03"/>
    <w:rPr>
      <w:rFonts w:eastAsiaTheme="minorEastAsia"/>
      <w:color w:val="5A5A5A" w:themeColor="text1" w:themeTint="A5"/>
      <w:spacing w:val="15"/>
    </w:rPr>
  </w:style>
  <w:style w:type="paragraph" w:styleId="Encabezado">
    <w:name w:val="header"/>
    <w:basedOn w:val="Normal"/>
    <w:link w:val="EncabezadoCar"/>
    <w:uiPriority w:val="99"/>
    <w:unhideWhenUsed/>
    <w:rsid w:val="001025F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025F0"/>
  </w:style>
  <w:style w:type="paragraph" w:styleId="Piedepgina">
    <w:name w:val="footer"/>
    <w:basedOn w:val="Normal"/>
    <w:link w:val="PiedepginaCar"/>
    <w:uiPriority w:val="99"/>
    <w:unhideWhenUsed/>
    <w:rsid w:val="001025F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025F0"/>
  </w:style>
  <w:style w:type="character" w:styleId="Hipervnculo">
    <w:name w:val="Hyperlink"/>
    <w:basedOn w:val="Fuentedeprrafopredeter"/>
    <w:uiPriority w:val="99"/>
    <w:unhideWhenUsed/>
    <w:rsid w:val="004A0FEE"/>
    <w:rPr>
      <w:color w:val="0563C1" w:themeColor="hyperlink"/>
      <w:u w:val="single"/>
    </w:rPr>
  </w:style>
  <w:style w:type="character" w:customStyle="1" w:styleId="UnresolvedMention">
    <w:name w:val="Unresolved Mention"/>
    <w:basedOn w:val="Fuentedeprrafopredeter"/>
    <w:uiPriority w:val="99"/>
    <w:semiHidden/>
    <w:unhideWhenUsed/>
    <w:rsid w:val="004A0FEE"/>
    <w:rPr>
      <w:color w:val="808080"/>
      <w:shd w:val="clear" w:color="auto" w:fill="E6E6E6"/>
    </w:rPr>
  </w:style>
  <w:style w:type="character" w:customStyle="1" w:styleId="Ttulo1Car">
    <w:name w:val="Título 1 Car"/>
    <w:basedOn w:val="Fuentedeprrafopredeter"/>
    <w:link w:val="Ttulo1"/>
    <w:uiPriority w:val="9"/>
    <w:rsid w:val="0043769B"/>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EC3FBB"/>
    <w:rPr>
      <w:rFonts w:asciiTheme="majorHAnsi" w:eastAsiaTheme="majorEastAsia" w:hAnsiTheme="majorHAnsi" w:cstheme="majorBidi"/>
      <w:color w:val="2F5496" w:themeColor="accent1" w:themeShade="BF"/>
      <w:sz w:val="26"/>
      <w:szCs w:val="26"/>
    </w:rPr>
  </w:style>
  <w:style w:type="character" w:styleId="Referenciasutil">
    <w:name w:val="Subtle Reference"/>
    <w:basedOn w:val="Fuentedeprrafopredeter"/>
    <w:uiPriority w:val="31"/>
    <w:qFormat/>
    <w:rsid w:val="00EC3FBB"/>
    <w:rPr>
      <w:smallCaps/>
      <w:color w:val="5A5A5A" w:themeColor="text1" w:themeTint="A5"/>
    </w:rPr>
  </w:style>
  <w:style w:type="character" w:styleId="nfasisintenso">
    <w:name w:val="Intense Emphasis"/>
    <w:basedOn w:val="Fuentedeprrafopredeter"/>
    <w:uiPriority w:val="21"/>
    <w:qFormat/>
    <w:rsid w:val="00852B5B"/>
    <w:rPr>
      <w:i/>
      <w:iCs/>
      <w:color w:val="4472C4" w:themeColor="accent1"/>
    </w:rPr>
  </w:style>
  <w:style w:type="character" w:customStyle="1" w:styleId="kxbc">
    <w:name w:val="kxbc"/>
    <w:basedOn w:val="Fuentedeprrafopredeter"/>
    <w:rsid w:val="00CE29CA"/>
  </w:style>
  <w:style w:type="character" w:styleId="nfasis">
    <w:name w:val="Emphasis"/>
    <w:basedOn w:val="Fuentedeprrafopredeter"/>
    <w:uiPriority w:val="20"/>
    <w:qFormat/>
    <w:rsid w:val="002572C7"/>
    <w:rPr>
      <w:i/>
      <w:iCs/>
    </w:rPr>
  </w:style>
  <w:style w:type="character" w:styleId="Textoennegrita">
    <w:name w:val="Strong"/>
    <w:basedOn w:val="Fuentedeprrafopredeter"/>
    <w:uiPriority w:val="22"/>
    <w:qFormat/>
    <w:rsid w:val="00D86F0D"/>
    <w:rPr>
      <w:b/>
      <w:bCs/>
    </w:rPr>
  </w:style>
  <w:style w:type="character" w:customStyle="1" w:styleId="Ttulo3Car">
    <w:name w:val="Título 3 Car"/>
    <w:basedOn w:val="Fuentedeprrafopredeter"/>
    <w:link w:val="Ttulo3"/>
    <w:uiPriority w:val="9"/>
    <w:rsid w:val="00223C68"/>
    <w:rPr>
      <w:rFonts w:asciiTheme="majorHAnsi" w:eastAsiaTheme="majorEastAsia" w:hAnsiTheme="majorHAnsi" w:cstheme="majorBidi"/>
      <w:color w:val="1F3763" w:themeColor="accent1" w:themeShade="7F"/>
      <w:sz w:val="24"/>
      <w:szCs w:val="24"/>
    </w:rPr>
  </w:style>
  <w:style w:type="paragraph" w:customStyle="1" w:styleId="Estilo1">
    <w:name w:val="Estilo1"/>
    <w:basedOn w:val="Subttulo"/>
    <w:link w:val="Estilo1Car"/>
    <w:qFormat/>
    <w:rsid w:val="006E6D2F"/>
    <w:pPr>
      <w:spacing w:line="360" w:lineRule="auto"/>
      <w:ind w:firstLine="708"/>
      <w:jc w:val="center"/>
    </w:pPr>
    <w:rPr>
      <w:sz w:val="36"/>
      <w:u w:val="single"/>
    </w:rPr>
  </w:style>
  <w:style w:type="paragraph" w:styleId="Descripcin">
    <w:name w:val="caption"/>
    <w:basedOn w:val="Normal"/>
    <w:next w:val="Normal"/>
    <w:uiPriority w:val="35"/>
    <w:unhideWhenUsed/>
    <w:qFormat/>
    <w:rsid w:val="001B586E"/>
    <w:pPr>
      <w:spacing w:after="200" w:line="240" w:lineRule="auto"/>
    </w:pPr>
    <w:rPr>
      <w:i/>
      <w:iCs/>
      <w:color w:val="44546A" w:themeColor="text2"/>
      <w:sz w:val="18"/>
      <w:szCs w:val="18"/>
    </w:rPr>
  </w:style>
  <w:style w:type="character" w:customStyle="1" w:styleId="Estilo1Car">
    <w:name w:val="Estilo1 Car"/>
    <w:basedOn w:val="SubttuloCar"/>
    <w:link w:val="Estilo1"/>
    <w:rsid w:val="006E6D2F"/>
    <w:rPr>
      <w:rFonts w:eastAsiaTheme="minorEastAsia"/>
      <w:color w:val="5A5A5A" w:themeColor="text1" w:themeTint="A5"/>
      <w:spacing w:val="15"/>
      <w:sz w:val="36"/>
      <w:u w:val="single"/>
    </w:rPr>
  </w:style>
  <w:style w:type="paragraph" w:styleId="Textonotaalfinal">
    <w:name w:val="endnote text"/>
    <w:basedOn w:val="Normal"/>
    <w:link w:val="TextonotaalfinalCar"/>
    <w:uiPriority w:val="99"/>
    <w:semiHidden/>
    <w:unhideWhenUsed/>
    <w:rsid w:val="000826E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826E8"/>
    <w:rPr>
      <w:sz w:val="20"/>
      <w:szCs w:val="20"/>
    </w:rPr>
  </w:style>
  <w:style w:type="character" w:styleId="Refdenotaalfinal">
    <w:name w:val="endnote reference"/>
    <w:basedOn w:val="Fuentedeprrafopredeter"/>
    <w:uiPriority w:val="99"/>
    <w:semiHidden/>
    <w:unhideWhenUsed/>
    <w:rsid w:val="000826E8"/>
    <w:rPr>
      <w:vertAlign w:val="superscript"/>
    </w:rPr>
  </w:style>
  <w:style w:type="paragraph" w:styleId="HTMLconformatoprevio">
    <w:name w:val="HTML Preformatted"/>
    <w:basedOn w:val="Normal"/>
    <w:link w:val="HTMLconformatoprevioCar"/>
    <w:uiPriority w:val="99"/>
    <w:semiHidden/>
    <w:unhideWhenUsed/>
    <w:rsid w:val="009549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95495D"/>
    <w:rPr>
      <w:rFonts w:ascii="Courier New" w:eastAsia="Times New Roman" w:hAnsi="Courier New" w:cs="Courier New"/>
      <w:sz w:val="20"/>
      <w:szCs w:val="20"/>
      <w:lang w:eastAsia="es-MX"/>
    </w:rPr>
  </w:style>
  <w:style w:type="character" w:customStyle="1" w:styleId="hljs-tag">
    <w:name w:val="hljs-tag"/>
    <w:basedOn w:val="Fuentedeprrafopredeter"/>
    <w:rsid w:val="0095495D"/>
  </w:style>
  <w:style w:type="character" w:customStyle="1" w:styleId="hljs-title">
    <w:name w:val="hljs-title"/>
    <w:basedOn w:val="Fuentedeprrafopredeter"/>
    <w:rsid w:val="0095495D"/>
  </w:style>
  <w:style w:type="character" w:customStyle="1" w:styleId="hljs-attribute">
    <w:name w:val="hljs-attribute"/>
    <w:basedOn w:val="Fuentedeprrafopredeter"/>
    <w:rsid w:val="0095495D"/>
  </w:style>
  <w:style w:type="character" w:customStyle="1" w:styleId="hljs-value">
    <w:name w:val="hljs-value"/>
    <w:basedOn w:val="Fuentedeprrafopredeter"/>
    <w:rsid w:val="0095495D"/>
  </w:style>
  <w:style w:type="character" w:customStyle="1" w:styleId="hljs-string1">
    <w:name w:val="hljs-string1"/>
    <w:basedOn w:val="Fuentedeprrafopredeter"/>
    <w:rsid w:val="00CD0FB0"/>
    <w:rPr>
      <w:color w:val="DF5000"/>
    </w:rPr>
  </w:style>
  <w:style w:type="character" w:customStyle="1" w:styleId="hljs-keyword6">
    <w:name w:val="hljs-keyword6"/>
    <w:basedOn w:val="Fuentedeprrafopredeter"/>
    <w:rsid w:val="00CD0FB0"/>
    <w:rPr>
      <w:color w:val="A71D5D"/>
    </w:rPr>
  </w:style>
  <w:style w:type="character" w:customStyle="1" w:styleId="hljs-number19">
    <w:name w:val="hljs-number19"/>
    <w:basedOn w:val="Fuentedeprrafopredeter"/>
    <w:rsid w:val="00CD0FB0"/>
  </w:style>
  <w:style w:type="character" w:styleId="nfasissutil">
    <w:name w:val="Subtle Emphasis"/>
    <w:basedOn w:val="Fuentedeprrafopredeter"/>
    <w:uiPriority w:val="19"/>
    <w:qFormat/>
    <w:rsid w:val="00AD5B45"/>
    <w:rPr>
      <w:i/>
      <w:iCs/>
      <w:color w:val="404040" w:themeColor="text1" w:themeTint="BF"/>
    </w:rPr>
  </w:style>
  <w:style w:type="paragraph" w:styleId="Revisin">
    <w:name w:val="Revision"/>
    <w:hidden/>
    <w:uiPriority w:val="99"/>
    <w:semiHidden/>
    <w:rsid w:val="009A78BB"/>
    <w:pPr>
      <w:spacing w:after="0" w:line="240" w:lineRule="auto"/>
    </w:pPr>
  </w:style>
  <w:style w:type="character" w:customStyle="1" w:styleId="Ttulo4Car">
    <w:name w:val="Título 4 Car"/>
    <w:basedOn w:val="Fuentedeprrafopredeter"/>
    <w:link w:val="Ttulo4"/>
    <w:uiPriority w:val="9"/>
    <w:rsid w:val="007C0D2D"/>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7C0D2D"/>
    <w:rPr>
      <w:rFonts w:asciiTheme="majorHAnsi" w:eastAsiaTheme="majorEastAsia" w:hAnsiTheme="majorHAnsi" w:cstheme="majorBidi"/>
      <w:color w:val="2F5496" w:themeColor="accent1" w:themeShade="BF"/>
    </w:rPr>
  </w:style>
  <w:style w:type="character" w:customStyle="1" w:styleId="selectable">
    <w:name w:val="selectable"/>
    <w:basedOn w:val="Fuentedeprrafopredeter"/>
    <w:rsid w:val="00B85D50"/>
  </w:style>
  <w:style w:type="character" w:styleId="Refdecomentario">
    <w:name w:val="annotation reference"/>
    <w:basedOn w:val="Fuentedeprrafopredeter"/>
    <w:uiPriority w:val="99"/>
    <w:semiHidden/>
    <w:unhideWhenUsed/>
    <w:rsid w:val="00300A62"/>
    <w:rPr>
      <w:sz w:val="16"/>
      <w:szCs w:val="16"/>
    </w:rPr>
  </w:style>
  <w:style w:type="paragraph" w:styleId="Textocomentario">
    <w:name w:val="annotation text"/>
    <w:basedOn w:val="Normal"/>
    <w:link w:val="TextocomentarioCar"/>
    <w:uiPriority w:val="99"/>
    <w:semiHidden/>
    <w:unhideWhenUsed/>
    <w:rsid w:val="00300A6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00A62"/>
    <w:rPr>
      <w:sz w:val="20"/>
      <w:szCs w:val="20"/>
    </w:rPr>
  </w:style>
  <w:style w:type="paragraph" w:styleId="Textodeglobo">
    <w:name w:val="Balloon Text"/>
    <w:basedOn w:val="Normal"/>
    <w:link w:val="TextodegloboCar"/>
    <w:uiPriority w:val="99"/>
    <w:semiHidden/>
    <w:unhideWhenUsed/>
    <w:rsid w:val="00300A6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00A62"/>
    <w:rPr>
      <w:rFonts w:ascii="Segoe UI" w:hAnsi="Segoe UI" w:cs="Segoe UI"/>
      <w:sz w:val="18"/>
      <w:szCs w:val="18"/>
    </w:rPr>
  </w:style>
  <w:style w:type="paragraph" w:styleId="Asuntodelcomentario">
    <w:name w:val="annotation subject"/>
    <w:basedOn w:val="Textocomentario"/>
    <w:next w:val="Textocomentario"/>
    <w:link w:val="AsuntodelcomentarioCar"/>
    <w:uiPriority w:val="99"/>
    <w:semiHidden/>
    <w:unhideWhenUsed/>
    <w:rsid w:val="00592498"/>
    <w:rPr>
      <w:b/>
      <w:bCs/>
    </w:rPr>
  </w:style>
  <w:style w:type="character" w:customStyle="1" w:styleId="AsuntodelcomentarioCar">
    <w:name w:val="Asunto del comentario Car"/>
    <w:basedOn w:val="TextocomentarioCar"/>
    <w:link w:val="Asuntodelcomentario"/>
    <w:uiPriority w:val="99"/>
    <w:semiHidden/>
    <w:rsid w:val="0059249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8506078">
      <w:bodyDiv w:val="1"/>
      <w:marLeft w:val="0"/>
      <w:marRight w:val="0"/>
      <w:marTop w:val="0"/>
      <w:marBottom w:val="0"/>
      <w:divBdr>
        <w:top w:val="none" w:sz="0" w:space="0" w:color="auto"/>
        <w:left w:val="none" w:sz="0" w:space="0" w:color="auto"/>
        <w:bottom w:val="none" w:sz="0" w:space="0" w:color="auto"/>
        <w:right w:val="none" w:sz="0" w:space="0" w:color="auto"/>
      </w:divBdr>
      <w:divsChild>
        <w:div w:id="323819346">
          <w:marLeft w:val="0"/>
          <w:marRight w:val="0"/>
          <w:marTop w:val="0"/>
          <w:marBottom w:val="0"/>
          <w:divBdr>
            <w:top w:val="none" w:sz="0" w:space="0" w:color="auto"/>
            <w:left w:val="none" w:sz="0" w:space="0" w:color="auto"/>
            <w:bottom w:val="none" w:sz="0" w:space="0" w:color="auto"/>
            <w:right w:val="none" w:sz="0" w:space="0" w:color="auto"/>
          </w:divBdr>
          <w:divsChild>
            <w:div w:id="398360549">
              <w:marLeft w:val="0"/>
              <w:marRight w:val="0"/>
              <w:marTop w:val="0"/>
              <w:marBottom w:val="0"/>
              <w:divBdr>
                <w:top w:val="none" w:sz="0" w:space="0" w:color="auto"/>
                <w:left w:val="none" w:sz="0" w:space="0" w:color="auto"/>
                <w:bottom w:val="none" w:sz="0" w:space="0" w:color="auto"/>
                <w:right w:val="none" w:sz="0" w:space="0" w:color="auto"/>
              </w:divBdr>
              <w:divsChild>
                <w:div w:id="571694551">
                  <w:marLeft w:val="0"/>
                  <w:marRight w:val="0"/>
                  <w:marTop w:val="0"/>
                  <w:marBottom w:val="0"/>
                  <w:divBdr>
                    <w:top w:val="none" w:sz="0" w:space="0" w:color="auto"/>
                    <w:left w:val="none" w:sz="0" w:space="0" w:color="auto"/>
                    <w:bottom w:val="none" w:sz="0" w:space="0" w:color="auto"/>
                    <w:right w:val="none" w:sz="0" w:space="0" w:color="auto"/>
                  </w:divBdr>
                  <w:divsChild>
                    <w:div w:id="1648972850">
                      <w:marLeft w:val="0"/>
                      <w:marRight w:val="0"/>
                      <w:marTop w:val="45"/>
                      <w:marBottom w:val="0"/>
                      <w:divBdr>
                        <w:top w:val="none" w:sz="0" w:space="0" w:color="auto"/>
                        <w:left w:val="none" w:sz="0" w:space="0" w:color="auto"/>
                        <w:bottom w:val="none" w:sz="0" w:space="0" w:color="auto"/>
                        <w:right w:val="none" w:sz="0" w:space="0" w:color="auto"/>
                      </w:divBdr>
                      <w:divsChild>
                        <w:div w:id="1601791002">
                          <w:marLeft w:val="0"/>
                          <w:marRight w:val="0"/>
                          <w:marTop w:val="0"/>
                          <w:marBottom w:val="0"/>
                          <w:divBdr>
                            <w:top w:val="none" w:sz="0" w:space="0" w:color="auto"/>
                            <w:left w:val="none" w:sz="0" w:space="0" w:color="auto"/>
                            <w:bottom w:val="none" w:sz="0" w:space="0" w:color="auto"/>
                            <w:right w:val="none" w:sz="0" w:space="0" w:color="auto"/>
                          </w:divBdr>
                          <w:divsChild>
                            <w:div w:id="600768755">
                              <w:marLeft w:val="2070"/>
                              <w:marRight w:val="3810"/>
                              <w:marTop w:val="0"/>
                              <w:marBottom w:val="0"/>
                              <w:divBdr>
                                <w:top w:val="none" w:sz="0" w:space="0" w:color="auto"/>
                                <w:left w:val="none" w:sz="0" w:space="0" w:color="auto"/>
                                <w:bottom w:val="none" w:sz="0" w:space="0" w:color="auto"/>
                                <w:right w:val="none" w:sz="0" w:space="0" w:color="auto"/>
                              </w:divBdr>
                              <w:divsChild>
                                <w:div w:id="800925623">
                                  <w:marLeft w:val="0"/>
                                  <w:marRight w:val="0"/>
                                  <w:marTop w:val="0"/>
                                  <w:marBottom w:val="0"/>
                                  <w:divBdr>
                                    <w:top w:val="none" w:sz="0" w:space="0" w:color="auto"/>
                                    <w:left w:val="none" w:sz="0" w:space="0" w:color="auto"/>
                                    <w:bottom w:val="none" w:sz="0" w:space="0" w:color="auto"/>
                                    <w:right w:val="none" w:sz="0" w:space="0" w:color="auto"/>
                                  </w:divBdr>
                                  <w:divsChild>
                                    <w:div w:id="1893081128">
                                      <w:marLeft w:val="0"/>
                                      <w:marRight w:val="0"/>
                                      <w:marTop w:val="0"/>
                                      <w:marBottom w:val="0"/>
                                      <w:divBdr>
                                        <w:top w:val="none" w:sz="0" w:space="0" w:color="auto"/>
                                        <w:left w:val="none" w:sz="0" w:space="0" w:color="auto"/>
                                        <w:bottom w:val="none" w:sz="0" w:space="0" w:color="auto"/>
                                        <w:right w:val="none" w:sz="0" w:space="0" w:color="auto"/>
                                      </w:divBdr>
                                      <w:divsChild>
                                        <w:div w:id="658537971">
                                          <w:marLeft w:val="0"/>
                                          <w:marRight w:val="0"/>
                                          <w:marTop w:val="0"/>
                                          <w:marBottom w:val="0"/>
                                          <w:divBdr>
                                            <w:top w:val="none" w:sz="0" w:space="0" w:color="auto"/>
                                            <w:left w:val="none" w:sz="0" w:space="0" w:color="auto"/>
                                            <w:bottom w:val="none" w:sz="0" w:space="0" w:color="auto"/>
                                            <w:right w:val="none" w:sz="0" w:space="0" w:color="auto"/>
                                          </w:divBdr>
                                          <w:divsChild>
                                            <w:div w:id="457837276">
                                              <w:marLeft w:val="0"/>
                                              <w:marRight w:val="0"/>
                                              <w:marTop w:val="90"/>
                                              <w:marBottom w:val="0"/>
                                              <w:divBdr>
                                                <w:top w:val="none" w:sz="0" w:space="0" w:color="auto"/>
                                                <w:left w:val="none" w:sz="0" w:space="0" w:color="auto"/>
                                                <w:bottom w:val="none" w:sz="0" w:space="0" w:color="auto"/>
                                                <w:right w:val="none" w:sz="0" w:space="0" w:color="auto"/>
                                              </w:divBdr>
                                              <w:divsChild>
                                                <w:div w:id="1976132282">
                                                  <w:marLeft w:val="0"/>
                                                  <w:marRight w:val="0"/>
                                                  <w:marTop w:val="0"/>
                                                  <w:marBottom w:val="0"/>
                                                  <w:divBdr>
                                                    <w:top w:val="none" w:sz="0" w:space="0" w:color="auto"/>
                                                    <w:left w:val="none" w:sz="0" w:space="0" w:color="auto"/>
                                                    <w:bottom w:val="none" w:sz="0" w:space="0" w:color="auto"/>
                                                    <w:right w:val="none" w:sz="0" w:space="0" w:color="auto"/>
                                                  </w:divBdr>
                                                  <w:divsChild>
                                                    <w:div w:id="385497866">
                                                      <w:marLeft w:val="0"/>
                                                      <w:marRight w:val="0"/>
                                                      <w:marTop w:val="0"/>
                                                      <w:marBottom w:val="0"/>
                                                      <w:divBdr>
                                                        <w:top w:val="none" w:sz="0" w:space="0" w:color="auto"/>
                                                        <w:left w:val="none" w:sz="0" w:space="0" w:color="auto"/>
                                                        <w:bottom w:val="none" w:sz="0" w:space="0" w:color="auto"/>
                                                        <w:right w:val="none" w:sz="0" w:space="0" w:color="auto"/>
                                                      </w:divBdr>
                                                      <w:divsChild>
                                                        <w:div w:id="955869716">
                                                          <w:marLeft w:val="0"/>
                                                          <w:marRight w:val="0"/>
                                                          <w:marTop w:val="0"/>
                                                          <w:marBottom w:val="390"/>
                                                          <w:divBdr>
                                                            <w:top w:val="none" w:sz="0" w:space="0" w:color="auto"/>
                                                            <w:left w:val="none" w:sz="0" w:space="0" w:color="auto"/>
                                                            <w:bottom w:val="none" w:sz="0" w:space="0" w:color="auto"/>
                                                            <w:right w:val="none" w:sz="0" w:space="0" w:color="auto"/>
                                                          </w:divBdr>
                                                          <w:divsChild>
                                                            <w:div w:id="1199129132">
                                                              <w:marLeft w:val="0"/>
                                                              <w:marRight w:val="0"/>
                                                              <w:marTop w:val="0"/>
                                                              <w:marBottom w:val="0"/>
                                                              <w:divBdr>
                                                                <w:top w:val="none" w:sz="0" w:space="0" w:color="auto"/>
                                                                <w:left w:val="none" w:sz="0" w:space="0" w:color="auto"/>
                                                                <w:bottom w:val="none" w:sz="0" w:space="0" w:color="auto"/>
                                                                <w:right w:val="none" w:sz="0" w:space="0" w:color="auto"/>
                                                              </w:divBdr>
                                                              <w:divsChild>
                                                                <w:div w:id="166137195">
                                                                  <w:marLeft w:val="0"/>
                                                                  <w:marRight w:val="0"/>
                                                                  <w:marTop w:val="0"/>
                                                                  <w:marBottom w:val="0"/>
                                                                  <w:divBdr>
                                                                    <w:top w:val="none" w:sz="0" w:space="0" w:color="auto"/>
                                                                    <w:left w:val="none" w:sz="0" w:space="0" w:color="auto"/>
                                                                    <w:bottom w:val="none" w:sz="0" w:space="0" w:color="auto"/>
                                                                    <w:right w:val="none" w:sz="0" w:space="0" w:color="auto"/>
                                                                  </w:divBdr>
                                                                  <w:divsChild>
                                                                    <w:div w:id="1345014152">
                                                                      <w:marLeft w:val="0"/>
                                                                      <w:marRight w:val="0"/>
                                                                      <w:marTop w:val="0"/>
                                                                      <w:marBottom w:val="0"/>
                                                                      <w:divBdr>
                                                                        <w:top w:val="none" w:sz="0" w:space="0" w:color="auto"/>
                                                                        <w:left w:val="none" w:sz="0" w:space="0" w:color="auto"/>
                                                                        <w:bottom w:val="none" w:sz="0" w:space="0" w:color="auto"/>
                                                                        <w:right w:val="none" w:sz="0" w:space="0" w:color="auto"/>
                                                                      </w:divBdr>
                                                                      <w:divsChild>
                                                                        <w:div w:id="1192066169">
                                                                          <w:marLeft w:val="0"/>
                                                                          <w:marRight w:val="0"/>
                                                                          <w:marTop w:val="0"/>
                                                                          <w:marBottom w:val="0"/>
                                                                          <w:divBdr>
                                                                            <w:top w:val="none" w:sz="0" w:space="0" w:color="auto"/>
                                                                            <w:left w:val="none" w:sz="0" w:space="0" w:color="auto"/>
                                                                            <w:bottom w:val="none" w:sz="0" w:space="0" w:color="auto"/>
                                                                            <w:right w:val="none" w:sz="0" w:space="0" w:color="auto"/>
                                                                          </w:divBdr>
                                                                          <w:divsChild>
                                                                            <w:div w:id="716702992">
                                                                              <w:marLeft w:val="0"/>
                                                                              <w:marRight w:val="0"/>
                                                                              <w:marTop w:val="0"/>
                                                                              <w:marBottom w:val="0"/>
                                                                              <w:divBdr>
                                                                                <w:top w:val="none" w:sz="0" w:space="0" w:color="auto"/>
                                                                                <w:left w:val="none" w:sz="0" w:space="0" w:color="auto"/>
                                                                                <w:bottom w:val="none" w:sz="0" w:space="0" w:color="auto"/>
                                                                                <w:right w:val="none" w:sz="0" w:space="0" w:color="auto"/>
                                                                              </w:divBdr>
                                                                              <w:divsChild>
                                                                                <w:div w:id="1169175166">
                                                                                  <w:marLeft w:val="0"/>
                                                                                  <w:marRight w:val="0"/>
                                                                                  <w:marTop w:val="0"/>
                                                                                  <w:marBottom w:val="0"/>
                                                                                  <w:divBdr>
                                                                                    <w:top w:val="none" w:sz="0" w:space="0" w:color="auto"/>
                                                                                    <w:left w:val="none" w:sz="0" w:space="0" w:color="auto"/>
                                                                                    <w:bottom w:val="none" w:sz="0" w:space="0" w:color="auto"/>
                                                                                    <w:right w:val="none" w:sz="0" w:space="0" w:color="auto"/>
                                                                                  </w:divBdr>
                                                                                  <w:divsChild>
                                                                                    <w:div w:id="1658535745">
                                                                                      <w:marLeft w:val="0"/>
                                                                                      <w:marRight w:val="0"/>
                                                                                      <w:marTop w:val="0"/>
                                                                                      <w:marBottom w:val="0"/>
                                                                                      <w:divBdr>
                                                                                        <w:top w:val="none" w:sz="0" w:space="0" w:color="auto"/>
                                                                                        <w:left w:val="none" w:sz="0" w:space="0" w:color="auto"/>
                                                                                        <w:bottom w:val="none" w:sz="0" w:space="0" w:color="auto"/>
                                                                                        <w:right w:val="none" w:sz="0" w:space="0" w:color="auto"/>
                                                                                      </w:divBdr>
                                                                                      <w:divsChild>
                                                                                        <w:div w:id="14505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87349473">
      <w:bodyDiv w:val="1"/>
      <w:marLeft w:val="0"/>
      <w:marRight w:val="0"/>
      <w:marTop w:val="0"/>
      <w:marBottom w:val="0"/>
      <w:divBdr>
        <w:top w:val="none" w:sz="0" w:space="0" w:color="auto"/>
        <w:left w:val="none" w:sz="0" w:space="0" w:color="auto"/>
        <w:bottom w:val="none" w:sz="0" w:space="0" w:color="auto"/>
        <w:right w:val="none" w:sz="0" w:space="0" w:color="auto"/>
      </w:divBdr>
      <w:divsChild>
        <w:div w:id="280504111">
          <w:marLeft w:val="0"/>
          <w:marRight w:val="0"/>
          <w:marTop w:val="0"/>
          <w:marBottom w:val="0"/>
          <w:divBdr>
            <w:top w:val="none" w:sz="0" w:space="0" w:color="auto"/>
            <w:left w:val="none" w:sz="0" w:space="0" w:color="auto"/>
            <w:bottom w:val="none" w:sz="0" w:space="0" w:color="auto"/>
            <w:right w:val="none" w:sz="0" w:space="0" w:color="auto"/>
          </w:divBdr>
          <w:divsChild>
            <w:div w:id="110260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69444">
      <w:bodyDiv w:val="1"/>
      <w:marLeft w:val="0"/>
      <w:marRight w:val="0"/>
      <w:marTop w:val="0"/>
      <w:marBottom w:val="0"/>
      <w:divBdr>
        <w:top w:val="none" w:sz="0" w:space="0" w:color="auto"/>
        <w:left w:val="none" w:sz="0" w:space="0" w:color="auto"/>
        <w:bottom w:val="none" w:sz="0" w:space="0" w:color="auto"/>
        <w:right w:val="none" w:sz="0" w:space="0" w:color="auto"/>
      </w:divBdr>
      <w:divsChild>
        <w:div w:id="1362629956">
          <w:marLeft w:val="0"/>
          <w:marRight w:val="0"/>
          <w:marTop w:val="0"/>
          <w:marBottom w:val="0"/>
          <w:divBdr>
            <w:top w:val="none" w:sz="0" w:space="0" w:color="auto"/>
            <w:left w:val="none" w:sz="0" w:space="0" w:color="auto"/>
            <w:bottom w:val="none" w:sz="0" w:space="0" w:color="auto"/>
            <w:right w:val="none" w:sz="0" w:space="0" w:color="auto"/>
          </w:divBdr>
        </w:div>
      </w:divsChild>
    </w:div>
    <w:div w:id="1985086795">
      <w:bodyDiv w:val="1"/>
      <w:marLeft w:val="0"/>
      <w:marRight w:val="0"/>
      <w:marTop w:val="0"/>
      <w:marBottom w:val="0"/>
      <w:divBdr>
        <w:top w:val="none" w:sz="0" w:space="0" w:color="auto"/>
        <w:left w:val="none" w:sz="0" w:space="0" w:color="auto"/>
        <w:bottom w:val="none" w:sz="0" w:space="0" w:color="auto"/>
        <w:right w:val="none" w:sz="0" w:space="0" w:color="auto"/>
      </w:divBdr>
      <w:divsChild>
        <w:div w:id="1449398126">
          <w:marLeft w:val="0"/>
          <w:marRight w:val="0"/>
          <w:marTop w:val="0"/>
          <w:marBottom w:val="0"/>
          <w:divBdr>
            <w:top w:val="none" w:sz="0" w:space="0" w:color="auto"/>
            <w:left w:val="none" w:sz="0" w:space="0" w:color="auto"/>
            <w:bottom w:val="none" w:sz="0" w:space="0" w:color="auto"/>
            <w:right w:val="none" w:sz="0" w:space="0" w:color="auto"/>
          </w:divBdr>
          <w:divsChild>
            <w:div w:id="1757707248">
              <w:marLeft w:val="0"/>
              <w:marRight w:val="0"/>
              <w:marTop w:val="0"/>
              <w:marBottom w:val="0"/>
              <w:divBdr>
                <w:top w:val="none" w:sz="0" w:space="0" w:color="auto"/>
                <w:left w:val="none" w:sz="0" w:space="0" w:color="auto"/>
                <w:bottom w:val="none" w:sz="0" w:space="0" w:color="auto"/>
                <w:right w:val="none" w:sz="0" w:space="0" w:color="auto"/>
              </w:divBdr>
              <w:divsChild>
                <w:div w:id="319620956">
                  <w:marLeft w:val="0"/>
                  <w:marRight w:val="0"/>
                  <w:marTop w:val="0"/>
                  <w:marBottom w:val="0"/>
                  <w:divBdr>
                    <w:top w:val="none" w:sz="0" w:space="0" w:color="auto"/>
                    <w:left w:val="none" w:sz="0" w:space="0" w:color="auto"/>
                    <w:bottom w:val="none" w:sz="0" w:space="0" w:color="auto"/>
                    <w:right w:val="none" w:sz="0" w:space="0" w:color="auto"/>
                  </w:divBdr>
                  <w:divsChild>
                    <w:div w:id="47730017">
                      <w:marLeft w:val="0"/>
                      <w:marRight w:val="0"/>
                      <w:marTop w:val="0"/>
                      <w:marBottom w:val="0"/>
                      <w:divBdr>
                        <w:top w:val="none" w:sz="0" w:space="0" w:color="auto"/>
                        <w:left w:val="none" w:sz="0" w:space="0" w:color="auto"/>
                        <w:bottom w:val="none" w:sz="0" w:space="0" w:color="auto"/>
                        <w:right w:val="none" w:sz="0" w:space="0" w:color="auto"/>
                      </w:divBdr>
                      <w:divsChild>
                        <w:div w:id="1328826843">
                          <w:marLeft w:val="0"/>
                          <w:marRight w:val="0"/>
                          <w:marTop w:val="0"/>
                          <w:marBottom w:val="0"/>
                          <w:divBdr>
                            <w:top w:val="none" w:sz="0" w:space="0" w:color="auto"/>
                            <w:left w:val="none" w:sz="0" w:space="0" w:color="auto"/>
                            <w:bottom w:val="none" w:sz="0" w:space="0" w:color="auto"/>
                            <w:right w:val="none" w:sz="0" w:space="0" w:color="auto"/>
                          </w:divBdr>
                          <w:divsChild>
                            <w:div w:id="2139950861">
                              <w:marLeft w:val="0"/>
                              <w:marRight w:val="0"/>
                              <w:marTop w:val="0"/>
                              <w:marBottom w:val="0"/>
                              <w:divBdr>
                                <w:top w:val="none" w:sz="0" w:space="0" w:color="auto"/>
                                <w:left w:val="none" w:sz="0" w:space="0" w:color="auto"/>
                                <w:bottom w:val="none" w:sz="0" w:space="0" w:color="auto"/>
                                <w:right w:val="none" w:sz="0" w:space="0" w:color="auto"/>
                              </w:divBdr>
                              <w:divsChild>
                                <w:div w:id="591550717">
                                  <w:marLeft w:val="0"/>
                                  <w:marRight w:val="0"/>
                                  <w:marTop w:val="0"/>
                                  <w:marBottom w:val="0"/>
                                  <w:divBdr>
                                    <w:top w:val="none" w:sz="0" w:space="0" w:color="auto"/>
                                    <w:left w:val="none" w:sz="0" w:space="0" w:color="auto"/>
                                    <w:bottom w:val="none" w:sz="0" w:space="0" w:color="auto"/>
                                    <w:right w:val="none" w:sz="0" w:space="0" w:color="auto"/>
                                  </w:divBdr>
                                </w:div>
                                <w:div w:id="1489790439">
                                  <w:marLeft w:val="0"/>
                                  <w:marRight w:val="0"/>
                                  <w:marTop w:val="0"/>
                                  <w:marBottom w:val="0"/>
                                  <w:divBdr>
                                    <w:top w:val="none" w:sz="0" w:space="0" w:color="auto"/>
                                    <w:left w:val="none" w:sz="0" w:space="0" w:color="auto"/>
                                    <w:bottom w:val="none" w:sz="0" w:space="0" w:color="auto"/>
                                    <w:right w:val="none" w:sz="0" w:space="0" w:color="auto"/>
                                  </w:divBdr>
                                  <w:divsChild>
                                    <w:div w:id="961762737">
                                      <w:marLeft w:val="0"/>
                                      <w:marRight w:val="0"/>
                                      <w:marTop w:val="0"/>
                                      <w:marBottom w:val="0"/>
                                      <w:divBdr>
                                        <w:top w:val="none" w:sz="0" w:space="0" w:color="auto"/>
                                        <w:left w:val="none" w:sz="0" w:space="0" w:color="auto"/>
                                        <w:bottom w:val="none" w:sz="0" w:space="0" w:color="auto"/>
                                        <w:right w:val="none" w:sz="0" w:space="0" w:color="auto"/>
                                      </w:divBdr>
                                      <w:divsChild>
                                        <w:div w:id="156918374">
                                          <w:marLeft w:val="0"/>
                                          <w:marRight w:val="0"/>
                                          <w:marTop w:val="0"/>
                                          <w:marBottom w:val="0"/>
                                          <w:divBdr>
                                            <w:top w:val="none" w:sz="0" w:space="0" w:color="auto"/>
                                            <w:left w:val="none" w:sz="0" w:space="0" w:color="auto"/>
                                            <w:bottom w:val="none" w:sz="0" w:space="0" w:color="auto"/>
                                            <w:right w:val="none" w:sz="0" w:space="0" w:color="auto"/>
                                          </w:divBdr>
                                        </w:div>
                                        <w:div w:id="203608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396005">
                              <w:marLeft w:val="0"/>
                              <w:marRight w:val="0"/>
                              <w:marTop w:val="0"/>
                              <w:marBottom w:val="0"/>
                              <w:divBdr>
                                <w:top w:val="none" w:sz="0" w:space="0" w:color="auto"/>
                                <w:left w:val="none" w:sz="0" w:space="0" w:color="auto"/>
                                <w:bottom w:val="none" w:sz="0" w:space="0" w:color="auto"/>
                                <w:right w:val="none" w:sz="0" w:space="0" w:color="auto"/>
                              </w:divBdr>
                              <w:divsChild>
                                <w:div w:id="1297954225">
                                  <w:marLeft w:val="0"/>
                                  <w:marRight w:val="0"/>
                                  <w:marTop w:val="0"/>
                                  <w:marBottom w:val="0"/>
                                  <w:divBdr>
                                    <w:top w:val="none" w:sz="0" w:space="0" w:color="auto"/>
                                    <w:left w:val="none" w:sz="0" w:space="0" w:color="auto"/>
                                    <w:bottom w:val="none" w:sz="0" w:space="0" w:color="auto"/>
                                    <w:right w:val="none" w:sz="0" w:space="0" w:color="auto"/>
                                  </w:divBdr>
                                  <w:divsChild>
                                    <w:div w:id="1746683767">
                                      <w:marLeft w:val="0"/>
                                      <w:marRight w:val="0"/>
                                      <w:marTop w:val="0"/>
                                      <w:marBottom w:val="0"/>
                                      <w:divBdr>
                                        <w:top w:val="none" w:sz="0" w:space="0" w:color="auto"/>
                                        <w:left w:val="none" w:sz="0" w:space="0" w:color="auto"/>
                                        <w:bottom w:val="none" w:sz="0" w:space="0" w:color="auto"/>
                                        <w:right w:val="none" w:sz="0" w:space="0" w:color="auto"/>
                                      </w:divBdr>
                                      <w:divsChild>
                                        <w:div w:id="1702779933">
                                          <w:marLeft w:val="0"/>
                                          <w:marRight w:val="0"/>
                                          <w:marTop w:val="0"/>
                                          <w:marBottom w:val="0"/>
                                          <w:divBdr>
                                            <w:top w:val="none" w:sz="0" w:space="0" w:color="auto"/>
                                            <w:left w:val="none" w:sz="0" w:space="0" w:color="auto"/>
                                            <w:bottom w:val="none" w:sz="0" w:space="0" w:color="auto"/>
                                            <w:right w:val="none" w:sz="0" w:space="0" w:color="auto"/>
                                          </w:divBdr>
                                          <w:divsChild>
                                            <w:div w:id="183522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30658">
                                      <w:marLeft w:val="0"/>
                                      <w:marRight w:val="0"/>
                                      <w:marTop w:val="0"/>
                                      <w:marBottom w:val="0"/>
                                      <w:divBdr>
                                        <w:top w:val="none" w:sz="0" w:space="0" w:color="auto"/>
                                        <w:left w:val="none" w:sz="0" w:space="0" w:color="auto"/>
                                        <w:bottom w:val="none" w:sz="0" w:space="0" w:color="auto"/>
                                        <w:right w:val="none" w:sz="0" w:space="0" w:color="auto"/>
                                      </w:divBdr>
                                      <w:divsChild>
                                        <w:div w:id="1376270424">
                                          <w:marLeft w:val="0"/>
                                          <w:marRight w:val="0"/>
                                          <w:marTop w:val="0"/>
                                          <w:marBottom w:val="0"/>
                                          <w:divBdr>
                                            <w:top w:val="none" w:sz="0" w:space="0" w:color="auto"/>
                                            <w:left w:val="none" w:sz="0" w:space="0" w:color="auto"/>
                                            <w:bottom w:val="none" w:sz="0" w:space="0" w:color="auto"/>
                                            <w:right w:val="none" w:sz="0" w:space="0" w:color="auto"/>
                                          </w:divBdr>
                                          <w:divsChild>
                                            <w:div w:id="130384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859597">
                                      <w:marLeft w:val="0"/>
                                      <w:marRight w:val="0"/>
                                      <w:marTop w:val="0"/>
                                      <w:marBottom w:val="0"/>
                                      <w:divBdr>
                                        <w:top w:val="none" w:sz="0" w:space="0" w:color="auto"/>
                                        <w:left w:val="none" w:sz="0" w:space="0" w:color="auto"/>
                                        <w:bottom w:val="none" w:sz="0" w:space="0" w:color="auto"/>
                                        <w:right w:val="none" w:sz="0" w:space="0" w:color="auto"/>
                                      </w:divBdr>
                                      <w:divsChild>
                                        <w:div w:id="177042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45153595">
      <w:bodyDiv w:val="1"/>
      <w:marLeft w:val="0"/>
      <w:marRight w:val="0"/>
      <w:marTop w:val="0"/>
      <w:marBottom w:val="0"/>
      <w:divBdr>
        <w:top w:val="none" w:sz="0" w:space="0" w:color="auto"/>
        <w:left w:val="none" w:sz="0" w:space="0" w:color="auto"/>
        <w:bottom w:val="none" w:sz="0" w:space="0" w:color="auto"/>
        <w:right w:val="none" w:sz="0" w:space="0" w:color="auto"/>
      </w:divBdr>
      <w:divsChild>
        <w:div w:id="1499685858">
          <w:marLeft w:val="0"/>
          <w:marRight w:val="0"/>
          <w:marTop w:val="0"/>
          <w:marBottom w:val="0"/>
          <w:divBdr>
            <w:top w:val="none" w:sz="0" w:space="0" w:color="auto"/>
            <w:left w:val="none" w:sz="0" w:space="0" w:color="auto"/>
            <w:bottom w:val="none" w:sz="0" w:space="0" w:color="auto"/>
            <w:right w:val="none" w:sz="0" w:space="0" w:color="auto"/>
          </w:divBdr>
          <w:divsChild>
            <w:div w:id="88055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7.gif"/><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comments" Target="comments.xml"/><Relationship Id="rId51" Type="http://schemas.openxmlformats.org/officeDocument/2006/relationships/image" Target="media/image41.png"/><Relationship Id="rId72" Type="http://schemas.openxmlformats.org/officeDocument/2006/relationships/image" Target="media/image62.png"/><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4.png"/><Relationship Id="rId18" Type="http://schemas.openxmlformats.org/officeDocument/2006/relationships/footer" Target="footer1.xml"/><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9D1214-47FC-459B-8016-2AB68099FC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TotalTime>
  <Pages>1</Pages>
  <Words>44756</Words>
  <Characters>246164</Characters>
  <Application>Microsoft Office Word</Application>
  <DocSecurity>0</DocSecurity>
  <Lines>2051</Lines>
  <Paragraphs>580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290340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Raul Ruvalcaba</dc:creator>
  <cp:keywords/>
  <dc:description/>
  <cp:lastModifiedBy>Profesor</cp:lastModifiedBy>
  <cp:revision>33</cp:revision>
  <dcterms:created xsi:type="dcterms:W3CDTF">2017-07-19T07:00:00Z</dcterms:created>
  <dcterms:modified xsi:type="dcterms:W3CDTF">2017-07-19T22:19:00Z</dcterms:modified>
</cp:coreProperties>
</file>